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tmp"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23644" w:rsidRDefault="00423644" w:rsidP="00423644">
      <w:pPr>
        <w:snapToGrid w:val="0"/>
        <w:spacing w:line="440" w:lineRule="exact"/>
        <w:jc w:val="center"/>
        <w:rPr>
          <w:rFonts w:eastAsia="楷体_GB2312" w:cs="楷体_GB2312"/>
          <w:b/>
          <w:bCs/>
          <w:sz w:val="44"/>
          <w:szCs w:val="44"/>
        </w:rPr>
      </w:pPr>
      <w:r w:rsidRPr="00423644">
        <w:rPr>
          <w:rFonts w:eastAsia="楷体_GB2312" w:cs="楷体_GB2312" w:hint="eastAsia"/>
          <w:b/>
          <w:bCs/>
          <w:sz w:val="44"/>
          <w:szCs w:val="44"/>
        </w:rPr>
        <w:t>基于多源异构数据的</w:t>
      </w:r>
    </w:p>
    <w:p w:rsidR="00423644" w:rsidRDefault="00423644" w:rsidP="00423644">
      <w:pPr>
        <w:snapToGrid w:val="0"/>
        <w:spacing w:line="440" w:lineRule="exact"/>
        <w:jc w:val="center"/>
        <w:rPr>
          <w:rFonts w:eastAsia="楷体_GB2312" w:cs="楷体_GB2312"/>
          <w:b/>
          <w:bCs/>
          <w:sz w:val="44"/>
          <w:szCs w:val="44"/>
        </w:rPr>
      </w:pPr>
      <w:r w:rsidRPr="00423644">
        <w:rPr>
          <w:rFonts w:eastAsia="楷体_GB2312" w:cs="楷体_GB2312" w:hint="eastAsia"/>
          <w:b/>
          <w:bCs/>
          <w:sz w:val="44"/>
          <w:szCs w:val="44"/>
        </w:rPr>
        <w:t>决策知识特征提取与知识发现</w:t>
      </w:r>
    </w:p>
    <w:p w:rsidR="00423644" w:rsidRPr="00423644" w:rsidRDefault="00423644" w:rsidP="00423644">
      <w:pPr>
        <w:snapToGrid w:val="0"/>
        <w:spacing w:line="440" w:lineRule="exact"/>
        <w:jc w:val="center"/>
        <w:rPr>
          <w:rFonts w:eastAsia="楷体_GB2312" w:cs="楷体_GB2312"/>
          <w:b/>
          <w:bCs/>
          <w:sz w:val="44"/>
          <w:szCs w:val="44"/>
        </w:rPr>
      </w:pPr>
    </w:p>
    <w:p w:rsidR="00195032" w:rsidRPr="00195032" w:rsidRDefault="00195032" w:rsidP="00195032">
      <w:pPr>
        <w:rPr>
          <w:rFonts w:ascii="楷体" w:eastAsia="楷体" w:hAnsi="楷体" w:cs="宋体"/>
          <w:b/>
          <w:bCs/>
          <w:sz w:val="36"/>
          <w:szCs w:val="36"/>
        </w:rPr>
      </w:pPr>
      <w:r w:rsidRPr="00195032">
        <w:rPr>
          <w:rFonts w:ascii="楷体" w:eastAsia="楷体" w:hAnsi="楷体" w:cs="宋体" w:hint="eastAsia"/>
          <w:b/>
          <w:bCs/>
          <w:sz w:val="36"/>
          <w:szCs w:val="36"/>
        </w:rPr>
        <w:t>一、正文</w:t>
      </w:r>
    </w:p>
    <w:p w:rsidR="00822C48" w:rsidRPr="002704B0" w:rsidRDefault="00822C48" w:rsidP="0058065B">
      <w:pPr>
        <w:pStyle w:val="3"/>
      </w:pPr>
      <w:r w:rsidRPr="002704B0">
        <w:t>1</w:t>
      </w:r>
      <w:r w:rsidRPr="002704B0">
        <w:rPr>
          <w:rFonts w:hint="eastAsia"/>
        </w:rPr>
        <w:t>．项目的立项依据（研究意义、国内外研究现状及发展动态分析，需结合科学研究发展趋势来论述科学意义；或结合国民经济和社会发展中迫切需要解决的关键科技问题来论述其应用前景。附主要参考文献目录）；</w:t>
      </w:r>
    </w:p>
    <w:p w:rsidR="000F6D42" w:rsidRPr="00212452" w:rsidRDefault="00212452" w:rsidP="00212452">
      <w:pPr>
        <w:snapToGrid w:val="0"/>
        <w:spacing w:afterLines="50" w:after="156" w:line="440" w:lineRule="exact"/>
        <w:rPr>
          <w:rFonts w:eastAsia="楷体_GB2312" w:cs="楷体_GB2312"/>
          <w:b/>
          <w:bCs/>
          <w:sz w:val="28"/>
          <w:szCs w:val="28"/>
        </w:rPr>
      </w:pPr>
      <w:r>
        <w:rPr>
          <w:rFonts w:eastAsia="楷体_GB2312" w:cs="楷体_GB2312" w:hint="eastAsia"/>
          <w:b/>
          <w:bCs/>
          <w:sz w:val="28"/>
          <w:szCs w:val="28"/>
        </w:rPr>
        <w:t>（</w:t>
      </w:r>
      <w:r>
        <w:rPr>
          <w:rFonts w:eastAsia="楷体_GB2312" w:cs="楷体_GB2312" w:hint="eastAsia"/>
          <w:b/>
          <w:bCs/>
          <w:sz w:val="28"/>
          <w:szCs w:val="28"/>
        </w:rPr>
        <w:t>1</w:t>
      </w:r>
      <w:r>
        <w:rPr>
          <w:rFonts w:eastAsia="楷体_GB2312" w:cs="楷体_GB2312" w:hint="eastAsia"/>
          <w:b/>
          <w:bCs/>
          <w:sz w:val="28"/>
          <w:szCs w:val="28"/>
        </w:rPr>
        <w:t>）</w:t>
      </w:r>
      <w:r w:rsidR="000F6D42" w:rsidRPr="00212452">
        <w:rPr>
          <w:rFonts w:eastAsia="楷体_GB2312" w:cs="楷体_GB2312" w:hint="eastAsia"/>
          <w:b/>
          <w:bCs/>
          <w:sz w:val="28"/>
          <w:szCs w:val="28"/>
        </w:rPr>
        <w:t>研究意义</w:t>
      </w:r>
    </w:p>
    <w:p w:rsidR="0091338C" w:rsidRDefault="00375B49" w:rsidP="002572ED">
      <w:pPr>
        <w:snapToGrid w:val="0"/>
        <w:spacing w:afterLines="30" w:after="93" w:line="312" w:lineRule="auto"/>
        <w:ind w:firstLineChars="200" w:firstLine="420"/>
        <w:rPr>
          <w:rFonts w:ascii="宋体" w:hAnsi="宋体" w:cs="楷体_GB2312"/>
          <w:bCs/>
          <w:szCs w:val="21"/>
        </w:rPr>
      </w:pPr>
      <w:r>
        <w:rPr>
          <w:rFonts w:ascii="宋体" w:hAnsi="宋体" w:cs="楷体_GB2312" w:hint="eastAsia"/>
          <w:bCs/>
          <w:szCs w:val="21"/>
        </w:rPr>
        <w:t>现代工业制造过程</w:t>
      </w:r>
      <w:r w:rsidRPr="00375B49">
        <w:rPr>
          <w:rFonts w:ascii="宋体" w:hAnsi="宋体" w:cs="楷体_GB2312" w:hint="eastAsia"/>
          <w:bCs/>
          <w:szCs w:val="21"/>
        </w:rPr>
        <w:t>需要面对快速变化的市场需求、资源供应、环保排放等诸多因素的综合挑战，从而造成了工况变化更加复杂，再加上现代工业具有生产规模增加和产能集中的显著趋势，使得现代工业生产对知识型工作的要求也越来越严苛。</w:t>
      </w:r>
      <w:r>
        <w:rPr>
          <w:rFonts w:ascii="宋体" w:hAnsi="宋体" w:cs="楷体_GB2312" w:hint="eastAsia"/>
          <w:bCs/>
          <w:szCs w:val="21"/>
        </w:rPr>
        <w:t>特别是</w:t>
      </w:r>
      <w:r w:rsidRPr="002572ED">
        <w:rPr>
          <w:rFonts w:ascii="宋体" w:hAnsi="宋体" w:cs="楷体_GB2312" w:hint="eastAsia"/>
          <w:bCs/>
          <w:szCs w:val="21"/>
        </w:rPr>
        <w:t>在</w:t>
      </w:r>
      <w:r>
        <w:rPr>
          <w:rFonts w:ascii="宋体" w:hAnsi="宋体" w:cs="楷体_GB2312" w:hint="eastAsia"/>
          <w:bCs/>
          <w:szCs w:val="21"/>
        </w:rPr>
        <w:t>复杂</w:t>
      </w:r>
      <w:r w:rsidRPr="002572ED">
        <w:rPr>
          <w:rFonts w:ascii="宋体" w:hAnsi="宋体" w:cs="楷体_GB2312" w:hint="eastAsia"/>
          <w:bCs/>
          <w:szCs w:val="21"/>
        </w:rPr>
        <w:t>工业</w:t>
      </w:r>
      <w:r>
        <w:rPr>
          <w:rFonts w:ascii="宋体" w:hAnsi="宋体" w:cs="楷体_GB2312" w:hint="eastAsia"/>
          <w:bCs/>
          <w:szCs w:val="21"/>
        </w:rPr>
        <w:t>制造过程</w:t>
      </w:r>
      <w:r w:rsidRPr="002572ED">
        <w:rPr>
          <w:rFonts w:ascii="宋体" w:hAnsi="宋体" w:cs="楷体_GB2312" w:hint="eastAsia"/>
          <w:bCs/>
          <w:szCs w:val="21"/>
        </w:rPr>
        <w:t>中</w:t>
      </w:r>
      <w:r>
        <w:rPr>
          <w:rFonts w:ascii="宋体" w:hAnsi="宋体" w:cs="楷体_GB2312" w:hint="eastAsia"/>
          <w:bCs/>
          <w:szCs w:val="21"/>
        </w:rPr>
        <w:t>，</w:t>
      </w:r>
      <w:r w:rsidRPr="00212452">
        <w:rPr>
          <w:rFonts w:ascii="宋体" w:hAnsi="宋体" w:cs="楷体_GB2312" w:hint="eastAsia"/>
          <w:bCs/>
          <w:szCs w:val="21"/>
        </w:rPr>
        <w:t>运行管理决策、计划调度决策和运行操作决策主要依赖管理者、调度员、工程师等知识型工作者人工进行。</w:t>
      </w:r>
      <w:r w:rsidRPr="002572ED">
        <w:rPr>
          <w:rFonts w:ascii="宋体" w:hAnsi="宋体" w:cs="楷体_GB2312" w:hint="eastAsia"/>
          <w:bCs/>
          <w:szCs w:val="21"/>
        </w:rPr>
        <w:t>处理这些工作时，知识型工作者需要统筹关联与工作对应的多领域、多层次知识，在各自的工作岗位上利用自己掌握的专业知识完成决策等知识型工作。</w:t>
      </w:r>
      <w:r w:rsidRPr="00375B49">
        <w:rPr>
          <w:rFonts w:ascii="宋体" w:hAnsi="宋体" w:cs="楷体_GB2312" w:hint="eastAsia"/>
          <w:bCs/>
          <w:szCs w:val="21"/>
        </w:rPr>
        <w:t>目前云平台、移动计算、物联网、大数据的新技术的出现使得工业环境中数据种类和规模迅速增加，以往工业生产中的知识型工作者根据少量关键指标依赖经验进行决策分析，现在面对新环境下海量的信息以个人有限的知识已经感到力不从心。过去人工的知识决策方式严重依赖个别高水平知识型工作者，而个别高水平知识型工作者的决策具有主观性和不一致性。在决策反应灵敏性和知识积累成本上人工决策也存在缺陷。因此工业生产过程中的知识型工作正面临新的挑战，只依赖知识型工作者是无法实现工业跨越式发展的。</w:t>
      </w:r>
      <w:r>
        <w:rPr>
          <w:rFonts w:ascii="宋体" w:hAnsi="宋体" w:cs="楷体_GB2312" w:hint="eastAsia"/>
          <w:bCs/>
          <w:szCs w:val="21"/>
        </w:rPr>
        <w:t>因此，</w:t>
      </w:r>
      <w:r w:rsidR="002572ED" w:rsidRPr="00212452">
        <w:rPr>
          <w:rFonts w:ascii="宋体" w:hAnsi="宋体" w:cs="楷体_GB2312" w:hint="eastAsia"/>
          <w:bCs/>
          <w:szCs w:val="21"/>
        </w:rPr>
        <w:t>仅依靠知识工作者人工决策已经无法适应智能制造的要求，必须向人工智能驱动的智能优化决策转变。</w:t>
      </w:r>
    </w:p>
    <w:p w:rsidR="00375B49" w:rsidRDefault="002572ED" w:rsidP="00375B49">
      <w:pPr>
        <w:snapToGrid w:val="0"/>
        <w:spacing w:afterLines="30" w:after="93" w:line="312" w:lineRule="auto"/>
        <w:ind w:firstLineChars="200" w:firstLine="420"/>
        <w:rPr>
          <w:rFonts w:ascii="宋体" w:hAnsi="宋体" w:cs="楷体_GB2312"/>
          <w:bCs/>
          <w:szCs w:val="21"/>
        </w:rPr>
      </w:pPr>
      <w:r w:rsidRPr="008F1655">
        <w:rPr>
          <w:rFonts w:ascii="宋体" w:hAnsi="宋体" w:cs="楷体_GB2312" w:hint="eastAsia"/>
          <w:bCs/>
          <w:szCs w:val="21"/>
        </w:rPr>
        <w:t>目前，随着计算技术、机器学习、自然用户接口和自动化技术的蓬勃发展，越来越多知识可以封装到决策系统中，从而逐步形成一类蕴含知识的决策系统。</w:t>
      </w:r>
      <w:r w:rsidRPr="002572ED">
        <w:rPr>
          <w:rFonts w:ascii="宋体" w:hAnsi="宋体" w:cs="楷体_GB2312" w:hint="eastAsia"/>
          <w:bCs/>
          <w:szCs w:val="21"/>
        </w:rPr>
        <w:t>许多国际知名的自动化系统供应商研发了蕴含有知识的模型、软件和系统，有些已得到应用验证。但是由于国际已有的知识决策系统的核心技术和算法的保密，以及难以完全适用解决中国特殊的工业生产问题，因此亟需提出针对中国现代工业生产所特有问题的知识决策系统。美国Honeywell公司在2002年推出了世界第一套的过程知识系统E-PKS，该系统是一个基于知识驱动应用的、规模可变的、业务与制造智能平台。</w:t>
      </w:r>
      <w:r w:rsidR="006E518D">
        <w:rPr>
          <w:rFonts w:ascii="宋体" w:hAnsi="宋体" w:cs="楷体_GB2312" w:hint="eastAsia"/>
          <w:bCs/>
          <w:szCs w:val="21"/>
        </w:rPr>
        <w:t>2011</w:t>
      </w:r>
      <w:r w:rsidRPr="002572ED">
        <w:rPr>
          <w:rFonts w:ascii="宋体" w:hAnsi="宋体" w:cs="楷体_GB2312" w:hint="eastAsia"/>
          <w:bCs/>
          <w:szCs w:val="21"/>
        </w:rPr>
        <w:t>年</w:t>
      </w:r>
      <w:r w:rsidR="006E518D">
        <w:rPr>
          <w:rFonts w:ascii="宋体" w:hAnsi="宋体" w:cs="楷体_GB2312" w:hint="eastAsia"/>
          <w:bCs/>
          <w:szCs w:val="21"/>
        </w:rPr>
        <w:t>Honeywell</w:t>
      </w:r>
      <w:r w:rsidRPr="002572ED">
        <w:rPr>
          <w:rFonts w:ascii="宋体" w:hAnsi="宋体" w:cs="楷体_GB2312" w:hint="eastAsia"/>
          <w:bCs/>
          <w:szCs w:val="21"/>
        </w:rPr>
        <w:t>公司陆续为流程工业推出了多种基于知识驱动应用的工业自动化应用软件系统和服务，包括生产管理数据平台Uniformance、生产执行系统Business、FLEX，以及先进控制与优化系统Profit、</w:t>
      </w:r>
      <w:r w:rsidR="006E518D">
        <w:rPr>
          <w:rFonts w:ascii="宋体" w:hAnsi="宋体" w:cs="楷体_GB2312" w:hint="eastAsia"/>
          <w:bCs/>
          <w:szCs w:val="21"/>
        </w:rPr>
        <w:t>SuiteTM</w:t>
      </w:r>
      <w:r w:rsidRPr="002572ED">
        <w:rPr>
          <w:rFonts w:ascii="宋体" w:hAnsi="宋体" w:cs="楷体_GB2312" w:hint="eastAsia"/>
          <w:bCs/>
          <w:szCs w:val="21"/>
        </w:rPr>
        <w:t>等，涉及化工、天然气、生命科学等诸多领域。美国</w:t>
      </w:r>
      <w:r w:rsidR="006E518D">
        <w:rPr>
          <w:rFonts w:ascii="宋体" w:hAnsi="宋体" w:cs="楷体_GB2312" w:hint="eastAsia"/>
          <w:bCs/>
          <w:szCs w:val="21"/>
        </w:rPr>
        <w:t>Aspentech</w:t>
      </w:r>
      <w:r w:rsidRPr="002572ED">
        <w:rPr>
          <w:rFonts w:ascii="宋体" w:hAnsi="宋体" w:cs="楷体_GB2312" w:hint="eastAsia"/>
          <w:bCs/>
          <w:szCs w:val="21"/>
        </w:rPr>
        <w:t>公司推出的</w:t>
      </w:r>
      <w:r w:rsidR="006E518D">
        <w:rPr>
          <w:rFonts w:ascii="宋体" w:hAnsi="宋体" w:cs="楷体_GB2312" w:hint="eastAsia"/>
          <w:bCs/>
          <w:szCs w:val="21"/>
        </w:rPr>
        <w:t>AspenDMC</w:t>
      </w:r>
      <w:r w:rsidRPr="002572ED">
        <w:rPr>
          <w:rFonts w:ascii="宋体" w:hAnsi="宋体" w:cs="楷体_GB2312" w:hint="eastAsia"/>
          <w:bCs/>
          <w:szCs w:val="21"/>
        </w:rPr>
        <w:t>软件运用框架式知识</w:t>
      </w:r>
      <w:r w:rsidRPr="002572ED">
        <w:rPr>
          <w:rFonts w:ascii="宋体" w:hAnsi="宋体" w:cs="楷体_GB2312" w:hint="eastAsia"/>
          <w:bCs/>
          <w:szCs w:val="21"/>
        </w:rPr>
        <w:lastRenderedPageBreak/>
        <w:t>建立了流程知识模型，主要用于化工过程。德国西门子公司开发的</w:t>
      </w:r>
      <w:r w:rsidR="006E518D">
        <w:rPr>
          <w:rFonts w:ascii="宋体" w:hAnsi="宋体" w:cs="楷体_GB2312" w:hint="eastAsia"/>
          <w:bCs/>
          <w:szCs w:val="21"/>
        </w:rPr>
        <w:t>SIMETALCIS VAIQ</w:t>
      </w:r>
      <w:r w:rsidRPr="002572ED">
        <w:rPr>
          <w:rFonts w:ascii="宋体" w:hAnsi="宋体" w:cs="楷体_GB2312" w:hint="eastAsia"/>
          <w:bCs/>
          <w:szCs w:val="21"/>
        </w:rPr>
        <w:t>计算机辅助质量控制系统包括生产系统、</w:t>
      </w:r>
      <w:r w:rsidR="00375B49" w:rsidRPr="00375B49">
        <w:rPr>
          <w:rFonts w:ascii="宋体" w:hAnsi="宋体" w:cs="楷体_GB2312" w:hint="eastAsia"/>
          <w:bCs/>
          <w:szCs w:val="21"/>
        </w:rPr>
        <w:t>知识库系统、知识发现系统，利用灵活的知识库组件为冶金专家及工艺流程工程师提供有关生产和产品质量预测专门知识，通过详细的过程和检验数据，促进冶金过程控制</w:t>
      </w:r>
      <w:r w:rsidR="00375B49">
        <w:rPr>
          <w:rFonts w:ascii="宋体" w:hAnsi="宋体" w:cs="楷体_GB2312" w:hint="eastAsia"/>
          <w:bCs/>
          <w:szCs w:val="21"/>
        </w:rPr>
        <w:t>[3]</w:t>
      </w:r>
      <w:r w:rsidR="00375B49" w:rsidRPr="00375B49">
        <w:rPr>
          <w:rFonts w:ascii="宋体" w:hAnsi="宋体" w:cs="楷体_GB2312" w:hint="eastAsia"/>
          <w:bCs/>
          <w:szCs w:val="21"/>
        </w:rPr>
        <w:t>的发展。法国</w:t>
      </w:r>
      <w:r w:rsidR="00375B49">
        <w:rPr>
          <w:rFonts w:ascii="宋体" w:hAnsi="宋体" w:cs="楷体_GB2312" w:hint="eastAsia"/>
          <w:bCs/>
          <w:szCs w:val="21"/>
        </w:rPr>
        <w:t>ArcelormittalGent</w:t>
      </w:r>
      <w:r w:rsidR="00375B49" w:rsidRPr="00375B49">
        <w:rPr>
          <w:rFonts w:ascii="宋体" w:hAnsi="宋体" w:cs="楷体_GB2312" w:hint="eastAsia"/>
          <w:bCs/>
          <w:szCs w:val="21"/>
        </w:rPr>
        <w:t>公司使用了统计过程控制（SPC）技术，该技术的核心特点是发现潜在数据知识。在长期的运行过程中，</w:t>
      </w:r>
      <w:r w:rsidR="006E518D">
        <w:rPr>
          <w:rFonts w:ascii="宋体" w:hAnsi="宋体" w:cs="楷体_GB2312" w:hint="eastAsia"/>
          <w:bCs/>
          <w:szCs w:val="21"/>
        </w:rPr>
        <w:t>SPC</w:t>
      </w:r>
      <w:r w:rsidR="00375B49" w:rsidRPr="00375B49">
        <w:rPr>
          <w:rFonts w:ascii="宋体" w:hAnsi="宋体" w:cs="楷体_GB2312" w:hint="eastAsia"/>
          <w:bCs/>
          <w:szCs w:val="21"/>
        </w:rPr>
        <w:t>技术通过定义与异常情况相关过程变量，将异常情况与过程变量联系起来，可以快速诊断异常情况的根本原因，同时也可以促进系统内部的知识生成，从而提高生产力。美国</w:t>
      </w:r>
      <w:r w:rsidR="006E518D">
        <w:rPr>
          <w:rFonts w:ascii="宋体" w:hAnsi="宋体" w:cs="楷体_GB2312" w:hint="eastAsia"/>
          <w:bCs/>
          <w:szCs w:val="21"/>
        </w:rPr>
        <w:t>Gensym</w:t>
      </w:r>
      <w:r w:rsidR="00375B49" w:rsidRPr="00375B49">
        <w:rPr>
          <w:rFonts w:ascii="宋体" w:hAnsi="宋体" w:cs="楷体_GB2312" w:hint="eastAsia"/>
          <w:bCs/>
          <w:szCs w:val="21"/>
        </w:rPr>
        <w:t>公司开发了实时专家系统平台G2。作为智能故障诊断系统，</w:t>
      </w:r>
      <w:r w:rsidR="00375B49">
        <w:rPr>
          <w:rFonts w:ascii="宋体" w:hAnsi="宋体" w:cs="楷体_GB2312" w:hint="eastAsia"/>
          <w:bCs/>
          <w:szCs w:val="21"/>
        </w:rPr>
        <w:t>G2</w:t>
      </w:r>
      <w:r w:rsidR="00375B49" w:rsidRPr="00375B49">
        <w:rPr>
          <w:rFonts w:ascii="宋体" w:hAnsi="宋体" w:cs="楷体_GB2312" w:hint="eastAsia"/>
          <w:bCs/>
          <w:szCs w:val="21"/>
        </w:rPr>
        <w:t>系统封装了专家知识组件对象，运用的知识关联的推理引擎能够实时响应大量的外部数据和事件，目前已广泛应用于石油化工、电力、航天、军事等领域。这类蕴含知识的决策系统已经产生了一定影响，但还缺乏系统的</w:t>
      </w:r>
      <w:r w:rsidR="00375B49">
        <w:rPr>
          <w:rFonts w:ascii="宋体" w:hAnsi="宋体" w:cs="楷体_GB2312" w:hint="eastAsia"/>
          <w:bCs/>
          <w:szCs w:val="21"/>
        </w:rPr>
        <w:t>智能优化</w:t>
      </w:r>
      <w:r w:rsidR="00375B49" w:rsidRPr="00375B49">
        <w:rPr>
          <w:rFonts w:ascii="宋体" w:hAnsi="宋体" w:cs="楷体_GB2312" w:hint="eastAsia"/>
          <w:bCs/>
          <w:szCs w:val="21"/>
        </w:rPr>
        <w:t>决策方法与技术体系。</w:t>
      </w:r>
    </w:p>
    <w:p w:rsidR="002572ED" w:rsidRDefault="008F1655" w:rsidP="00375B49">
      <w:pPr>
        <w:snapToGrid w:val="0"/>
        <w:spacing w:afterLines="30" w:after="93" w:line="312" w:lineRule="auto"/>
        <w:ind w:firstLineChars="200" w:firstLine="420"/>
        <w:rPr>
          <w:rFonts w:ascii="宋体" w:hAnsi="宋体" w:cs="楷体_GB2312"/>
          <w:bCs/>
          <w:szCs w:val="21"/>
        </w:rPr>
      </w:pPr>
      <w:r>
        <w:rPr>
          <w:rFonts w:ascii="宋体" w:hAnsi="宋体" w:cs="楷体_GB2312" w:hint="eastAsia"/>
          <w:bCs/>
          <w:szCs w:val="21"/>
        </w:rPr>
        <w:t>智能优化</w:t>
      </w:r>
      <w:r w:rsidR="00375B49" w:rsidRPr="00375B49">
        <w:rPr>
          <w:rFonts w:ascii="宋体" w:hAnsi="宋体" w:cs="楷体_GB2312" w:hint="eastAsia"/>
          <w:bCs/>
          <w:szCs w:val="21"/>
        </w:rPr>
        <w:t>决策的实现当然离不开在人工智能领域已有的知识获取、表示、关联推理等大量研究积累。在知识获取方面，</w:t>
      </w:r>
      <w:r w:rsidR="006E518D" w:rsidRPr="00375B49">
        <w:rPr>
          <w:rFonts w:ascii="宋体" w:hAnsi="宋体" w:cs="楷体_GB2312" w:hint="eastAsia"/>
          <w:bCs/>
          <w:szCs w:val="21"/>
        </w:rPr>
        <w:t>许多</w:t>
      </w:r>
      <w:r w:rsidR="006E518D">
        <w:rPr>
          <w:rFonts w:ascii="宋体" w:hAnsi="宋体" w:cs="楷体_GB2312" w:hint="eastAsia"/>
          <w:bCs/>
          <w:szCs w:val="21"/>
        </w:rPr>
        <w:t>专家</w:t>
      </w:r>
      <w:r w:rsidR="006E518D" w:rsidRPr="00375B49">
        <w:rPr>
          <w:rFonts w:ascii="宋体" w:hAnsi="宋体" w:cs="楷体_GB2312" w:hint="eastAsia"/>
          <w:bCs/>
          <w:szCs w:val="21"/>
        </w:rPr>
        <w:t>提出了</w:t>
      </w:r>
      <w:r w:rsidR="00375B49" w:rsidRPr="00375B49">
        <w:rPr>
          <w:rFonts w:ascii="宋体" w:hAnsi="宋体" w:cs="楷体_GB2312" w:hint="eastAsia"/>
          <w:bCs/>
          <w:szCs w:val="21"/>
        </w:rPr>
        <w:t>粗糙集、决策树、神经网络、群智能算法等</w:t>
      </w:r>
      <w:r w:rsidR="006E518D" w:rsidRPr="00375B49">
        <w:rPr>
          <w:rFonts w:ascii="宋体" w:hAnsi="宋体" w:cs="楷体_GB2312" w:hint="eastAsia"/>
          <w:bCs/>
          <w:szCs w:val="21"/>
        </w:rPr>
        <w:t>一系列方法</w:t>
      </w:r>
      <w:r w:rsidR="006E518D">
        <w:rPr>
          <w:rFonts w:ascii="宋体" w:hAnsi="宋体" w:cs="楷体_GB2312" w:hint="eastAsia"/>
          <w:bCs/>
          <w:szCs w:val="21"/>
        </w:rPr>
        <w:t>；</w:t>
      </w:r>
      <w:r w:rsidR="00375B49" w:rsidRPr="00375B49">
        <w:rPr>
          <w:rFonts w:ascii="宋体" w:hAnsi="宋体" w:cs="楷体_GB2312" w:hint="eastAsia"/>
          <w:bCs/>
          <w:szCs w:val="21"/>
        </w:rPr>
        <w:t>在知识表示方面，谓词逻辑、产生式规则、语义网络等方法是主要的研究热点</w:t>
      </w:r>
      <w:r w:rsidR="006E518D">
        <w:rPr>
          <w:rFonts w:ascii="宋体" w:hAnsi="宋体" w:cs="楷体_GB2312" w:hint="eastAsia"/>
          <w:bCs/>
          <w:szCs w:val="21"/>
        </w:rPr>
        <w:t>；在</w:t>
      </w:r>
      <w:r w:rsidR="00375B49" w:rsidRPr="00375B49">
        <w:rPr>
          <w:rFonts w:ascii="宋体" w:hAnsi="宋体" w:cs="楷体_GB2312" w:hint="eastAsia"/>
          <w:bCs/>
          <w:szCs w:val="21"/>
        </w:rPr>
        <w:t>知识关联推理</w:t>
      </w:r>
      <w:r w:rsidR="006E518D">
        <w:rPr>
          <w:rFonts w:ascii="宋体" w:hAnsi="宋体" w:cs="楷体_GB2312" w:hint="eastAsia"/>
          <w:bCs/>
          <w:szCs w:val="21"/>
        </w:rPr>
        <w:t>方面，</w:t>
      </w:r>
      <w:r w:rsidR="00375B49" w:rsidRPr="00375B49">
        <w:rPr>
          <w:rFonts w:ascii="宋体" w:hAnsi="宋体" w:cs="楷体_GB2312" w:hint="eastAsia"/>
          <w:bCs/>
          <w:szCs w:val="21"/>
        </w:rPr>
        <w:t>主要有关联规则、案例推理、语义推理、非精确推理等。这些方法对实现</w:t>
      </w:r>
      <w:r w:rsidR="006E518D">
        <w:rPr>
          <w:rFonts w:ascii="宋体" w:hAnsi="宋体" w:cs="楷体_GB2312" w:hint="eastAsia"/>
          <w:bCs/>
          <w:szCs w:val="21"/>
        </w:rPr>
        <w:t>工业制造过程中的优化</w:t>
      </w:r>
      <w:r w:rsidR="00375B49" w:rsidRPr="00375B49">
        <w:rPr>
          <w:rFonts w:ascii="宋体" w:hAnsi="宋体" w:cs="楷体_GB2312" w:hint="eastAsia"/>
          <w:bCs/>
          <w:szCs w:val="21"/>
        </w:rPr>
        <w:t>决策有重要参考价值，但目前还缺少面向工业决</w:t>
      </w:r>
      <w:r w:rsidR="006E518D">
        <w:rPr>
          <w:rFonts w:ascii="宋体" w:hAnsi="宋体" w:cs="楷体_GB2312" w:hint="eastAsia"/>
          <w:bCs/>
          <w:szCs w:val="21"/>
        </w:rPr>
        <w:t>策问题</w:t>
      </w:r>
      <w:r w:rsidR="00375B49" w:rsidRPr="00375B49">
        <w:rPr>
          <w:rFonts w:ascii="宋体" w:hAnsi="宋体" w:cs="楷体_GB2312" w:hint="eastAsia"/>
          <w:bCs/>
          <w:szCs w:val="21"/>
        </w:rPr>
        <w:t>从数据、知识到自动化决策的整体设计和技术方案。</w:t>
      </w:r>
    </w:p>
    <w:p w:rsidR="006E518D" w:rsidRPr="006E518D" w:rsidRDefault="006E518D" w:rsidP="006E518D">
      <w:pPr>
        <w:snapToGrid w:val="0"/>
        <w:spacing w:afterLines="30" w:after="93" w:line="312" w:lineRule="auto"/>
        <w:ind w:firstLineChars="200" w:firstLine="420"/>
        <w:rPr>
          <w:rFonts w:ascii="宋体" w:hAnsi="宋体" w:cs="楷体_GB2312"/>
          <w:bCs/>
          <w:szCs w:val="21"/>
        </w:rPr>
      </w:pPr>
      <w:r w:rsidRPr="006E518D">
        <w:rPr>
          <w:rFonts w:ascii="宋体" w:hAnsi="宋体" w:cs="楷体_GB2312" w:hint="eastAsia"/>
          <w:bCs/>
          <w:szCs w:val="21"/>
        </w:rPr>
        <w:t>军事应用是多源传感器信息融合技术诞生的源泉，主要用于包括军事目标（舰艇、飞机、导弹等）的检测、定位、跟踪和识别。</w:t>
      </w:r>
    </w:p>
    <w:p w:rsidR="006E518D" w:rsidRPr="006E518D" w:rsidRDefault="006E518D" w:rsidP="006E518D">
      <w:pPr>
        <w:snapToGrid w:val="0"/>
        <w:spacing w:afterLines="30" w:after="93" w:line="312" w:lineRule="auto"/>
        <w:ind w:firstLineChars="200" w:firstLine="420"/>
        <w:rPr>
          <w:rFonts w:ascii="宋体" w:hAnsi="宋体" w:cs="楷体_GB2312"/>
          <w:bCs/>
          <w:szCs w:val="21"/>
        </w:rPr>
      </w:pPr>
      <w:r w:rsidRPr="006E518D">
        <w:rPr>
          <w:rFonts w:ascii="宋体" w:hAnsi="宋体" w:cs="楷体_GB2312" w:hint="eastAsia"/>
          <w:bCs/>
          <w:szCs w:val="21"/>
        </w:rPr>
        <w:t>作为应用信息融合技术最早的国家，20世纪80年代以来，美国相继研究开发了利用信息融合技术进行目标跟踪、目标识别、态势评估及威胁评估的各种军用系统，用于空中拦截、军事指挥等目的。这些系统后来都不同程度地发挥了作用，特别是在最近的几次战争中都发挥了重要作用。美国陆军计划将在下一代坦克中采用数据融合技术，信息获取主要依靠热像仪和毫米波雷达两种传感器。美国得克萨斯仪器公司则研究将红外热像与微光图像融合，以提高野战能力。有关的理论研究工作也得到了美国国家科学基金会的积极支持，制定标准和协议的工作也正在美国进行。俄罗斯研制的米-28新型战斗直升机，便使用了多传感器信息融合技术，融合了来自雷达、红外、电视摄像机、航空仪表、夜视仪等传感器的信息，构成了数据融合系统。英国正在研制多平台、多传感器的数据融合系统，还在一类通用组件热像仪的基础上，研制了双波段成像辐射计，并进而研制了高性能数字式前视红外、双波段“模拟”前视红外和双波段数字式前视红外系统。</w:t>
      </w:r>
    </w:p>
    <w:p w:rsidR="006E518D" w:rsidRPr="006E518D" w:rsidRDefault="006E518D" w:rsidP="006E518D">
      <w:pPr>
        <w:snapToGrid w:val="0"/>
        <w:spacing w:afterLines="30" w:after="93" w:line="312" w:lineRule="auto"/>
        <w:ind w:firstLineChars="200" w:firstLine="420"/>
        <w:rPr>
          <w:rFonts w:ascii="宋体" w:hAnsi="宋体" w:cs="楷体_GB2312"/>
          <w:bCs/>
          <w:szCs w:val="21"/>
        </w:rPr>
      </w:pPr>
      <w:r w:rsidRPr="006E518D">
        <w:rPr>
          <w:rFonts w:ascii="宋体" w:hAnsi="宋体" w:cs="楷体_GB2312" w:hint="eastAsia"/>
          <w:bCs/>
          <w:szCs w:val="21"/>
        </w:rPr>
        <w:t>多源图像信息融合方面，二十多年来，国际上在不同层次上开展了大量的模型与算法研究，提出了各种系统形式。美国国防部不同时期制定的关键战术计划有相当比例的任务设计到该方向。投入实际使用的图像融合系统有美国陆地资源卫星（LANDSAT）、海湾战争中发挥很好作战性能的“LANTIRN”吊舱、英国II类通用组件为基础研制出了具有图像融合处理功能的双波段热像仪、美国T1公司为美国夜视和电子传感器局（NVESD）先进直升机驾驶（AHP）系统研制的红外与三代微光图像融合系统等。美国在研制基于图像与数据融合技术的覆盖射频、可见光、红外波段公用孔径的有源/无源一体化探测器系统方面开展了大量的工作。美、欧多套大型战区级传感器信息融合演示验证系统、大型空管数据融合系统，其中就有不少图</w:t>
      </w:r>
      <w:r w:rsidRPr="006E518D">
        <w:rPr>
          <w:rFonts w:ascii="宋体" w:hAnsi="宋体" w:cs="楷体_GB2312" w:hint="eastAsia"/>
          <w:bCs/>
          <w:szCs w:val="21"/>
        </w:rPr>
        <w:lastRenderedPageBreak/>
        <w:t>像融合装置与系统。但是，迄今为止在图像各层次融合研究领域内尚没有举世公认的完整的理论和方法，很多研究都集中于理论的技术实现。</w:t>
      </w:r>
    </w:p>
    <w:p w:rsidR="006E518D" w:rsidRPr="006E518D" w:rsidRDefault="006E518D" w:rsidP="006E518D">
      <w:pPr>
        <w:snapToGrid w:val="0"/>
        <w:spacing w:afterLines="30" w:after="93" w:line="312" w:lineRule="auto"/>
        <w:ind w:firstLineChars="200" w:firstLine="420"/>
        <w:rPr>
          <w:rFonts w:ascii="宋体" w:hAnsi="宋体" w:cs="楷体_GB2312"/>
          <w:bCs/>
          <w:szCs w:val="21"/>
        </w:rPr>
      </w:pPr>
      <w:r w:rsidRPr="006E518D">
        <w:rPr>
          <w:rFonts w:ascii="宋体" w:hAnsi="宋体" w:cs="楷体_GB2312" w:hint="eastAsia"/>
          <w:bCs/>
          <w:szCs w:val="21"/>
        </w:rPr>
        <w:t>国内关于信息融合理论和技术的研究起步较晚。20世纪80年代初，人们开始从事多目标跟踪理论研究，到了80年代末才开始出现有关多源信息融合理论研究的报道。20世纪90年代初，这一领域在国内才逐渐形成高潮，并一直持续至今。20世纪90年代中期以来，信息融合在国内已发展成为多方关注的共性关键理论和技术，许多学者致力于信息融合领域的理论及应用研究，相继出现了一批多目标跟踪系统和有初步综合能力的多源信息融合系统。目前，新一代舰载、机载、弹载和各种CAISR系统正在向多源信息融合和系统综合集成、一体化方向发展，并随着时间的推移，预计将有更多的多源信息融合系统投入使用。协方差交叉(covariance intersection, CI)融合方法是最常见的相关信息融合方法，它通过在逆协方差空间中寻找均值和方差的凸组合，可处理带未知互协方差系统的融合估计问题。由于CI确定的融合方差椭球比实际方差椭球大，因此估计结果过于保守；鉴于只能两两信源融合，当融合多信源时融合结果与融合顺序有关，难以扩展到除Kalman以外的融合框架，如PF。2012年周彦等人发现计算融合估值的方法存在问题，提出了内椭球逼近融合法。</w:t>
      </w:r>
    </w:p>
    <w:p w:rsidR="006E518D" w:rsidRPr="006E518D" w:rsidRDefault="006E518D" w:rsidP="006E518D">
      <w:pPr>
        <w:snapToGrid w:val="0"/>
        <w:spacing w:afterLines="30" w:after="93" w:line="312" w:lineRule="auto"/>
        <w:ind w:firstLineChars="200" w:firstLine="420"/>
        <w:rPr>
          <w:rFonts w:ascii="宋体" w:hAnsi="宋体" w:cs="楷体_GB2312"/>
          <w:bCs/>
          <w:szCs w:val="21"/>
        </w:rPr>
      </w:pPr>
    </w:p>
    <w:p w:rsidR="006E518D" w:rsidRPr="00212452" w:rsidRDefault="006E518D" w:rsidP="006E518D">
      <w:pPr>
        <w:snapToGrid w:val="0"/>
        <w:spacing w:afterLines="30" w:after="93" w:line="312" w:lineRule="auto"/>
        <w:ind w:firstLineChars="200" w:firstLine="420"/>
        <w:rPr>
          <w:rFonts w:ascii="宋体" w:hAnsi="宋体" w:cs="楷体_GB2312"/>
          <w:bCs/>
          <w:szCs w:val="21"/>
        </w:rPr>
      </w:pPr>
      <w:r w:rsidRPr="006E518D">
        <w:rPr>
          <w:rFonts w:ascii="宋体" w:hAnsi="宋体" w:cs="楷体_GB2312" w:hint="eastAsia"/>
          <w:bCs/>
          <w:szCs w:val="21"/>
        </w:rPr>
        <w:t>在国内，人工智能研究起步较晚，研究水平与发达国家存在明显差距，但已引起国内专家学者的广泛关注。2016年5月，国家发改委、科技部、工业和信息化部、中央网信办在《“互联网＋”人工智能三年行动实施方案》提出，到2018年，初步建成基础坚实、创新活跃开放协作、绿色安全的人工智能产业生态，形成千亿级的人工智能市场应用规模。从企业层面来看，随着互联网技术瓶颈的凸显，将业界的视线聚焦到人工智能产业以寻求突破，但总体上国内人工智能产业还处于野蛮生长的初期阶段。虽然我国人工智能产业发展较晚，但发展势头良好，享有文字识别、语音识别、中文信息处理、智能监控、生物特征识别、工业机器人、服务机器人等技术领域的自主知识产权，并已广泛应用于实践中。国内创业新贵如FACE++、小i机器人、科大讯飞、格灵深瞳等企业视觉、语音识别技术处于国际领先水平；以百度为首的IT巨头依托现有海量数据资源和强大数据处理能力，加大深度学习等核心算法和其它人工智能技术的研究力度，企图开拓人工智能应用市场；以小米、格力为首的传统制造业龙头企业加快人工智能技术研发和引进，力争实现从制造到“智造”的转变。</w:t>
      </w:r>
    </w:p>
    <w:p w:rsidR="00033FE2" w:rsidRPr="00212452" w:rsidRDefault="00212452" w:rsidP="00212452">
      <w:pPr>
        <w:snapToGrid w:val="0"/>
        <w:spacing w:afterLines="50" w:after="156" w:line="440" w:lineRule="exact"/>
        <w:rPr>
          <w:rFonts w:eastAsia="楷体_GB2312" w:cs="楷体_GB2312"/>
          <w:b/>
          <w:bCs/>
          <w:sz w:val="28"/>
          <w:szCs w:val="28"/>
        </w:rPr>
      </w:pPr>
      <w:r>
        <w:rPr>
          <w:rFonts w:eastAsia="楷体_GB2312" w:cs="楷体_GB2312" w:hint="eastAsia"/>
          <w:b/>
          <w:bCs/>
          <w:sz w:val="28"/>
          <w:szCs w:val="28"/>
        </w:rPr>
        <w:t>（</w:t>
      </w:r>
      <w:r>
        <w:rPr>
          <w:rFonts w:eastAsia="楷体_GB2312" w:cs="楷体_GB2312" w:hint="eastAsia"/>
          <w:b/>
          <w:bCs/>
          <w:sz w:val="28"/>
          <w:szCs w:val="28"/>
        </w:rPr>
        <w:t>2</w:t>
      </w:r>
      <w:r>
        <w:rPr>
          <w:rFonts w:eastAsia="楷体_GB2312" w:cs="楷体_GB2312" w:hint="eastAsia"/>
          <w:b/>
          <w:bCs/>
          <w:sz w:val="28"/>
          <w:szCs w:val="28"/>
        </w:rPr>
        <w:t>）</w:t>
      </w:r>
      <w:r w:rsidR="000F6D42" w:rsidRPr="00212452">
        <w:rPr>
          <w:rFonts w:eastAsia="楷体_GB2312" w:cs="楷体_GB2312" w:hint="eastAsia"/>
          <w:b/>
          <w:bCs/>
          <w:sz w:val="28"/>
          <w:szCs w:val="28"/>
        </w:rPr>
        <w:t>国内外研究现状及分析</w:t>
      </w:r>
    </w:p>
    <w:p w:rsidR="00F662B0" w:rsidRPr="00F662B0" w:rsidRDefault="00F662B0" w:rsidP="006216C0">
      <w:pPr>
        <w:snapToGrid w:val="0"/>
        <w:spacing w:afterLines="30" w:after="93" w:line="312" w:lineRule="auto"/>
        <w:ind w:firstLineChars="200" w:firstLine="420"/>
        <w:rPr>
          <w:rFonts w:ascii="宋体" w:hAnsi="宋体" w:cs="楷体_GB2312"/>
          <w:bCs/>
          <w:szCs w:val="21"/>
        </w:rPr>
      </w:pPr>
      <w:r w:rsidRPr="00F662B0">
        <w:rPr>
          <w:rFonts w:ascii="宋体" w:hAnsi="宋体" w:cs="楷体_GB2312" w:hint="eastAsia"/>
          <w:bCs/>
          <w:szCs w:val="21"/>
        </w:rPr>
        <w:t>近年来，信息融合理论被引入步态识别领域，成为最为活跃的研究方法之一。基于融合的方法克服了传统算法仅从单一途径获取特征的局限性，可有效提高算法识别率。由于目前尚没有统一的数学工具与方法，因此对于异类传感信息的融合面临很多困难。</w:t>
      </w:r>
    </w:p>
    <w:p w:rsidR="00F662B0" w:rsidRPr="00F662B0" w:rsidRDefault="00F662B0" w:rsidP="006216C0">
      <w:pPr>
        <w:snapToGrid w:val="0"/>
        <w:spacing w:afterLines="30" w:after="93" w:line="312" w:lineRule="auto"/>
        <w:ind w:firstLineChars="200" w:firstLine="420"/>
        <w:rPr>
          <w:rFonts w:ascii="宋体" w:hAnsi="宋体" w:cs="楷体_GB2312"/>
          <w:bCs/>
          <w:szCs w:val="21"/>
        </w:rPr>
      </w:pPr>
      <w:r w:rsidRPr="00F662B0">
        <w:rPr>
          <w:rFonts w:ascii="宋体" w:hAnsi="宋体" w:cs="楷体_GB2312" w:hint="eastAsia"/>
          <w:bCs/>
          <w:szCs w:val="21"/>
        </w:rPr>
        <w:t>对于异类传感信息融合问题在数据级的融合存在本质困难，而决策级融合会损失更多有用的信息，在特征级别上的融合比数据级融合更现实、比决策级融合结果更可信，是解决异类传感信息融合比较好的方法。韩崇昭教授提出异类信息融合的基本思路，他认为多源异类信息融合的重点是多源异类信息特征空间的描述、特征提取与异类特征的同化，从而达到非结构化信息互补集成的目的。针对运动提取算法常将运动阴影错误检测为前景目标的问题，提出了一种基于多源信息融合的运动阴影检测算法并运用于交通监控系统中。针对地面防天</w:t>
      </w:r>
      <w:r w:rsidRPr="00F662B0">
        <w:rPr>
          <w:rFonts w:ascii="宋体" w:hAnsi="宋体" w:cs="楷体_GB2312" w:hint="eastAsia"/>
          <w:bCs/>
          <w:szCs w:val="21"/>
        </w:rPr>
        <w:lastRenderedPageBreak/>
        <w:t>组网，利用多源数据融合的理论，解决时空配准和数据关联问题。在异构信息融合理论研究方面，韩崇昭等人发展了仿响尾蛇异构信息融合的新机制，利用随机集理论，建立了基于随机集的所谓“条件证据理论”，解决目前异构信息融合中处理差异信息的难题，对现代化战争应用中的目标跟踪与识别、态势分析与意图推断等做出新的结果，指导现代信息处理取得更好的结果。在完成国家“973”项目研究任务中，韩崇昭等人发明的一种基于误差传递和估计误差差分消除的目标航迹估计方法，显著提高了非合作目标的航迹估计精度。经应用单位与传统方法进行试验相比，使得目标航迹估计精度提高了一个数量级，这是仿生信息技术的一个重要突破。此外，这一新的理论方法已成功应用于实际重大项目的目标分类与识别，取得了令人瞩目的效果。</w:t>
      </w:r>
    </w:p>
    <w:p w:rsidR="00F662B0" w:rsidRPr="00F662B0" w:rsidRDefault="00F662B0" w:rsidP="006216C0">
      <w:pPr>
        <w:snapToGrid w:val="0"/>
        <w:spacing w:afterLines="30" w:after="93" w:line="312" w:lineRule="auto"/>
        <w:ind w:firstLineChars="200" w:firstLine="420"/>
        <w:rPr>
          <w:rFonts w:ascii="宋体" w:hAnsi="宋体" w:cs="楷体_GB2312"/>
          <w:bCs/>
          <w:szCs w:val="21"/>
        </w:rPr>
      </w:pPr>
      <w:r w:rsidRPr="00F662B0">
        <w:rPr>
          <w:rFonts w:ascii="宋体" w:hAnsi="宋体" w:cs="楷体_GB2312" w:hint="eastAsia"/>
          <w:bCs/>
          <w:szCs w:val="21"/>
        </w:rPr>
        <w:t>现有的融合方法可进一步划分为多特征融合、多模态特征融合和多视角融合三类。其中，多特征融合中多采用整体特征和模型特征进行融合，整体特征反映的是目标的轮廓特点，粒度过粗；而基于模型的特征反映的是运动目标的局部动态特征，粒度又过细。柴艳妹等人在整体特征和模型特征的基础上融入了区域方差特征，三种特征从不同的粒度描述了运动目标的步态特征，分别利用特征级和决策级(包括加法规则和乘法规则)融合策略来提升识别算法的性能，具有良好的互补性。</w:t>
      </w:r>
    </w:p>
    <w:p w:rsidR="00F662B0" w:rsidRPr="00F662B0" w:rsidRDefault="00F662B0" w:rsidP="006216C0">
      <w:pPr>
        <w:snapToGrid w:val="0"/>
        <w:spacing w:afterLines="30" w:after="93" w:line="312" w:lineRule="auto"/>
        <w:ind w:firstLineChars="200" w:firstLine="420"/>
        <w:rPr>
          <w:rFonts w:ascii="宋体" w:hAnsi="宋体" w:cs="楷体_GB2312"/>
          <w:bCs/>
          <w:szCs w:val="21"/>
        </w:rPr>
      </w:pPr>
      <w:r w:rsidRPr="00F662B0">
        <w:rPr>
          <w:rFonts w:ascii="宋体" w:hAnsi="宋体" w:cs="楷体_GB2312" w:hint="eastAsia"/>
          <w:bCs/>
          <w:szCs w:val="21"/>
        </w:rPr>
        <w:t>多源信息融合是将多种不同来源的数据，通过一定的数学算法进行融合，凭借多源数据在时空分辨率、完整性、精度等方面的互补性，综合了各种输入数据集，弥补了单个数据集的不足。基于回归分析的融合、基于数据一致性的融合、基于D-S证据理论的融合、基于数据集成方法的融合、基于模糊集合理论的融合及基于统计模型的融合。目前，应用最广泛的是基于数据一致性分析的融合方法和基于回归分析的融合方法。</w:t>
      </w:r>
    </w:p>
    <w:p w:rsidR="00F662B0" w:rsidRPr="00F662B0" w:rsidRDefault="00F662B0" w:rsidP="006216C0">
      <w:pPr>
        <w:snapToGrid w:val="0"/>
        <w:spacing w:afterLines="30" w:after="93" w:line="312" w:lineRule="auto"/>
        <w:ind w:firstLineChars="200" w:firstLine="420"/>
        <w:rPr>
          <w:rFonts w:ascii="宋体" w:hAnsi="宋体" w:cs="楷体_GB2312"/>
          <w:bCs/>
          <w:szCs w:val="21"/>
        </w:rPr>
      </w:pPr>
      <w:r w:rsidRPr="00F662B0">
        <w:rPr>
          <w:rFonts w:ascii="宋体" w:hAnsi="宋体" w:cs="楷体_GB2312" w:hint="eastAsia"/>
          <w:bCs/>
          <w:szCs w:val="21"/>
        </w:rPr>
        <w:t>早在2006年，Jung提出了一种基于亲和力指数的多源数据融合方法，实现了多源数据融合，结果表明融合结果有较好的空间一致性。但该方法认为所有参与融合的数据具有相同的权重，主观因素决定性强，属于一种定性的数据融合方法。Ramankutty对数据进行空间一致性分析，找出两类数据的一致性及异质性区域；然后以农业统计资料为训练样本，对一致性较差的区域进行重新分类，获得了 2000 年全球耕地和草地数据集。Schepaschenko 等以俄罗斯为研究区域，提出了一种基于适宜性指数的融合方法，该方法可融合遥感、统计和野外调查数据，生成地表覆盖数据。融合生成的数据具有详细的分类体系，并且能够应用于生物化学模型的参数设置。Fritz 等根据不同数据间的一致性情况设置权重，确定和统计数据较接近的一致量。在最佳一致量的基础上，细化耕地产品排列组合，按照产品权重，对不同的产品组合进行打分。按照分值计算融合后的耕地面积，并比较和统计数据的接近程度，直到找出和统计数据最吻合的组合为止。Waldner 等提出基于多指标分析的融合方法，将多源数据的一致性、精度、置信水平等作为指标分别进行打分，利用得分来决定数据的权重，进而对重叠区域中得分高的数据集进行融合。此法需要足够的专家知识，预先知道各个指标之间一致性高低的区域，而且对于地理位置的误差敏感性很高。</w:t>
      </w:r>
    </w:p>
    <w:p w:rsidR="00F662B0" w:rsidRPr="00F662B0" w:rsidRDefault="00F662B0" w:rsidP="006216C0">
      <w:pPr>
        <w:snapToGrid w:val="0"/>
        <w:spacing w:afterLines="30" w:after="93" w:line="312" w:lineRule="auto"/>
        <w:ind w:firstLineChars="200" w:firstLine="420"/>
        <w:rPr>
          <w:rFonts w:ascii="宋体" w:hAnsi="宋体" w:cs="楷体_GB2312"/>
          <w:bCs/>
          <w:szCs w:val="21"/>
        </w:rPr>
      </w:pPr>
      <w:r w:rsidRPr="00F662B0">
        <w:rPr>
          <w:rFonts w:ascii="宋体" w:hAnsi="宋体" w:cs="楷体_GB2312" w:hint="eastAsia"/>
          <w:bCs/>
          <w:szCs w:val="21"/>
        </w:rPr>
        <w:t>基于回归分析的融合是建立训练样本和数据集之间的回归关系，预测无样本类型出现的概率，从而得到融合结果。该方法的关键在于需要大量的训练数据建立回归模型。Kinoshita 等利用 Logistic 回归模型实现了六种数据的融合，发现融合数据集的个数对融合结果的精度有着重要影响，训练样本点个数对精度影响不大。Song 等建立了回归树模型进行融合。</w:t>
      </w:r>
      <w:r w:rsidRPr="00F662B0">
        <w:rPr>
          <w:rFonts w:ascii="宋体" w:hAnsi="宋体" w:cs="楷体_GB2312" w:hint="eastAsia"/>
          <w:bCs/>
          <w:szCs w:val="21"/>
        </w:rPr>
        <w:lastRenderedPageBreak/>
        <w:t>See 等利用加权回归 Logistic 函数建立训练样本和数据集之间的回归关系，预测无样本区的类型。Schepaschenko 等利用了和 See 相同的融合方法，但输入的数据源不同，得到数据概率分布图和百分比图，最后得到“最佳估测”。</w:t>
      </w:r>
    </w:p>
    <w:p w:rsidR="00F662B0" w:rsidRPr="00F662B0" w:rsidRDefault="00F662B0" w:rsidP="006216C0">
      <w:pPr>
        <w:snapToGrid w:val="0"/>
        <w:spacing w:afterLines="30" w:after="93" w:line="312" w:lineRule="auto"/>
        <w:ind w:firstLineChars="200" w:firstLine="420"/>
        <w:rPr>
          <w:rFonts w:ascii="宋体" w:hAnsi="宋体" w:cs="楷体_GB2312"/>
          <w:bCs/>
          <w:szCs w:val="21"/>
        </w:rPr>
      </w:pPr>
      <w:r w:rsidRPr="00F662B0">
        <w:rPr>
          <w:rFonts w:ascii="宋体" w:hAnsi="宋体" w:cs="楷体_GB2312" w:hint="eastAsia"/>
          <w:bCs/>
          <w:szCs w:val="21"/>
        </w:rPr>
        <w:t>信息融合是为综合信息系统的用户提供多个数据源的统一视图的过程。从数据的来源看，既有来自传感器的流媒体数据，也有来自互联网的半结构化或非结构化数据，还有来自各类数据库的结构化数据。</w:t>
      </w:r>
    </w:p>
    <w:p w:rsidR="00F662B0" w:rsidRPr="00F662B0" w:rsidRDefault="00F662B0" w:rsidP="006216C0">
      <w:pPr>
        <w:snapToGrid w:val="0"/>
        <w:spacing w:afterLines="30" w:after="93" w:line="312" w:lineRule="auto"/>
        <w:ind w:firstLineChars="200" w:firstLine="420"/>
        <w:rPr>
          <w:rFonts w:ascii="宋体" w:hAnsi="宋体" w:cs="楷体_GB2312"/>
          <w:bCs/>
          <w:szCs w:val="21"/>
        </w:rPr>
      </w:pPr>
      <w:r w:rsidRPr="00F662B0">
        <w:rPr>
          <w:rFonts w:ascii="宋体" w:hAnsi="宋体" w:cs="楷体_GB2312" w:hint="eastAsia"/>
          <w:bCs/>
          <w:szCs w:val="21"/>
        </w:rPr>
        <w:t>目前的信息融合基本架构主要有2种，即虚拟化架构和物化架构。在虚拟化架构中，一个数据融合系统可以形式化地定义为一个三 元 组〈G，S，M〉，其中G是全局或中介模式，S是异构源模式集合，M是源和全局模式之间查询的映射。在虚拟化环境中，数据存在于单独的数据源中。虚拟层是一个属于所有数据来源的虚拟模式。当系统收到虚拟层定义的用户查询时，先判定将被查询的相关数据源，然后根据不同的数据源将查询分解成不同的子查询。子查询由合适的数据源执行，再将各数据源响应的结果进行适当的结合后返回用户。这种架构的优点在于返回给用户的数据总是当前最新数据。然而，最大的挑战是如何定义每个数据源和虚拟层之间的映射。虚拟化架构的设计和实现有2个主要策略，即全局视图(GAV)和本地视图(LAV)。GAV是将各本地数据源的局部视图映射到全局视图，即全局模式被描述为源模式上的一组视图。用户查询直接作用于定义在数据源模式上的全局视图。GAV的优点是查询效率较高，缺点是用这种方法构建出来的映射关系的可扩展性较差，不适数据源存在动态变化的情况。LAV是将全局视图映射到各数据源上的本地局部视图，即各数据源模式被描述为全局模式上的视图。当用户提交某个查询时，中介系统通过整合不同的数据源视图决定如何应答查询。这种方法可看作利用视图回答查询。该方法的优点是映射关系的可扩展性好，适合于信息源变化比较大的情况，缺点是可能会造成“信息遗失”、信息查询效率低。考虑到LAV和GAV固有的局限，很多研究者试图创造一种包含两者优势、同时可克服两者劣势的“混合”方法，即GLAV。在物化架构中，将数据在全局层面进行实体化通常应用于数据仓库，且没有任何非结构化信息。该架构面临的挑战是一系列实体化视角的选定，另一问题是增量视图的维护。当底层数据源发生改变时，需要一个有效的方式维持实体化视图。数据仓库方法合并来自多个源数据的数据库，数据必须经过抽取、转换、加载才能进入数据仓库。</w:t>
      </w:r>
    </w:p>
    <w:p w:rsidR="00F662B0" w:rsidRPr="00F662B0" w:rsidRDefault="00EF7FF3" w:rsidP="006216C0">
      <w:pPr>
        <w:snapToGrid w:val="0"/>
        <w:spacing w:afterLines="30" w:after="93" w:line="312" w:lineRule="auto"/>
        <w:ind w:firstLineChars="200" w:firstLine="420"/>
        <w:rPr>
          <w:rFonts w:ascii="宋体" w:hAnsi="宋体" w:cs="楷体_GB2312"/>
          <w:bCs/>
          <w:szCs w:val="21"/>
        </w:rPr>
      </w:pPr>
      <w:r>
        <w:rPr>
          <w:rFonts w:ascii="宋体" w:hAnsi="宋体" w:cs="楷体_GB2312" w:hint="eastAsia"/>
          <w:bCs/>
          <w:szCs w:val="21"/>
        </w:rPr>
        <w:t>Kangchan Lee</w:t>
      </w:r>
      <w:r w:rsidR="00F662B0" w:rsidRPr="00F662B0">
        <w:rPr>
          <w:rFonts w:ascii="宋体" w:hAnsi="宋体" w:cs="楷体_GB2312" w:hint="eastAsia"/>
          <w:bCs/>
          <w:szCs w:val="21"/>
        </w:rPr>
        <w:t>等根据互联网信息资源融合需求，提出了基于XML的中介框架(XMF)模型。它采用中介器－封装器体系结构，使用XML描述信息资源和映射规则，为最终用户提供一个融合的基础信息来源;王宁以ERP信息管理模型为基础，提出了以实体管理、关系管理、问题管理以及元数据管理为核心组件的信息资源整合平台；黄萃以电子政务信息流程为基础，构建了基于门户网站的电子政务信息资源整合机制模型；Ananthanarayanan等为跨多个非结构化的数据源提供了一个数据驱动的相似性发现方法，以便被发现的信息能与现有结构化信息的模式融合，从而允许同时在结构化和文本数据上查询；Brzykcy在SIXP2P系统中提出了基于XML数据的语义融合模型；Kim等提出了模型驱动的数据融合(MDDI)模型，通过分离数据和元数据降低了数据融合的复杂性，从而有效地解决了数据整合的问题;张玉涛等提出了基于主题图的电子政务信息资源整合模型，并对模型在Metamorphosis主题图环境中的处理流程和实际实施进行了初步的探讨;罗贤春等提出了基于共享目录的电子政务信息资源整合模型。</w:t>
      </w:r>
    </w:p>
    <w:p w:rsidR="00F662B0" w:rsidRPr="00F662B0" w:rsidRDefault="00F662B0" w:rsidP="006216C0">
      <w:pPr>
        <w:snapToGrid w:val="0"/>
        <w:spacing w:afterLines="30" w:after="93" w:line="312" w:lineRule="auto"/>
        <w:ind w:firstLineChars="200" w:firstLine="420"/>
        <w:rPr>
          <w:rFonts w:ascii="宋体" w:hAnsi="宋体" w:cs="楷体_GB2312"/>
          <w:bCs/>
          <w:szCs w:val="21"/>
        </w:rPr>
      </w:pPr>
      <w:r w:rsidRPr="00F662B0">
        <w:rPr>
          <w:rFonts w:ascii="宋体" w:hAnsi="宋体" w:cs="楷体_GB2312" w:hint="eastAsia"/>
          <w:bCs/>
          <w:szCs w:val="21"/>
        </w:rPr>
        <w:lastRenderedPageBreak/>
        <w:t>基于中介器的信息融合方法是被许多融合框架采用的最著名的方法之一。它提出了中介器的使用，一个系统负责把一个单一模式上形成的用户查询重新表述成底层数据源在本地模式上的查询。这些数据源包含实际的数据，而全局模式提供了底层数据源的一个协调、融合、虚拟的视图。映射可以通过采用GAV或LAV来完成。当融合的数据源是已知和稳定时，宜采用GAV；而融合的数据源是大规模和临时时，宜采用LAV。在基于本体的信息融合方法中，数据融合的一个重要组件语义的普及为基于本体的方法做了铺垫。协调跨多个概念的异构模式中本体的使用已经被语义网研究社区广泛关注。该方法以数据对象为基本元素，利用数据对象和领域本体之间的映射关系来表达数据对象的语义，使用嵌套关系模型来表达数据对象的模式信息，通过把一个网格节点中集成的所有数据对象作为下一个节点的数据对象来实现数据资源由粗到细的融合。基于导航的信息融合方法也被称为基于链接的信息融合方法。它基于这样一个事实: 网络上越来越多的数据源要求用户手动浏览一些网页，以获取所需的信息。纯导航融合消除了数据的关系建模，在这个模型中，数据源被定义为网页、它们之间的联系和具体入口点的集合。另外，还包括一些附加信息，如内容、路径约束和强制输入参数。在深网络的信息融合中，这种方法被认为是至关重要的，它需要抽取隐藏在 Web 查询接口后的数据。然而，维持以一定速度变化的网络资源之间的关系是一项艰巨的任务，在当前网络环境下，这种方法被认为不可行。</w:t>
      </w:r>
    </w:p>
    <w:p w:rsidR="00F662B0" w:rsidRPr="00F662B0" w:rsidRDefault="00F662B0" w:rsidP="006216C0">
      <w:pPr>
        <w:snapToGrid w:val="0"/>
        <w:spacing w:afterLines="30" w:after="93" w:line="312" w:lineRule="auto"/>
        <w:ind w:firstLineChars="200" w:firstLine="420"/>
        <w:rPr>
          <w:rFonts w:ascii="宋体" w:hAnsi="宋体" w:cs="楷体_GB2312"/>
          <w:bCs/>
          <w:szCs w:val="21"/>
        </w:rPr>
      </w:pPr>
      <w:r w:rsidRPr="00F662B0">
        <w:rPr>
          <w:rFonts w:ascii="宋体" w:hAnsi="宋体" w:cs="楷体_GB2312" w:hint="eastAsia"/>
          <w:bCs/>
          <w:szCs w:val="21"/>
        </w:rPr>
        <w:t>信息融合主要涉及冲突解决、数据合并等技术。数据冲突主要有 2 种类型：不确定性和矛盾。不确定性是所有用来描述现实世界实体的相同属性的一个非空值和一个或多个空值之间的冲突。不确定性由于缺少信息（例如在一个数据源中的空值或数据源中完全缺失的属性）而引起。矛盾用来描述相同实体的同一属性的两个或两个以上的不同的非空值之间的冲突。矛盾是现实世界实体的相同属性由不同数据源提供了不同的值而引起的。解决数据冲突的策略主要有冲突忽略策略、冲突避免策略、冲突解决策略。数据合并技术主要有连接、并等关系运算符。然而，它们不能很好地处理数据合并。因此，产生了为完成数据融合而特别设计的操作符，例如匹配连接( matchjoin)、完全析取( full disjunction)。另外，还有模式匹配和模式映射等相关技术。</w:t>
      </w:r>
    </w:p>
    <w:p w:rsidR="00F662B0" w:rsidRPr="00F662B0" w:rsidRDefault="00F662B0" w:rsidP="006216C0">
      <w:pPr>
        <w:snapToGrid w:val="0"/>
        <w:spacing w:afterLines="30" w:after="93" w:line="312" w:lineRule="auto"/>
        <w:ind w:firstLineChars="200" w:firstLine="420"/>
        <w:rPr>
          <w:rFonts w:ascii="宋体" w:hAnsi="宋体" w:cs="楷体_GB2312"/>
          <w:bCs/>
          <w:szCs w:val="21"/>
        </w:rPr>
      </w:pPr>
      <w:r w:rsidRPr="00F662B0">
        <w:rPr>
          <w:rFonts w:ascii="宋体" w:hAnsi="宋体" w:cs="楷体_GB2312" w:hint="eastAsia"/>
          <w:bCs/>
          <w:szCs w:val="21"/>
        </w:rPr>
        <w:t>信息融合是在几个层次上完成对多源信息的处理过程，其中每一层次都表示不同级别的信息抽象。信息融合的结果包括较低层次上的状态和身份估计，以及较高层次上的整个战术态势估计。曹建君将信息融合划分为原始数据融合或像元级融合 ( pixel based) 、目标级或特征级融合 ( feature based) 以及决策级融合 ( decisionleve1) 3个层次。Hu Jiaqi把信息融合划分为数据层融合、特征层融合、相似度层融合和决策层融合4个层次。</w:t>
      </w:r>
    </w:p>
    <w:p w:rsidR="00F662B0" w:rsidRPr="00F662B0" w:rsidRDefault="00F662B0" w:rsidP="006216C0">
      <w:pPr>
        <w:snapToGrid w:val="0"/>
        <w:spacing w:afterLines="30" w:after="93" w:line="312" w:lineRule="auto"/>
        <w:ind w:firstLineChars="200" w:firstLine="420"/>
        <w:rPr>
          <w:rFonts w:ascii="宋体" w:hAnsi="宋体" w:cs="楷体_GB2312"/>
          <w:bCs/>
          <w:szCs w:val="21"/>
        </w:rPr>
      </w:pPr>
      <w:r w:rsidRPr="00F662B0">
        <w:rPr>
          <w:rFonts w:ascii="宋体" w:hAnsi="宋体" w:cs="楷体_GB2312" w:hint="eastAsia"/>
          <w:bCs/>
          <w:szCs w:val="21"/>
        </w:rPr>
        <w:t>近年来，人们提出了大量的信息融合模型，并不断对模型进行细化，以期更加符合实际应用。其中，JDL(JointDirectorsofLaboratories)模型最受关注，2010年俄亥俄州立大学与Potomac Fusion公司共同建立了基于扩展后JDL模型的融合开发框架 (fusion exploitation framework, FEF), 用于测试软硬信息融合算法。为满足下一代感知系统需求, 美国已经开始进行信息获取与融合联合优化研究, 2010年资助项目信息收集和融合中的控制(control of information collectionand fusion, 2010)，2011年资助项目分布式数据融合中的信息值理论(value of information for distributed data fusion, 2011)等进行信息融合。</w:t>
      </w:r>
    </w:p>
    <w:p w:rsidR="00F662B0" w:rsidRPr="00F662B0" w:rsidRDefault="00F662B0" w:rsidP="006216C0">
      <w:pPr>
        <w:snapToGrid w:val="0"/>
        <w:spacing w:afterLines="30" w:after="93" w:line="312" w:lineRule="auto"/>
        <w:ind w:firstLineChars="200" w:firstLine="420"/>
        <w:rPr>
          <w:rFonts w:ascii="宋体" w:hAnsi="宋体" w:cs="楷体_GB2312"/>
          <w:bCs/>
          <w:szCs w:val="21"/>
        </w:rPr>
      </w:pPr>
      <w:r w:rsidRPr="00F662B0">
        <w:rPr>
          <w:rFonts w:ascii="宋体" w:hAnsi="宋体" w:cs="楷体_GB2312" w:hint="eastAsia"/>
          <w:bCs/>
          <w:szCs w:val="21"/>
        </w:rPr>
        <w:lastRenderedPageBreak/>
        <w:t>融合系统要处理的是确定和不确定的、全空间和子空间的、同步和非同步的、同类型和不同类型的、数字的和非数字的信息。信息融合的对象不但包括由传感器得到的数据，还包括社会信息。信息融合技术是在状态空间中多源、多种信息的获取、传输以及加工处理的基本技术手段。</w:t>
      </w:r>
    </w:p>
    <w:p w:rsidR="00F662B0" w:rsidRPr="00F662B0" w:rsidRDefault="00F662B0" w:rsidP="006216C0">
      <w:pPr>
        <w:snapToGrid w:val="0"/>
        <w:spacing w:afterLines="30" w:after="93" w:line="312" w:lineRule="auto"/>
        <w:ind w:firstLineChars="200" w:firstLine="420"/>
        <w:rPr>
          <w:rFonts w:ascii="宋体" w:hAnsi="宋体" w:cs="楷体_GB2312"/>
          <w:bCs/>
          <w:szCs w:val="21"/>
        </w:rPr>
      </w:pPr>
      <w:r w:rsidRPr="00F662B0">
        <w:rPr>
          <w:rFonts w:ascii="宋体" w:hAnsi="宋体" w:cs="楷体_GB2312" w:hint="eastAsia"/>
          <w:bCs/>
          <w:szCs w:val="21"/>
        </w:rPr>
        <w:t>信息融合技术在现代工业生产和管理系统中是一项不可缺少的技术。尤其是随着工业大系统的蓬勃发展和未来信息站的需求，多传感器信息融合技术越来越受到重视。</w:t>
      </w:r>
    </w:p>
    <w:p w:rsidR="00F662B0" w:rsidRPr="00F662B0" w:rsidRDefault="00F662B0" w:rsidP="006216C0">
      <w:pPr>
        <w:snapToGrid w:val="0"/>
        <w:spacing w:afterLines="30" w:after="93" w:line="312" w:lineRule="auto"/>
        <w:ind w:firstLineChars="200" w:firstLine="420"/>
        <w:rPr>
          <w:rFonts w:ascii="宋体" w:hAnsi="宋体" w:cs="楷体_GB2312"/>
          <w:bCs/>
          <w:szCs w:val="21"/>
        </w:rPr>
      </w:pPr>
      <w:r w:rsidRPr="00F662B0">
        <w:rPr>
          <w:rFonts w:ascii="宋体" w:hAnsi="宋体" w:cs="楷体_GB2312" w:hint="eastAsia"/>
          <w:bCs/>
          <w:szCs w:val="21"/>
        </w:rPr>
        <w:t>在多目标多传感器系统信息融合定义为：利用计算机技术对按时序获得的若干传感器的观测信息在一定准测下加以自动分析、综合，以完成所需的决策和统计任务而进行的信号处理过程。在工程技术领域，诸如集成智能系统、综合集成智能系统、多传感器信息融合系统、混合系统、人机综合系统、计算机多媒体系统等提法都是从不同的侧面反映了信息融合的概念。在智能领域中，许多学者把规则、学习、推理控制、知识表达、视觉信息、声音信息、模糊推理、容错、实时处理等技术统统集中在一起构成一个大规模集成智能系统。在军事上，海、陆、空三军指挥控制系统更是超大规模集成智能系统。目前，数字图像拼接技术已被广泛应用于军事和民用领域（虚拟现实、卫星遥感、视频监控等），受到国内外越来越多的关注。邵向鑫等提出了一种基于边缘扩展相位相关的图像拼接算法，可以简化图像拼接中的计算复杂度。张琳等提出一种全局拼接算法，该算法应用于航拍图像的拼接，可以有效地提高拼接效果。余宏生等对数字图像拼接以及融合方法及其研究进展做了全面的介绍。Szeliski R提出了加权平均法对图像进行融合，取得了较好的效果。在对多幅图像的不同区域进行拼接时，需要涉及到图像分割、配准以及图像融合等方法，陈为龙等人针对多幅图像不同区域进行拼接的情况，提出了一种“基于膨胀的渐进渐出”图像融合算法，该算法在图像融合过程中结合形态学方法，大幅度提高了拼接图像的效果。在遥感等领域的图像配准技术，多传感器、多时相的图像配准与镶嵌技术已相当成熟，但这些技术主要是针对图像波段接近、图像特征比较接近、又往往在各自的图像上有较多事先已知或布设的特征点的情况，在一般情况下又不需要进行现场实时配准。这对实际环境下的多波段多传感器图像配准（特别是自动或实时高速配准）并不适用。</w:t>
      </w:r>
    </w:p>
    <w:p w:rsidR="00F662B0" w:rsidRPr="00F662B0" w:rsidRDefault="00F662B0" w:rsidP="006216C0">
      <w:pPr>
        <w:snapToGrid w:val="0"/>
        <w:spacing w:afterLines="30" w:after="93" w:line="312" w:lineRule="auto"/>
        <w:ind w:firstLineChars="200" w:firstLine="420"/>
        <w:rPr>
          <w:rFonts w:ascii="宋体" w:hAnsi="宋体" w:cs="楷体_GB2312"/>
          <w:bCs/>
          <w:szCs w:val="21"/>
        </w:rPr>
      </w:pPr>
      <w:r w:rsidRPr="00F662B0">
        <w:rPr>
          <w:rFonts w:ascii="宋体" w:hAnsi="宋体" w:cs="楷体_GB2312" w:hint="eastAsia"/>
          <w:bCs/>
          <w:szCs w:val="21"/>
        </w:rPr>
        <w:t>智能是现代信息科学研究的前沿，未来的智能信息处理与控制系统是一个多重技术、多个功能模块、多类型的高度融合系统。社会的进步和发展，自然科学技术的进步，都需要融合技术来开拓。一个系统向智能化发展（融合系统发展），是科学技术发展的必然趋势。</w:t>
      </w:r>
    </w:p>
    <w:p w:rsidR="00F662B0" w:rsidRPr="00F662B0" w:rsidRDefault="00F662B0" w:rsidP="006216C0">
      <w:pPr>
        <w:snapToGrid w:val="0"/>
        <w:spacing w:afterLines="30" w:after="93" w:line="312" w:lineRule="auto"/>
        <w:ind w:firstLineChars="200" w:firstLine="420"/>
        <w:rPr>
          <w:rFonts w:ascii="宋体" w:hAnsi="宋体" w:cs="楷体_GB2312"/>
          <w:bCs/>
          <w:szCs w:val="21"/>
        </w:rPr>
      </w:pPr>
      <w:r w:rsidRPr="00F662B0">
        <w:rPr>
          <w:rFonts w:ascii="宋体" w:hAnsi="宋体" w:cs="楷体_GB2312" w:hint="eastAsia"/>
          <w:bCs/>
          <w:szCs w:val="21"/>
        </w:rPr>
        <w:t>国际互联网的迅速发展使得人工智能（Artificial Intelligence）的开发研究由之前的个体人工智能转换为网络环境下的分布式人工智能，Hopfield多层神经网络模型的提出，使人工神经网络研究与应用再度出现了欣欣向荣的景象。</w:t>
      </w:r>
    </w:p>
    <w:p w:rsidR="00F662B0" w:rsidRPr="00F662B0" w:rsidRDefault="00F662B0" w:rsidP="006216C0">
      <w:pPr>
        <w:snapToGrid w:val="0"/>
        <w:spacing w:afterLines="30" w:after="93" w:line="312" w:lineRule="auto"/>
        <w:ind w:firstLineChars="200" w:firstLine="420"/>
        <w:rPr>
          <w:rFonts w:ascii="宋体" w:hAnsi="宋体" w:cs="楷体_GB2312"/>
          <w:bCs/>
          <w:szCs w:val="21"/>
        </w:rPr>
      </w:pPr>
      <w:r w:rsidRPr="00F662B0">
        <w:rPr>
          <w:rFonts w:ascii="宋体" w:hAnsi="宋体" w:cs="楷体_GB2312" w:hint="eastAsia"/>
          <w:bCs/>
          <w:szCs w:val="21"/>
        </w:rPr>
        <w:t>21世纪以来，大数据、云计算等信息技术给人工智能发展带来了新机遇。国外尤其是发达国家政府高度重视人工智能相关技术与产业的发展。美国政府在2013年将22亿美元的国家预算投入到了先进制造业，投入方向之一便是“国家机器人计划”，在随后的国情咨文中，美国总统奥巴马特别提到为人脑绘图的计划，宣布投入30亿美元在10年内绘制出“人类大脑图谱”，以了解人脑的运行机理。欧盟委员会也在2013年初宣布，石墨烯和人脑工程两大科技入选“未来新兴旗舰技术项目”，并为此设立专项研发计划，每项计划将在未来10年内分别获得10亿欧元的经费。日本政府从2016年开始执行的“第五期科学技术基</w:t>
      </w:r>
      <w:r w:rsidRPr="00F662B0">
        <w:rPr>
          <w:rFonts w:ascii="宋体" w:hAnsi="宋体" w:cs="楷体_GB2312" w:hint="eastAsia"/>
          <w:bCs/>
          <w:szCs w:val="21"/>
        </w:rPr>
        <w:lastRenderedPageBreak/>
        <w:t>本计划”中，将“超智能社会”列为重点目标，期待通过提升大学及公共研究机构的研究能力，促进开发物联网及人工智能系统。韩国政府于2016年3月宣布将在智能信息产业领域研发、扩充研究人力、建设数据存储设施、培育产业生态等方面进行投入，在未来5年直接投资1万亿韩元（约合55.6亿元人民币）。</w:t>
      </w:r>
    </w:p>
    <w:p w:rsidR="00F662B0" w:rsidRPr="00F662B0" w:rsidRDefault="00F662B0" w:rsidP="006216C0">
      <w:pPr>
        <w:snapToGrid w:val="0"/>
        <w:spacing w:afterLines="30" w:after="93" w:line="312" w:lineRule="auto"/>
        <w:ind w:firstLineChars="200" w:firstLine="420"/>
        <w:rPr>
          <w:rFonts w:ascii="宋体" w:hAnsi="宋体" w:cs="楷体_GB2312"/>
          <w:bCs/>
          <w:szCs w:val="21"/>
        </w:rPr>
      </w:pPr>
      <w:r w:rsidRPr="00F662B0">
        <w:rPr>
          <w:rFonts w:ascii="宋体" w:hAnsi="宋体" w:cs="楷体_GB2312" w:hint="eastAsia"/>
          <w:bCs/>
          <w:szCs w:val="21"/>
        </w:rPr>
        <w:t>目前，人工智能技术正在向大型分布式人工智能及多专家协同系统、并行推理、多种专家系统开发工具，以及大型分布式人工智能开发环境和分布式环境下的多智能体协同系统等方向发展。2012年，Krizhevsky等提出的Alex Net在大型图像数据库Image Net的图像分类竞赛中以准确度超越第二名11%的巨大优势夺得了冠军，使得卷积神经网络成为了学术界的焦点。Alex Net 之后，不断有新的卷积神经网络模型被提出，比如牛津大学的VGG( Visual GeometryGroup)、Google的Goog Le Net、微软的Res Net等，这些网络刷新了Alex Net 在 Image Net 上创造的纪录。此外，卷积神经网络不断与一些传统算法相融合，加上迁移学习方法的引入，使得卷积神经网络的应用领域获得了快速的扩展，典型的应用有：将卷积神经网络与递归神经网络（Recurrent Neural Network，RNN）结合用于图像的摘要生成以及图像内容的问答；通过迁移学习的卷积神经网络在小样本图像识别数据库上取得了大幅度准确度提升；面向视频的3D卷积神经网络行为识别模型。</w:t>
      </w:r>
    </w:p>
    <w:p w:rsidR="00F662B0" w:rsidRPr="00F662B0" w:rsidRDefault="00F662B0" w:rsidP="006216C0">
      <w:pPr>
        <w:snapToGrid w:val="0"/>
        <w:spacing w:afterLines="30" w:after="93" w:line="312" w:lineRule="auto"/>
        <w:ind w:firstLineChars="200" w:firstLine="420"/>
        <w:rPr>
          <w:rFonts w:ascii="宋体" w:hAnsi="宋体" w:cs="楷体_GB2312"/>
          <w:bCs/>
          <w:szCs w:val="21"/>
        </w:rPr>
      </w:pPr>
      <w:r w:rsidRPr="00F662B0">
        <w:rPr>
          <w:rFonts w:ascii="宋体" w:hAnsi="宋体" w:cs="楷体_GB2312" w:hint="eastAsia"/>
          <w:bCs/>
          <w:szCs w:val="21"/>
        </w:rPr>
        <w:t>在信息处理领域中模糊推理（FR,Fuzzy Reasoning）、人工智能(AI Articial Intelligence)、神经网络(NN,Neural Network)三大技术的融合研究深受重视。随着科学技术和武器装备的飞速发展，迫切需要改进原有的防御系统，建立完整的、多层次的、多功能防御系统，而且战场范围扩展到陆、海、空、天、电磁的五维空间。随着隐身技术，反辐射导弹及电子对抗技术的迅速发展，单部雷达（或单个传感器）的工作和生存能力越来越受到威胁。因此，需要把雷达、可见光、红外、高光谱以及卫星等不同类型的探测器与大容量信息处理系统融合起来，进行综合处理和分析，从而在最短的时间内做出最优决策，这就是多传感器信息融合问题。1965年国际模式识别和智能控制的创始人傅京孙首先把Ai的启发式推理规则应用于学习控制系统，并与1971年提出了以控制理论和AI相结合为主体的智能控制概念，随着专家系统和知识系统的发展，产生了专家控制系统技术。这些控制技术的共同特点主要表现在：一是使用知识描述系统模型或者控制规则；二是控制系统完成与人的智能有关的复杂的功能，如判断、识别、学习、诊断、预测及推理等。专家系统作为人工智能的一个应用分支，在信息融合系统中得到广泛的应用。他的最大优点是可以模拟专家经验知识、决策及推理过程，并用知识库技术构造兵力模型，产生一系列规则，从而可完成威胁估计、指挥决策等。近几年来神经网络在多传感器信息融合研究中受到高度重视，如基于神经网络的目标自动识别和分类、态势评估和估计等。</w:t>
      </w:r>
    </w:p>
    <w:p w:rsidR="00F662B0" w:rsidRDefault="00F662B0" w:rsidP="006216C0">
      <w:pPr>
        <w:snapToGrid w:val="0"/>
        <w:spacing w:afterLines="30" w:after="93" w:line="312" w:lineRule="auto"/>
        <w:ind w:firstLineChars="200" w:firstLine="420"/>
        <w:rPr>
          <w:rFonts w:ascii="宋体" w:hAnsi="宋体" w:cs="楷体_GB2312"/>
          <w:bCs/>
          <w:szCs w:val="21"/>
        </w:rPr>
      </w:pPr>
      <w:r w:rsidRPr="00F662B0">
        <w:rPr>
          <w:rFonts w:ascii="宋体" w:hAnsi="宋体" w:cs="楷体_GB2312" w:hint="eastAsia"/>
          <w:bCs/>
          <w:szCs w:val="21"/>
        </w:rPr>
        <w:t>一个系统从单个传感器处理进化演变为多个传感器系统是科学技术发展的必然趋势。研究信息融合技术的意义在于它可以创造或构造新的系统、新的物种、新的产品、新的方法以及新的思想。融合就是一种正反馈，促使生命由弱到强，促使系统从小到大，促使事物的演变。融合系统本质上是建立在全信息空间基础上的，一个多输入、多任务、多处理的并行系统，是全信息状态的处理和控制系统。另一方面，融合是智能的一种重要表现，智能离不开融合概念和技术。未来高度集成、高度融合、高度智能将成为信息融合系统的主线。</w:t>
      </w:r>
    </w:p>
    <w:p w:rsidR="000F6D42" w:rsidRDefault="00212452" w:rsidP="00F662B0">
      <w:pPr>
        <w:snapToGrid w:val="0"/>
        <w:spacing w:afterLines="50" w:after="156" w:line="440" w:lineRule="exact"/>
        <w:rPr>
          <w:rFonts w:eastAsia="楷体_GB2312" w:cs="楷体_GB2312"/>
          <w:b/>
          <w:bCs/>
          <w:sz w:val="28"/>
          <w:szCs w:val="28"/>
        </w:rPr>
      </w:pPr>
      <w:r>
        <w:rPr>
          <w:rFonts w:eastAsia="楷体_GB2312" w:cs="楷体_GB2312" w:hint="eastAsia"/>
          <w:b/>
          <w:bCs/>
          <w:sz w:val="28"/>
          <w:szCs w:val="28"/>
        </w:rPr>
        <w:t>（</w:t>
      </w:r>
      <w:r>
        <w:rPr>
          <w:rFonts w:eastAsia="楷体_GB2312" w:cs="楷体_GB2312" w:hint="eastAsia"/>
          <w:b/>
          <w:bCs/>
          <w:sz w:val="28"/>
          <w:szCs w:val="28"/>
        </w:rPr>
        <w:t>3</w:t>
      </w:r>
      <w:r>
        <w:rPr>
          <w:rFonts w:eastAsia="楷体_GB2312" w:cs="楷体_GB2312" w:hint="eastAsia"/>
          <w:b/>
          <w:bCs/>
          <w:sz w:val="28"/>
          <w:szCs w:val="28"/>
        </w:rPr>
        <w:t>）</w:t>
      </w:r>
      <w:r w:rsidR="000F6D42" w:rsidRPr="00212452">
        <w:rPr>
          <w:rFonts w:eastAsia="楷体_GB2312" w:cs="楷体_GB2312" w:hint="eastAsia"/>
          <w:b/>
          <w:bCs/>
          <w:sz w:val="28"/>
          <w:szCs w:val="28"/>
        </w:rPr>
        <w:t>研究现状存在的问题和本项目的研究设想</w:t>
      </w:r>
    </w:p>
    <w:p w:rsidR="00475254" w:rsidRDefault="00475254" w:rsidP="00475254">
      <w:pPr>
        <w:snapToGrid w:val="0"/>
        <w:spacing w:afterLines="30" w:after="93" w:line="312" w:lineRule="auto"/>
        <w:ind w:firstLineChars="200" w:firstLine="420"/>
        <w:rPr>
          <w:rFonts w:ascii="宋体" w:hAnsi="宋体" w:cs="楷体_GB2312"/>
          <w:bCs/>
          <w:szCs w:val="21"/>
        </w:rPr>
      </w:pPr>
    </w:p>
    <w:p w:rsidR="006E518D" w:rsidRPr="00475254" w:rsidRDefault="006E518D" w:rsidP="00475254">
      <w:pPr>
        <w:snapToGrid w:val="0"/>
        <w:spacing w:afterLines="30" w:after="93" w:line="312" w:lineRule="auto"/>
        <w:ind w:firstLineChars="200" w:firstLine="420"/>
        <w:rPr>
          <w:rFonts w:ascii="宋体" w:hAnsi="宋体" w:cs="楷体_GB2312"/>
          <w:bCs/>
          <w:szCs w:val="21"/>
        </w:rPr>
      </w:pPr>
    </w:p>
    <w:p w:rsidR="000F6D42" w:rsidRPr="0021765D" w:rsidRDefault="000F6D42" w:rsidP="0021765D">
      <w:pPr>
        <w:snapToGrid w:val="0"/>
        <w:spacing w:afterLines="50" w:after="156" w:line="440" w:lineRule="exact"/>
        <w:rPr>
          <w:rFonts w:eastAsia="楷体_GB2312" w:cs="楷体_GB2312"/>
          <w:b/>
          <w:bCs/>
          <w:sz w:val="24"/>
          <w:szCs w:val="28"/>
        </w:rPr>
      </w:pPr>
      <w:r w:rsidRPr="0021765D">
        <w:rPr>
          <w:rFonts w:eastAsia="楷体_GB2312" w:cs="楷体_GB2312" w:hint="eastAsia"/>
          <w:b/>
          <w:bCs/>
          <w:sz w:val="24"/>
          <w:szCs w:val="28"/>
        </w:rPr>
        <w:t>参考文献：</w:t>
      </w:r>
    </w:p>
    <w:p w:rsidR="00616775" w:rsidRDefault="00033FE2" w:rsidP="00051FE1">
      <w:pPr>
        <w:numPr>
          <w:ilvl w:val="0"/>
          <w:numId w:val="2"/>
        </w:numPr>
      </w:pPr>
      <w:r>
        <w:rPr>
          <w:rFonts w:hint="eastAsia"/>
        </w:rPr>
        <w:t>尚朝轩</w:t>
      </w:r>
      <w:r>
        <w:t>,</w:t>
      </w:r>
      <w:r>
        <w:t>王品</w:t>
      </w:r>
      <w:r>
        <w:t>,</w:t>
      </w:r>
      <w:r>
        <w:t>韩壮志</w:t>
      </w:r>
      <w:r>
        <w:t>,&amp;</w:t>
      </w:r>
      <w:r>
        <w:t>彭刚</w:t>
      </w:r>
      <w:r>
        <w:t>.(2016).</w:t>
      </w:r>
      <w:r>
        <w:t>基于类决策树分类的特征层融合识别算法</w:t>
      </w:r>
      <w:r>
        <w:t>.</w:t>
      </w:r>
      <w:r>
        <w:t>控制与决策</w:t>
      </w:r>
      <w:r>
        <w:t>,31(6),1009-1014.</w:t>
      </w:r>
    </w:p>
    <w:p w:rsidR="00616775" w:rsidRDefault="00616775" w:rsidP="00051FE1">
      <w:pPr>
        <w:numPr>
          <w:ilvl w:val="0"/>
          <w:numId w:val="2"/>
        </w:numPr>
      </w:pPr>
      <w:r>
        <w:rPr>
          <w:rFonts w:hint="eastAsia"/>
        </w:rPr>
        <w:t>陈为龙</w:t>
      </w:r>
      <w:r>
        <w:rPr>
          <w:rFonts w:hint="eastAsia"/>
        </w:rPr>
        <w:t xml:space="preserve">, &amp; </w:t>
      </w:r>
      <w:r>
        <w:rPr>
          <w:rFonts w:hint="eastAsia"/>
        </w:rPr>
        <w:t>郭黎</w:t>
      </w:r>
      <w:r>
        <w:rPr>
          <w:rFonts w:hint="eastAsia"/>
        </w:rPr>
        <w:t xml:space="preserve">. (2014). </w:t>
      </w:r>
      <w:r>
        <w:rPr>
          <w:rFonts w:hint="eastAsia"/>
        </w:rPr>
        <w:t>一种基于膨胀的渐进渐出图像融合算法</w:t>
      </w:r>
      <w:r>
        <w:rPr>
          <w:rFonts w:hint="eastAsia"/>
        </w:rPr>
        <w:t xml:space="preserve">. </w:t>
      </w:r>
      <w:r>
        <w:rPr>
          <w:rFonts w:hint="eastAsia"/>
        </w:rPr>
        <w:t>计算机工程与科学</w:t>
      </w:r>
      <w:r>
        <w:rPr>
          <w:rFonts w:hint="eastAsia"/>
        </w:rPr>
        <w:t>, 36(7), 1347-1351.</w:t>
      </w:r>
    </w:p>
    <w:p w:rsidR="009953BC" w:rsidRDefault="009953BC" w:rsidP="009953BC">
      <w:pPr>
        <w:numPr>
          <w:ilvl w:val="0"/>
          <w:numId w:val="2"/>
        </w:numPr>
      </w:pPr>
      <w:r w:rsidRPr="00616775">
        <w:rPr>
          <w:rFonts w:hint="eastAsia"/>
        </w:rPr>
        <w:t>倪国强</w:t>
      </w:r>
      <w:r w:rsidRPr="00616775">
        <w:rPr>
          <w:rFonts w:hint="eastAsia"/>
        </w:rPr>
        <w:t xml:space="preserve">. (2004). </w:t>
      </w:r>
      <w:r w:rsidRPr="00616775">
        <w:rPr>
          <w:rFonts w:hint="eastAsia"/>
        </w:rPr>
        <w:t>图像融合技术及其新进展</w:t>
      </w:r>
      <w:r w:rsidRPr="00616775">
        <w:rPr>
          <w:rFonts w:hint="eastAsia"/>
        </w:rPr>
        <w:t xml:space="preserve">. </w:t>
      </w:r>
      <w:r w:rsidRPr="00616775">
        <w:rPr>
          <w:rFonts w:hint="eastAsia"/>
        </w:rPr>
        <w:t>全国数字成像技术及相关材料发展与应用学术研讨会</w:t>
      </w:r>
      <w:r w:rsidRPr="00616775">
        <w:rPr>
          <w:rFonts w:hint="eastAsia"/>
        </w:rPr>
        <w:t>.</w:t>
      </w:r>
    </w:p>
    <w:p w:rsidR="009953BC" w:rsidRDefault="009953BC" w:rsidP="009953BC">
      <w:pPr>
        <w:numPr>
          <w:ilvl w:val="0"/>
          <w:numId w:val="2"/>
        </w:numPr>
      </w:pPr>
      <w:r>
        <w:rPr>
          <w:rFonts w:hint="eastAsia"/>
        </w:rPr>
        <w:t>孙晔</w:t>
      </w:r>
      <w:r>
        <w:rPr>
          <w:rFonts w:hint="eastAsia"/>
        </w:rPr>
        <w:t xml:space="preserve">, &amp; </w:t>
      </w:r>
      <w:r>
        <w:rPr>
          <w:rFonts w:hint="eastAsia"/>
        </w:rPr>
        <w:t>吴飞扬</w:t>
      </w:r>
      <w:r>
        <w:rPr>
          <w:rFonts w:hint="eastAsia"/>
        </w:rPr>
        <w:t xml:space="preserve">. (2013). </w:t>
      </w:r>
      <w:r>
        <w:rPr>
          <w:rFonts w:hint="eastAsia"/>
        </w:rPr>
        <w:t>人工智能的研究现状及发展趋势</w:t>
      </w:r>
      <w:r>
        <w:rPr>
          <w:rFonts w:hint="eastAsia"/>
        </w:rPr>
        <w:t xml:space="preserve">. </w:t>
      </w:r>
      <w:r>
        <w:rPr>
          <w:rFonts w:hint="eastAsia"/>
        </w:rPr>
        <w:t>价值工程</w:t>
      </w:r>
      <w:r>
        <w:rPr>
          <w:rFonts w:hint="eastAsia"/>
        </w:rPr>
        <w:t>(28), 5-7.</w:t>
      </w:r>
    </w:p>
    <w:p w:rsidR="009953BC" w:rsidRDefault="009953BC" w:rsidP="009953BC">
      <w:pPr>
        <w:numPr>
          <w:ilvl w:val="0"/>
          <w:numId w:val="2"/>
        </w:numPr>
      </w:pPr>
      <w:r>
        <w:rPr>
          <w:rFonts w:hint="eastAsia"/>
        </w:rPr>
        <w:t>徐勇</w:t>
      </w:r>
      <w:r>
        <w:rPr>
          <w:rFonts w:hint="eastAsia"/>
        </w:rPr>
        <w:t xml:space="preserve">. (2016). </w:t>
      </w:r>
      <w:r>
        <w:rPr>
          <w:rFonts w:hint="eastAsia"/>
        </w:rPr>
        <w:t>关于人工智能发展方向的思考</w:t>
      </w:r>
      <w:r>
        <w:rPr>
          <w:rFonts w:hint="eastAsia"/>
        </w:rPr>
        <w:t xml:space="preserve">. </w:t>
      </w:r>
      <w:r>
        <w:rPr>
          <w:rFonts w:hint="eastAsia"/>
        </w:rPr>
        <w:t>科技创新与应用</w:t>
      </w:r>
      <w:r>
        <w:rPr>
          <w:rFonts w:hint="eastAsia"/>
        </w:rPr>
        <w:t>(3), 4-4.</w:t>
      </w:r>
    </w:p>
    <w:p w:rsidR="009953BC" w:rsidRDefault="009953BC" w:rsidP="009953BC">
      <w:pPr>
        <w:numPr>
          <w:ilvl w:val="0"/>
          <w:numId w:val="2"/>
        </w:numPr>
      </w:pPr>
      <w:r>
        <w:rPr>
          <w:rFonts w:hint="eastAsia"/>
        </w:rPr>
        <w:t>朱祝武</w:t>
      </w:r>
      <w:r>
        <w:rPr>
          <w:rFonts w:hint="eastAsia"/>
        </w:rPr>
        <w:t xml:space="preserve">. (2011). </w:t>
      </w:r>
      <w:r>
        <w:rPr>
          <w:rFonts w:hint="eastAsia"/>
        </w:rPr>
        <w:t>人工智能发展综述</w:t>
      </w:r>
      <w:r>
        <w:rPr>
          <w:rFonts w:hint="eastAsia"/>
        </w:rPr>
        <w:t xml:space="preserve">. </w:t>
      </w:r>
      <w:r>
        <w:rPr>
          <w:rFonts w:hint="eastAsia"/>
        </w:rPr>
        <w:t>中国西部科技</w:t>
      </w:r>
      <w:r>
        <w:rPr>
          <w:rFonts w:hint="eastAsia"/>
        </w:rPr>
        <w:t>, 10(17), 8-10.</w:t>
      </w:r>
    </w:p>
    <w:p w:rsidR="009953BC" w:rsidRDefault="009953BC" w:rsidP="009953BC">
      <w:pPr>
        <w:numPr>
          <w:ilvl w:val="0"/>
          <w:numId w:val="2"/>
        </w:numPr>
      </w:pPr>
      <w:r>
        <w:rPr>
          <w:rFonts w:hint="eastAsia"/>
        </w:rPr>
        <w:t>朱巍</w:t>
      </w:r>
      <w:r>
        <w:rPr>
          <w:rFonts w:hint="eastAsia"/>
        </w:rPr>
        <w:t>,</w:t>
      </w:r>
      <w:r>
        <w:rPr>
          <w:rFonts w:hint="eastAsia"/>
        </w:rPr>
        <w:t>陈慧慧</w:t>
      </w:r>
      <w:r>
        <w:rPr>
          <w:rFonts w:hint="eastAsia"/>
        </w:rPr>
        <w:t>,</w:t>
      </w:r>
      <w:r>
        <w:rPr>
          <w:rFonts w:hint="eastAsia"/>
        </w:rPr>
        <w:t>田思媛</w:t>
      </w:r>
      <w:r>
        <w:rPr>
          <w:rFonts w:hint="eastAsia"/>
        </w:rPr>
        <w:t>,</w:t>
      </w:r>
      <w:r>
        <w:rPr>
          <w:rFonts w:hint="eastAsia"/>
        </w:rPr>
        <w:t>王红武</w:t>
      </w:r>
      <w:r>
        <w:rPr>
          <w:rFonts w:hint="eastAsia"/>
        </w:rPr>
        <w:t xml:space="preserve">.(2016). </w:t>
      </w:r>
      <w:r>
        <w:rPr>
          <w:rFonts w:hint="eastAsia"/>
        </w:rPr>
        <w:t>人工智能：从科学梦到新蓝海———人工智能产业发展分析及对策</w:t>
      </w:r>
      <w:r>
        <w:rPr>
          <w:rFonts w:hint="eastAsia"/>
        </w:rPr>
        <w:t>,33(21),6-8.</w:t>
      </w:r>
    </w:p>
    <w:p w:rsidR="009953BC" w:rsidRDefault="009953BC" w:rsidP="009953BC">
      <w:pPr>
        <w:numPr>
          <w:ilvl w:val="0"/>
          <w:numId w:val="2"/>
        </w:numPr>
      </w:pPr>
      <w:r>
        <w:rPr>
          <w:rFonts w:hint="eastAsia"/>
        </w:rPr>
        <w:t>李彦冬</w:t>
      </w:r>
      <w:r>
        <w:rPr>
          <w:rFonts w:hint="eastAsia"/>
        </w:rPr>
        <w:t xml:space="preserve">, </w:t>
      </w:r>
      <w:r>
        <w:rPr>
          <w:rFonts w:hint="eastAsia"/>
        </w:rPr>
        <w:t>郝宗波</w:t>
      </w:r>
      <w:r>
        <w:rPr>
          <w:rFonts w:hint="eastAsia"/>
        </w:rPr>
        <w:t xml:space="preserve">, &amp; </w:t>
      </w:r>
      <w:r>
        <w:rPr>
          <w:rFonts w:hint="eastAsia"/>
        </w:rPr>
        <w:t>雷航</w:t>
      </w:r>
      <w:r>
        <w:rPr>
          <w:rFonts w:hint="eastAsia"/>
        </w:rPr>
        <w:t xml:space="preserve">. (2016). </w:t>
      </w:r>
      <w:r>
        <w:rPr>
          <w:rFonts w:hint="eastAsia"/>
        </w:rPr>
        <w:t>卷积神经网络研究综述</w:t>
      </w:r>
      <w:r>
        <w:rPr>
          <w:rFonts w:hint="eastAsia"/>
        </w:rPr>
        <w:t xml:space="preserve">. </w:t>
      </w:r>
      <w:r>
        <w:rPr>
          <w:rFonts w:hint="eastAsia"/>
        </w:rPr>
        <w:t>计算机应用</w:t>
      </w:r>
      <w:r>
        <w:rPr>
          <w:rFonts w:hint="eastAsia"/>
        </w:rPr>
        <w:t>,36(9), 2508-2515.</w:t>
      </w:r>
    </w:p>
    <w:p w:rsidR="009953BC" w:rsidRDefault="009953BC" w:rsidP="009953BC">
      <w:pPr>
        <w:numPr>
          <w:ilvl w:val="0"/>
          <w:numId w:val="2"/>
        </w:numPr>
      </w:pPr>
      <w:r>
        <w:rPr>
          <w:rFonts w:hint="eastAsia"/>
        </w:rPr>
        <w:t>俞祝良</w:t>
      </w:r>
      <w:r>
        <w:rPr>
          <w:rFonts w:hint="eastAsia"/>
        </w:rPr>
        <w:t xml:space="preserve">. (2017). </w:t>
      </w:r>
      <w:r>
        <w:rPr>
          <w:rFonts w:hint="eastAsia"/>
        </w:rPr>
        <w:t>人工智能技术发展概述</w:t>
      </w:r>
      <w:r>
        <w:rPr>
          <w:rFonts w:hint="eastAsia"/>
        </w:rPr>
        <w:t xml:space="preserve">. </w:t>
      </w:r>
      <w:r>
        <w:rPr>
          <w:rFonts w:hint="eastAsia"/>
        </w:rPr>
        <w:t>南京信息工程大学学报</w:t>
      </w:r>
      <w:r>
        <w:rPr>
          <w:rFonts w:hint="eastAsia"/>
        </w:rPr>
        <w:t>, 9(3), 297-304.</w:t>
      </w:r>
    </w:p>
    <w:p w:rsidR="009953BC" w:rsidRDefault="009953BC" w:rsidP="009953BC">
      <w:pPr>
        <w:numPr>
          <w:ilvl w:val="0"/>
          <w:numId w:val="2"/>
        </w:numPr>
      </w:pPr>
      <w:r>
        <w:rPr>
          <w:rFonts w:hint="eastAsia"/>
        </w:rPr>
        <w:t>贺倩</w:t>
      </w:r>
      <w:r>
        <w:rPr>
          <w:rFonts w:hint="eastAsia"/>
        </w:rPr>
        <w:t xml:space="preserve">. (2016). </w:t>
      </w:r>
      <w:r>
        <w:rPr>
          <w:rFonts w:hint="eastAsia"/>
        </w:rPr>
        <w:t>人工智能技术发展研究</w:t>
      </w:r>
      <w:r>
        <w:rPr>
          <w:rFonts w:hint="eastAsia"/>
        </w:rPr>
        <w:t xml:space="preserve">. </w:t>
      </w:r>
      <w:r>
        <w:rPr>
          <w:rFonts w:hint="eastAsia"/>
        </w:rPr>
        <w:t>现代电信科技</w:t>
      </w:r>
      <w:r>
        <w:rPr>
          <w:rFonts w:hint="eastAsia"/>
        </w:rPr>
        <w:t>, 46(2), 18-21.</w:t>
      </w:r>
    </w:p>
    <w:p w:rsidR="009953BC" w:rsidRDefault="009953BC" w:rsidP="009953BC">
      <w:pPr>
        <w:numPr>
          <w:ilvl w:val="0"/>
          <w:numId w:val="2"/>
        </w:numPr>
      </w:pPr>
      <w:r>
        <w:rPr>
          <w:rFonts w:hint="eastAsia"/>
        </w:rPr>
        <w:t>周彦</w:t>
      </w:r>
      <w:r>
        <w:rPr>
          <w:rFonts w:hint="eastAsia"/>
        </w:rPr>
        <w:t xml:space="preserve">, </w:t>
      </w:r>
      <w:r>
        <w:rPr>
          <w:rFonts w:hint="eastAsia"/>
        </w:rPr>
        <w:t>李建勋</w:t>
      </w:r>
      <w:r>
        <w:rPr>
          <w:rFonts w:hint="eastAsia"/>
        </w:rPr>
        <w:t xml:space="preserve">, &amp; </w:t>
      </w:r>
      <w:r>
        <w:rPr>
          <w:rFonts w:hint="eastAsia"/>
        </w:rPr>
        <w:t>王冬丽</w:t>
      </w:r>
      <w:r>
        <w:rPr>
          <w:rFonts w:hint="eastAsia"/>
        </w:rPr>
        <w:t xml:space="preserve">. (2012). </w:t>
      </w:r>
      <w:r>
        <w:rPr>
          <w:rFonts w:hint="eastAsia"/>
        </w:rPr>
        <w:t>传感器网络中鲁棒状态信息融合抗差卡尔曼滤波器</w:t>
      </w:r>
      <w:r>
        <w:rPr>
          <w:rFonts w:hint="eastAsia"/>
        </w:rPr>
        <w:t xml:space="preserve">. </w:t>
      </w:r>
      <w:r>
        <w:rPr>
          <w:rFonts w:hint="eastAsia"/>
        </w:rPr>
        <w:t>控制理论与应用</w:t>
      </w:r>
      <w:r>
        <w:rPr>
          <w:rFonts w:hint="eastAsia"/>
        </w:rPr>
        <w:t>, 29(3), 000291-297.</w:t>
      </w:r>
    </w:p>
    <w:p w:rsidR="00616775" w:rsidRDefault="00616775" w:rsidP="00616775">
      <w:pPr>
        <w:numPr>
          <w:ilvl w:val="0"/>
          <w:numId w:val="2"/>
        </w:numPr>
      </w:pPr>
      <w:r>
        <w:t>Shao, X. X., Guo, S. X., &amp; Wang, L. (2010). Image mosaic algorithm based on extended phase correlation of edge. Journal of Jilin University,28(01).</w:t>
      </w:r>
    </w:p>
    <w:p w:rsidR="00616775" w:rsidRDefault="00616775" w:rsidP="00616775">
      <w:pPr>
        <w:numPr>
          <w:ilvl w:val="0"/>
          <w:numId w:val="2"/>
        </w:numPr>
      </w:pPr>
      <w:r>
        <w:t>Zhang, L., &amp; Chu, L. X. (2012). Aerial image mosaic algorithms research based on global mosaic. Computer Simulation, 29(4), 282-279.</w:t>
      </w:r>
    </w:p>
    <w:p w:rsidR="00616775" w:rsidRDefault="00616775" w:rsidP="00616775">
      <w:pPr>
        <w:numPr>
          <w:ilvl w:val="0"/>
          <w:numId w:val="2"/>
        </w:numPr>
      </w:pPr>
      <w:r>
        <w:t>Hong-Sheng, Y. U., &amp; Jin, W. Q. (2009). Evolvement of research on digital image mosaics methods. Infrared Technology, 31(6), 348-353.</w:t>
      </w:r>
    </w:p>
    <w:p w:rsidR="000C4DC1" w:rsidRDefault="00616775" w:rsidP="00616775">
      <w:pPr>
        <w:numPr>
          <w:ilvl w:val="0"/>
          <w:numId w:val="2"/>
        </w:numPr>
      </w:pPr>
      <w:r>
        <w:t>Szeliski, R. (1996). Video mosaics for virtual environments. IEEE Computer Graphics &amp; Applications, 16(2), 22-30.</w:t>
      </w:r>
    </w:p>
    <w:p w:rsidR="00616775" w:rsidRDefault="00616775" w:rsidP="00616775">
      <w:pPr>
        <w:numPr>
          <w:ilvl w:val="0"/>
          <w:numId w:val="2"/>
        </w:numPr>
      </w:pPr>
      <w:r w:rsidRPr="00616775">
        <w:t>Nandini, C., &amp; Ravikumar, C. N. (2008). An approach to gait recognition. International Symposium on Biometrics and Security Technologies (pp.1-3). IEEE.</w:t>
      </w:r>
    </w:p>
    <w:p w:rsidR="009953BC" w:rsidRDefault="009953BC" w:rsidP="009953BC">
      <w:pPr>
        <w:numPr>
          <w:ilvl w:val="0"/>
          <w:numId w:val="2"/>
        </w:numPr>
      </w:pPr>
      <w:r>
        <w:t>Hall, D. L., More, L. D., Graham, J., &amp; Rimland, J. C. (2011). Test and evaluation of soft/hard information fusion systems: A test environment, methodology and initial data sets. Information Fusion (Vol.47, pp.1-7). IEEE.</w:t>
      </w:r>
    </w:p>
    <w:p w:rsidR="009953BC" w:rsidRDefault="009953BC" w:rsidP="009953BC">
      <w:pPr>
        <w:numPr>
          <w:ilvl w:val="0"/>
          <w:numId w:val="2"/>
        </w:numPr>
      </w:pPr>
      <w:r>
        <w:t>Nadiri, A. A., Chitsazan, N., Tsai, T. C., &amp; Moghaddam, A. A. (2014). Bayesian artificial intelligence model averaging for hydraulic conductivity estimation. Journal of Hydrologic Engineering, 19(3), 520-532.</w:t>
      </w:r>
    </w:p>
    <w:p w:rsidR="009953BC" w:rsidRDefault="009953BC" w:rsidP="009953BC">
      <w:pPr>
        <w:numPr>
          <w:ilvl w:val="0"/>
          <w:numId w:val="2"/>
        </w:numPr>
      </w:pPr>
      <w:r>
        <w:t>Carneiro, D., Novais, P., Andrade, F., Zeleznikow, J., &amp; Neves, J. (2014). Online dispute resolution: an artificial intelligence perspective. Artificial Intelligence Review, 41(2), 211-240.</w:t>
      </w:r>
    </w:p>
    <w:p w:rsidR="009953BC" w:rsidRDefault="009953BC" w:rsidP="009953BC">
      <w:pPr>
        <w:numPr>
          <w:ilvl w:val="0"/>
          <w:numId w:val="2"/>
        </w:numPr>
      </w:pPr>
      <w:r>
        <w:t>Mahajan, V., Agarwal, P., &amp; Gupta, H. O. (2014). An artificial intelligence based controller for multilevel harmonic filter. International Journal of Electrical Power &amp; Energy Systems, 58(6), 170-180.</w:t>
      </w:r>
    </w:p>
    <w:p w:rsidR="009953BC" w:rsidRDefault="009953BC" w:rsidP="009953BC">
      <w:pPr>
        <w:numPr>
          <w:ilvl w:val="0"/>
          <w:numId w:val="2"/>
        </w:numPr>
      </w:pPr>
      <w:r>
        <w:t>Bilski, P. (2014). Data set preprocessing methods for the artificial intelligence-based diagnostic module. Measurement, 54(6), 180-190.</w:t>
      </w:r>
    </w:p>
    <w:p w:rsidR="00616775" w:rsidRPr="00616775" w:rsidRDefault="009953BC" w:rsidP="009953BC">
      <w:pPr>
        <w:numPr>
          <w:ilvl w:val="0"/>
          <w:numId w:val="2"/>
        </w:numPr>
      </w:pPr>
      <w:r>
        <w:t xml:space="preserve">Bo-Hu, L. I., Hou, B. C., Wen-Tao, Y. U., Xiao-Bing, L. U., &amp; Yang, C. W. (2017). Applications </w:t>
      </w:r>
      <w:r>
        <w:lastRenderedPageBreak/>
        <w:t>of artificial intelligence in intelligent manufacturing: a review. Frontiers of Information Technology &amp; Electronic Engineering, 18(1), 86-96.</w:t>
      </w:r>
    </w:p>
    <w:p w:rsidR="00822C48" w:rsidRDefault="00822C48" w:rsidP="0058065B">
      <w:pPr>
        <w:pStyle w:val="3"/>
      </w:pPr>
      <w:r w:rsidRPr="002704B0">
        <w:t>2</w:t>
      </w:r>
      <w:r>
        <w:rPr>
          <w:rFonts w:hint="eastAsia"/>
        </w:rPr>
        <w:t>．</w:t>
      </w:r>
      <w:r w:rsidRPr="002704B0">
        <w:rPr>
          <w:rFonts w:hint="eastAsia"/>
        </w:rPr>
        <w:t>项目的研究内容、研究目标，以及拟解决的关键科学问题（此</w:t>
      </w:r>
      <w:r>
        <w:rPr>
          <w:rFonts w:hint="eastAsia"/>
        </w:rPr>
        <w:t>部分为重点阐述内容）；</w:t>
      </w:r>
    </w:p>
    <w:p w:rsidR="00F73EEE" w:rsidRPr="00212452" w:rsidRDefault="00212452" w:rsidP="0058065B">
      <w:pPr>
        <w:pStyle w:val="3"/>
      </w:pPr>
      <w:r>
        <w:rPr>
          <w:rFonts w:hint="eastAsia"/>
        </w:rPr>
        <w:t>（</w:t>
      </w:r>
      <w:r>
        <w:rPr>
          <w:rFonts w:hint="eastAsia"/>
        </w:rPr>
        <w:t>1</w:t>
      </w:r>
      <w:r>
        <w:rPr>
          <w:rFonts w:hint="eastAsia"/>
        </w:rPr>
        <w:t>）</w:t>
      </w:r>
      <w:r w:rsidR="00BB728F" w:rsidRPr="00212452">
        <w:rPr>
          <w:rFonts w:hint="eastAsia"/>
        </w:rPr>
        <w:t>研究目标</w:t>
      </w:r>
      <w:r w:rsidR="005D208D">
        <w:rPr>
          <w:rFonts w:hint="eastAsia"/>
        </w:rPr>
        <w:t>（有点多，针对科学问题，提炼出一个科学问题）</w:t>
      </w:r>
    </w:p>
    <w:p w:rsidR="00423644" w:rsidRDefault="00B501AA" w:rsidP="00212452">
      <w:pPr>
        <w:snapToGrid w:val="0"/>
        <w:spacing w:afterLines="30" w:after="93" w:line="312" w:lineRule="auto"/>
        <w:ind w:firstLineChars="200" w:firstLine="420"/>
        <w:rPr>
          <w:ins w:id="0" w:author="Windows 用户" w:date="2017-08-26T19:29:00Z"/>
          <w:rFonts w:ascii="宋体" w:hAnsi="宋体" w:cs="楷体_GB2312"/>
          <w:bCs/>
          <w:szCs w:val="21"/>
        </w:rPr>
      </w:pPr>
      <w:r w:rsidRPr="00212452">
        <w:rPr>
          <w:rFonts w:ascii="宋体" w:hAnsi="宋体" w:cs="楷体_GB2312"/>
          <w:bCs/>
          <w:szCs w:val="21"/>
        </w:rPr>
        <w:t>以航天工业为制造背景，基于星载、机载的多源异构的传感器系统，通过雷达、高光谱、红外、可见光等多传感器对目标对象进行多层次、多角度的成像，充分发挥多传感器的优势互补能力，对多源异构数据进行数据级融合。</w:t>
      </w:r>
      <w:r w:rsidR="00F73EEE" w:rsidRPr="00212452">
        <w:rPr>
          <w:rFonts w:ascii="宋体" w:hAnsi="宋体" w:cs="楷体_GB2312" w:hint="eastAsia"/>
          <w:bCs/>
          <w:szCs w:val="21"/>
        </w:rPr>
        <w:t>针对典型地面目标的</w:t>
      </w:r>
      <w:r w:rsidR="00F73EEE" w:rsidRPr="00212452">
        <w:rPr>
          <w:rFonts w:ascii="宋体" w:hAnsi="宋体" w:cs="楷体_GB2312"/>
          <w:bCs/>
          <w:szCs w:val="21"/>
        </w:rPr>
        <w:t>雷达</w:t>
      </w:r>
      <w:r w:rsidR="00F73EEE" w:rsidRPr="00212452">
        <w:rPr>
          <w:rFonts w:ascii="宋体" w:hAnsi="宋体" w:cs="楷体_GB2312" w:hint="eastAsia"/>
          <w:bCs/>
          <w:szCs w:val="21"/>
        </w:rPr>
        <w:t>、</w:t>
      </w:r>
      <w:r w:rsidR="00F73EEE" w:rsidRPr="00212452">
        <w:rPr>
          <w:rFonts w:ascii="宋体" w:hAnsi="宋体" w:cs="楷体_GB2312"/>
          <w:bCs/>
          <w:szCs w:val="21"/>
        </w:rPr>
        <w:t>高光谱</w:t>
      </w:r>
      <w:r w:rsidR="00F73EEE" w:rsidRPr="00212452">
        <w:rPr>
          <w:rFonts w:ascii="宋体" w:hAnsi="宋体" w:cs="楷体_GB2312" w:hint="eastAsia"/>
          <w:bCs/>
          <w:szCs w:val="21"/>
        </w:rPr>
        <w:t>、</w:t>
      </w:r>
      <w:r w:rsidR="00F73EEE" w:rsidRPr="00212452">
        <w:rPr>
          <w:rFonts w:ascii="宋体" w:hAnsi="宋体" w:cs="楷体_GB2312"/>
          <w:bCs/>
          <w:szCs w:val="21"/>
        </w:rPr>
        <w:t>红外</w:t>
      </w:r>
      <w:r w:rsidR="00F73EEE" w:rsidRPr="00212452">
        <w:rPr>
          <w:rFonts w:ascii="宋体" w:hAnsi="宋体" w:cs="楷体_GB2312" w:hint="eastAsia"/>
          <w:bCs/>
          <w:szCs w:val="21"/>
        </w:rPr>
        <w:t>、</w:t>
      </w:r>
      <w:r w:rsidR="00F73EEE" w:rsidRPr="00212452">
        <w:rPr>
          <w:rFonts w:ascii="宋体" w:hAnsi="宋体" w:cs="楷体_GB2312"/>
          <w:bCs/>
          <w:szCs w:val="21"/>
        </w:rPr>
        <w:t>可见光等</w:t>
      </w:r>
      <w:r w:rsidR="00F73EEE" w:rsidRPr="00212452">
        <w:rPr>
          <w:rFonts w:ascii="宋体" w:hAnsi="宋体" w:cs="楷体_GB2312" w:hint="eastAsia"/>
          <w:bCs/>
          <w:szCs w:val="21"/>
        </w:rPr>
        <w:t>多传感器的不同成像特性，充分利用已有的综合星载平台、机载平台的空天遥感信息资源</w:t>
      </w:r>
      <w:r w:rsidR="007F1BDE" w:rsidRPr="00212452">
        <w:rPr>
          <w:rFonts w:ascii="宋体" w:hAnsi="宋体" w:cs="楷体_GB2312" w:hint="eastAsia"/>
          <w:bCs/>
          <w:szCs w:val="21"/>
        </w:rPr>
        <w:t>，</w:t>
      </w:r>
      <w:r w:rsidR="00033FE2" w:rsidRPr="00212452">
        <w:rPr>
          <w:rFonts w:ascii="宋体" w:hAnsi="宋体" w:cs="楷体_GB2312" w:hint="eastAsia"/>
          <w:bCs/>
          <w:szCs w:val="21"/>
        </w:rPr>
        <w:t>以复杂工业制造过程为背景，研究工业制造中传感数据的特征提取方法及多源特征的融合算法，对提取的原始目标特征空间进行维度压缩，消除特征间的冗余信息，保证维数压缩后特征数据的熵、能量、相关性不改变，并且充分利用多源特征的互补性，获得目标的有效的、低维的特征表示向量。</w:t>
      </w:r>
      <w:r w:rsidR="00F73EEE" w:rsidRPr="00212452">
        <w:rPr>
          <w:rFonts w:ascii="宋体" w:hAnsi="宋体" w:cs="楷体_GB2312" w:hint="eastAsia"/>
          <w:bCs/>
          <w:szCs w:val="21"/>
        </w:rPr>
        <w:t>提取多传感器遥感图像的电磁、</w:t>
      </w:r>
      <w:r w:rsidR="00F73EEE" w:rsidRPr="00212452">
        <w:rPr>
          <w:rFonts w:ascii="宋体" w:hAnsi="宋体" w:cs="楷体_GB2312"/>
          <w:bCs/>
          <w:szCs w:val="21"/>
        </w:rPr>
        <w:t>光谱、</w:t>
      </w:r>
      <w:r w:rsidR="00F73EEE" w:rsidRPr="00212452">
        <w:rPr>
          <w:rFonts w:ascii="宋体" w:hAnsi="宋体" w:cs="楷体_GB2312" w:hint="eastAsia"/>
          <w:bCs/>
          <w:szCs w:val="21"/>
        </w:rPr>
        <w:t>热辐射、几何等多种</w:t>
      </w:r>
      <w:r w:rsidR="00F73EEE" w:rsidRPr="00212452">
        <w:rPr>
          <w:rFonts w:ascii="宋体" w:hAnsi="宋体" w:cs="楷体_GB2312"/>
          <w:bCs/>
          <w:szCs w:val="21"/>
        </w:rPr>
        <w:t>特征</w:t>
      </w:r>
      <w:r w:rsidR="00F73EEE" w:rsidRPr="00212452">
        <w:rPr>
          <w:rFonts w:ascii="宋体" w:hAnsi="宋体" w:cs="楷体_GB2312" w:hint="eastAsia"/>
          <w:bCs/>
          <w:szCs w:val="21"/>
        </w:rPr>
        <w:t>，</w:t>
      </w:r>
      <w:del w:id="1" w:author="Windows 用户" w:date="2017-08-26T15:10:00Z">
        <w:r w:rsidR="00F73EEE" w:rsidRPr="00212452" w:rsidDel="00675988">
          <w:rPr>
            <w:rFonts w:ascii="宋体" w:hAnsi="宋体" w:cs="楷体_GB2312" w:hint="eastAsia"/>
            <w:bCs/>
            <w:szCs w:val="21"/>
          </w:rPr>
          <w:delText>对坦克</w:delText>
        </w:r>
        <w:r w:rsidR="00F73EEE" w:rsidRPr="00212452" w:rsidDel="00675988">
          <w:rPr>
            <w:rFonts w:ascii="宋体" w:hAnsi="宋体" w:cs="楷体_GB2312"/>
            <w:bCs/>
            <w:szCs w:val="21"/>
          </w:rPr>
          <w:delText>、装甲车、导弹发射</w:delText>
        </w:r>
        <w:r w:rsidR="00F73EEE" w:rsidRPr="00212452" w:rsidDel="00675988">
          <w:rPr>
            <w:rFonts w:ascii="宋体" w:hAnsi="宋体" w:cs="楷体_GB2312" w:hint="eastAsia"/>
            <w:bCs/>
            <w:szCs w:val="21"/>
          </w:rPr>
          <w:delText>车</w:delText>
        </w:r>
        <w:r w:rsidR="00487DD6" w:rsidRPr="00212452" w:rsidDel="00675988">
          <w:rPr>
            <w:rFonts w:ascii="宋体" w:hAnsi="宋体" w:cs="楷体_GB2312" w:hint="eastAsia"/>
            <w:bCs/>
            <w:szCs w:val="21"/>
          </w:rPr>
          <w:delText>这三</w:delText>
        </w:r>
        <w:r w:rsidR="00F73EEE" w:rsidRPr="00212452" w:rsidDel="00675988">
          <w:rPr>
            <w:rFonts w:ascii="宋体" w:hAnsi="宋体" w:cs="楷体_GB2312" w:hint="eastAsia"/>
            <w:bCs/>
            <w:szCs w:val="21"/>
          </w:rPr>
          <w:delText>类典型地面目标建立综合的目标、背景特征库，研究地面目标多特征综合识别方法，实现对典型地面目标</w:delText>
        </w:r>
        <w:r w:rsidR="00F73EEE" w:rsidRPr="00212452" w:rsidDel="00675988">
          <w:rPr>
            <w:rFonts w:ascii="宋体" w:hAnsi="宋体" w:cs="楷体_GB2312"/>
            <w:bCs/>
            <w:szCs w:val="21"/>
          </w:rPr>
          <w:delText>的</w:delText>
        </w:r>
        <w:r w:rsidR="00F73EEE" w:rsidRPr="00212452" w:rsidDel="00675988">
          <w:rPr>
            <w:rFonts w:ascii="宋体" w:hAnsi="宋体" w:cs="楷体_GB2312" w:hint="eastAsia"/>
            <w:bCs/>
            <w:szCs w:val="21"/>
          </w:rPr>
          <w:delText>全天候、全天时、全地域的</w:delText>
        </w:r>
        <w:r w:rsidR="00487DD6" w:rsidRPr="00212452" w:rsidDel="00675988">
          <w:rPr>
            <w:rFonts w:ascii="宋体" w:hAnsi="宋体" w:cs="楷体_GB2312" w:hint="eastAsia"/>
            <w:bCs/>
            <w:szCs w:val="21"/>
          </w:rPr>
          <w:delText>智能决策和知识发现</w:delText>
        </w:r>
        <w:r w:rsidR="00F73EEE" w:rsidRPr="00212452" w:rsidDel="00675988">
          <w:rPr>
            <w:rFonts w:ascii="宋体" w:hAnsi="宋体" w:cs="楷体_GB2312" w:hint="eastAsia"/>
            <w:bCs/>
            <w:szCs w:val="21"/>
          </w:rPr>
          <w:delText>，为</w:delText>
        </w:r>
        <w:r w:rsidR="00423644" w:rsidRPr="00212452" w:rsidDel="00675988">
          <w:rPr>
            <w:rFonts w:ascii="宋体" w:hAnsi="宋体" w:cs="楷体_GB2312" w:hint="eastAsia"/>
            <w:bCs/>
            <w:szCs w:val="21"/>
          </w:rPr>
          <w:delText>工业制造过程提供人工智能驱动的智能决策</w:delText>
        </w:r>
      </w:del>
      <w:r w:rsidR="00423644" w:rsidRPr="00212452">
        <w:rPr>
          <w:rFonts w:ascii="宋体" w:hAnsi="宋体" w:cs="楷体_GB2312" w:hint="eastAsia"/>
          <w:bCs/>
          <w:szCs w:val="21"/>
        </w:rPr>
        <w:t>。</w:t>
      </w:r>
    </w:p>
    <w:p w:rsidR="00186C90" w:rsidRPr="00186C90" w:rsidRDefault="00186C90" w:rsidP="00186C90">
      <w:pPr>
        <w:snapToGrid w:val="0"/>
        <w:spacing w:afterLines="30" w:after="93" w:line="312" w:lineRule="auto"/>
        <w:ind w:firstLineChars="200" w:firstLine="420"/>
        <w:rPr>
          <w:rFonts w:ascii="宋体" w:hAnsi="宋体" w:cs="楷体_GB2312"/>
          <w:bCs/>
          <w:color w:val="0070C0"/>
          <w:szCs w:val="21"/>
        </w:rPr>
      </w:pPr>
      <w:r w:rsidRPr="00186C90">
        <w:rPr>
          <w:rFonts w:ascii="宋体" w:hAnsi="宋体" w:cs="楷体_GB2312" w:hint="eastAsia"/>
          <w:bCs/>
          <w:color w:val="0070C0"/>
          <w:szCs w:val="21"/>
        </w:rPr>
        <w:t>星载、机载侦察是目前战场实时侦察监视的重要手段，而雷达、高光谱、红外、可见光等成像设备是其搭载的有效载荷，是目前战场侦察监视的主要成像体制。随着载荷数据图像分辨率的飞速提升，载荷输出的数据量呈几何级数增加，同时目前战场无法对多源数据进行实时、有效地分析，致使大量相关、互补的数据无法有效地利用，浪费有限的作战数据资源，己成为制约遥感数据产品高效、快速进行典型地面目标识别、侦察，并进行战场实时态势感知、图像情报解译和战略意图预测的瓶颈。如何高效利用空天遥感信息资源平台（星载、机载），有效地综合多源数据，对战场成像数据进行实时有效地分析与处理，成为目前亟需发展的技术。</w:t>
      </w:r>
    </w:p>
    <w:p w:rsidR="00186C90" w:rsidRPr="00186C90" w:rsidRDefault="00186C90" w:rsidP="00186C90">
      <w:pPr>
        <w:snapToGrid w:val="0"/>
        <w:spacing w:afterLines="30" w:after="93" w:line="312" w:lineRule="auto"/>
        <w:jc w:val="center"/>
        <w:rPr>
          <w:rFonts w:ascii="宋体" w:hAnsi="宋体" w:cs="楷体_GB2312"/>
          <w:bCs/>
          <w:color w:val="0070C0"/>
          <w:szCs w:val="21"/>
        </w:rPr>
      </w:pPr>
      <w:r w:rsidRPr="00186C90">
        <w:rPr>
          <w:rFonts w:ascii="仿宋" w:eastAsia="仿宋" w:hAnsi="仿宋"/>
          <w:noProof/>
          <w:color w:val="0070C0"/>
          <w:sz w:val="30"/>
          <w:szCs w:val="30"/>
        </w:rPr>
        <w:lastRenderedPageBreak/>
        <w:drawing>
          <wp:inline distT="0" distB="0" distL="0" distR="0" wp14:anchorId="4E46EB07" wp14:editId="11B3557F">
            <wp:extent cx="3405851" cy="3096228"/>
            <wp:effectExtent l="0" t="0" r="4445" b="9525"/>
            <wp:docPr id="26" name="图片 26" descr="20160307110321b3815_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0160307110321b3815_550"/>
                    <pic:cNvPicPr>
                      <a:picLocks noChangeAspect="1" noChangeArrowheads="1"/>
                    </pic:cNvPicPr>
                  </pic:nvPicPr>
                  <pic:blipFill>
                    <a:blip r:embed="rId8">
                      <a:extLst>
                        <a:ext uri="{28A0092B-C50C-407E-A947-70E740481C1C}">
                          <a14:useLocalDpi xmlns:a14="http://schemas.microsoft.com/office/drawing/2010/main" val="0"/>
                        </a:ext>
                      </a:extLst>
                    </a:blip>
                    <a:srcRect r="28201"/>
                    <a:stretch>
                      <a:fillRect/>
                    </a:stretch>
                  </pic:blipFill>
                  <pic:spPr>
                    <a:xfrm>
                      <a:off x="0" y="0"/>
                      <a:ext cx="3435739" cy="3123399"/>
                    </a:xfrm>
                    <a:prstGeom prst="rect">
                      <a:avLst/>
                    </a:prstGeom>
                    <a:noFill/>
                    <a:ln>
                      <a:noFill/>
                    </a:ln>
                  </pic:spPr>
                </pic:pic>
              </a:graphicData>
            </a:graphic>
          </wp:inline>
        </w:drawing>
      </w:r>
    </w:p>
    <w:p w:rsidR="00186C90" w:rsidRPr="00186C90" w:rsidRDefault="00186C90" w:rsidP="00186C90">
      <w:pPr>
        <w:snapToGrid w:val="0"/>
        <w:spacing w:afterLines="30" w:after="93" w:line="312" w:lineRule="auto"/>
        <w:jc w:val="center"/>
        <w:rPr>
          <w:rFonts w:ascii="宋体" w:hAnsi="宋体" w:cs="楷体_GB2312"/>
          <w:bCs/>
          <w:color w:val="0070C0"/>
          <w:szCs w:val="21"/>
        </w:rPr>
      </w:pPr>
      <w:r w:rsidRPr="00186C90">
        <w:rPr>
          <w:rFonts w:ascii="宋体" w:hAnsi="宋体" w:cs="楷体_GB2312" w:hint="eastAsia"/>
          <w:bCs/>
          <w:color w:val="0070C0"/>
          <w:szCs w:val="21"/>
        </w:rPr>
        <w:t>图1-1 空天一体化作战示意图</w:t>
      </w:r>
    </w:p>
    <w:p w:rsidR="00186C90" w:rsidRPr="00186C90" w:rsidRDefault="00186C90" w:rsidP="00186C90">
      <w:pPr>
        <w:snapToGrid w:val="0"/>
        <w:spacing w:afterLines="30" w:after="93" w:line="312" w:lineRule="auto"/>
        <w:ind w:firstLineChars="200" w:firstLine="420"/>
        <w:rPr>
          <w:rFonts w:ascii="宋体" w:hAnsi="宋体" w:cs="楷体_GB2312"/>
          <w:bCs/>
          <w:color w:val="0070C0"/>
          <w:szCs w:val="21"/>
        </w:rPr>
      </w:pPr>
      <w:r w:rsidRPr="00186C90">
        <w:rPr>
          <w:rFonts w:ascii="宋体" w:hAnsi="宋体" w:cs="楷体_GB2312" w:hint="eastAsia"/>
          <w:bCs/>
          <w:color w:val="0070C0"/>
          <w:szCs w:val="21"/>
        </w:rPr>
        <w:t>本项目的研究目标是：面向空天一体化作战需求，针对典型地面目标的雷达、高光谱、红外、可见光等多传感器的不同成像特性，充分利用已有的综合星载平台、机载平台的空天遥感信息资源，提取多传感器遥感图像的电磁、光谱、热辐射、几何等多种特征，对坦克、装甲车、导弹发射车、典型炸药、简易爆炸装置等五类典型地面目标建立综合的目标、背景特征库，研究地面目标多特征综合识别方法，实现对典型地面目标的全天候、全天时、全地域的识别，特别是在静止、待机、运动等工作状态下和隐蔽、伪装等防护状态下的分析与综合识别，为战场态势感知、图像情报解译提供技术支撑，为空天一体化作战提供战场信息保障，如图1-1所示。</w:t>
      </w:r>
    </w:p>
    <w:p w:rsidR="00BB728F" w:rsidRDefault="00212452" w:rsidP="0058065B">
      <w:pPr>
        <w:pStyle w:val="3"/>
      </w:pPr>
      <w:r>
        <w:rPr>
          <w:rFonts w:hint="eastAsia"/>
        </w:rPr>
        <w:t>（</w:t>
      </w:r>
      <w:r>
        <w:rPr>
          <w:rFonts w:hint="eastAsia"/>
        </w:rPr>
        <w:t>2</w:t>
      </w:r>
      <w:r>
        <w:rPr>
          <w:rFonts w:hint="eastAsia"/>
        </w:rPr>
        <w:t>）</w:t>
      </w:r>
      <w:r w:rsidR="00BB728F" w:rsidRPr="00212452">
        <w:rPr>
          <w:rFonts w:hint="eastAsia"/>
        </w:rPr>
        <w:t>研究内容</w:t>
      </w:r>
      <w:ins w:id="2" w:author="Windows 用户" w:date="2017-08-26T16:04:00Z">
        <w:r w:rsidR="009269A3">
          <w:rPr>
            <w:rFonts w:hint="eastAsia"/>
          </w:rPr>
          <w:t>（第一个机制研究（</w:t>
        </w:r>
      </w:ins>
      <w:ins w:id="3" w:author="Windows 用户" w:date="2017-08-26T16:05:00Z">
        <w:r w:rsidR="009269A3">
          <w:rPr>
            <w:rFonts w:hint="eastAsia"/>
          </w:rPr>
          <w:t>处理，特征提取，识别</w:t>
        </w:r>
      </w:ins>
      <w:ins w:id="4" w:author="Windows 用户" w:date="2017-08-26T16:04:00Z">
        <w:r w:rsidR="009269A3">
          <w:rPr>
            <w:rFonts w:hint="eastAsia"/>
          </w:rPr>
          <w:t>）</w:t>
        </w:r>
      </w:ins>
      <w:ins w:id="5" w:author="Windows 用户" w:date="2017-08-26T16:05:00Z">
        <w:r w:rsidR="009269A3">
          <w:rPr>
            <w:rFonts w:hint="eastAsia"/>
          </w:rPr>
          <w:t>，第二个可从其他两个拆分</w:t>
        </w:r>
      </w:ins>
      <w:ins w:id="6" w:author="Windows 用户" w:date="2017-08-26T16:07:00Z">
        <w:r w:rsidR="009269A3">
          <w:rPr>
            <w:rFonts w:hint="eastAsia"/>
          </w:rPr>
          <w:t>（识别方法</w:t>
        </w:r>
      </w:ins>
      <w:ins w:id="7" w:author="Windows 用户" w:date="2017-08-26T16:09:00Z">
        <w:r w:rsidR="009269A3">
          <w:rPr>
            <w:rFonts w:hint="eastAsia"/>
          </w:rPr>
          <w:t>，面向任务</w:t>
        </w:r>
      </w:ins>
      <w:ins w:id="8" w:author="Windows 用户" w:date="2017-08-26T16:07:00Z">
        <w:r w:rsidR="009269A3">
          <w:rPr>
            <w:rFonts w:hint="eastAsia"/>
          </w:rPr>
          <w:t>），</w:t>
        </w:r>
      </w:ins>
      <w:ins w:id="9" w:author="Windows 用户" w:date="2017-08-26T16:13:00Z">
        <w:r w:rsidR="00442E22">
          <w:rPr>
            <w:rFonts w:hint="eastAsia"/>
          </w:rPr>
          <w:t>最后一个研究内容反馈指导（误差评估方式，指导工业流程）相关，</w:t>
        </w:r>
      </w:ins>
      <w:ins w:id="10" w:author="Windows 用户" w:date="2017-08-26T16:07:00Z">
        <w:r w:rsidR="009269A3">
          <w:rPr>
            <w:rFonts w:hint="eastAsia"/>
          </w:rPr>
          <w:t>3</w:t>
        </w:r>
        <w:r w:rsidR="009269A3">
          <w:rPr>
            <w:rFonts w:hint="eastAsia"/>
          </w:rPr>
          <w:t>个</w:t>
        </w:r>
      </w:ins>
      <w:ins w:id="11" w:author="Windows 用户" w:date="2017-08-26T16:08:00Z">
        <w:r w:rsidR="009269A3">
          <w:rPr>
            <w:rFonts w:hint="eastAsia"/>
          </w:rPr>
          <w:t>大内容下</w:t>
        </w:r>
        <w:r w:rsidR="009269A3">
          <w:rPr>
            <w:rFonts w:hint="eastAsia"/>
          </w:rPr>
          <w:t>3</w:t>
        </w:r>
        <w:r w:rsidR="009269A3">
          <w:rPr>
            <w:rFonts w:hint="eastAsia"/>
          </w:rPr>
          <w:t>个子内容</w:t>
        </w:r>
      </w:ins>
      <w:ins w:id="12" w:author="Windows 用户" w:date="2017-08-26T16:04:00Z">
        <w:r w:rsidR="009269A3">
          <w:rPr>
            <w:rFonts w:hint="eastAsia"/>
          </w:rPr>
          <w:t>）</w:t>
        </w:r>
      </w:ins>
    </w:p>
    <w:p w:rsidR="00186C90" w:rsidRPr="00186C90" w:rsidRDefault="00186C90" w:rsidP="00186C90">
      <w:pPr>
        <w:snapToGrid w:val="0"/>
        <w:spacing w:afterLines="30" w:after="93" w:line="312" w:lineRule="auto"/>
        <w:ind w:firstLineChars="200" w:firstLine="420"/>
        <w:rPr>
          <w:rFonts w:ascii="宋体" w:hAnsi="宋体" w:cs="楷体_GB2312"/>
          <w:bCs/>
          <w:color w:val="0070C0"/>
          <w:szCs w:val="21"/>
        </w:rPr>
      </w:pPr>
      <w:r w:rsidRPr="00186C90">
        <w:rPr>
          <w:rFonts w:ascii="宋体" w:hAnsi="宋体" w:cs="楷体_GB2312" w:hint="eastAsia"/>
          <w:bCs/>
          <w:color w:val="0070C0"/>
          <w:szCs w:val="21"/>
        </w:rPr>
        <w:t>本项目以军事侦察为主要应用背景，针对典型地面目标探测与识别的需求开展研究。结合实际作战需求，综合星载、机载平台下的多传感器（雷达、高光谱、红外、可见光）的多源优势，利用多源数据的冗余性、互补性、合作性，建立典型地面目标及其背景的综合特征库，开展对典型地面目标的多特征融合的研究，突破典型地面目标多源成像特征分析与综合识别的关键技术。研究内容的总体框架如图1-2所示。</w:t>
      </w:r>
    </w:p>
    <w:p w:rsidR="00186C90" w:rsidRPr="00186C90" w:rsidRDefault="00186C90" w:rsidP="00186C90">
      <w:pPr>
        <w:snapToGrid w:val="0"/>
        <w:spacing w:afterLines="30" w:after="93" w:line="312" w:lineRule="auto"/>
        <w:jc w:val="center"/>
        <w:rPr>
          <w:rFonts w:ascii="宋体" w:hAnsi="宋体" w:cs="楷体_GB2312"/>
          <w:bCs/>
          <w:color w:val="0070C0"/>
          <w:szCs w:val="21"/>
        </w:rPr>
      </w:pPr>
      <w:r w:rsidRPr="00186C90">
        <w:rPr>
          <w:rFonts w:ascii="宋体" w:hAnsi="宋体" w:cs="楷体_GB2312"/>
          <w:bCs/>
          <w:color w:val="0070C0"/>
          <w:szCs w:val="21"/>
        </w:rPr>
        <w:object w:dxaOrig="9351" w:dyaOrig="62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55pt;height:277.25pt" o:ole="">
            <v:imagedata r:id="rId9" o:title=""/>
          </v:shape>
          <o:OLEObject Type="Embed" ProgID="Visio.Drawing.15" ShapeID="_x0000_i1025" DrawAspect="Content" ObjectID="_1565419525" r:id="rId10"/>
        </w:object>
      </w:r>
    </w:p>
    <w:p w:rsidR="00186C90" w:rsidRDefault="00186C90" w:rsidP="00186C90">
      <w:pPr>
        <w:snapToGrid w:val="0"/>
        <w:spacing w:afterLines="30" w:after="93" w:line="312" w:lineRule="auto"/>
        <w:jc w:val="center"/>
        <w:rPr>
          <w:rFonts w:ascii="宋体" w:hAnsi="宋体" w:cs="楷体_GB2312"/>
          <w:bCs/>
          <w:color w:val="0070C0"/>
          <w:szCs w:val="21"/>
        </w:rPr>
      </w:pPr>
      <w:r w:rsidRPr="00186C90">
        <w:rPr>
          <w:rFonts w:ascii="宋体" w:hAnsi="宋体" w:cs="楷体_GB2312" w:hint="eastAsia"/>
          <w:bCs/>
          <w:color w:val="0070C0"/>
          <w:szCs w:val="21"/>
        </w:rPr>
        <w:t>图1-2多传感器、多源数据、多特征提取的目标综合分析识别研究框架</w:t>
      </w:r>
    </w:p>
    <w:p w:rsidR="00950F3F" w:rsidRPr="00950F3F" w:rsidRDefault="00950F3F" w:rsidP="00950F3F">
      <w:pPr>
        <w:snapToGrid w:val="0"/>
        <w:spacing w:afterLines="30" w:after="93" w:line="312" w:lineRule="auto"/>
        <w:rPr>
          <w:rFonts w:ascii="宋体" w:hAnsi="宋体" w:cs="楷体_GB2312"/>
          <w:bCs/>
          <w:color w:val="0070C0"/>
          <w:szCs w:val="21"/>
        </w:rPr>
      </w:pPr>
      <w:r w:rsidRPr="00950F3F">
        <w:rPr>
          <w:rFonts w:ascii="宋体" w:hAnsi="宋体" w:cs="楷体_GB2312" w:hint="eastAsia"/>
          <w:bCs/>
          <w:color w:val="0070C0"/>
          <w:szCs w:val="21"/>
        </w:rPr>
        <w:t>雷达成像、高光谱成像、红外成像、可见光成像具有一定的技术特点，雷达成像适于全天候、全天时条件下运动目标，和遮挡（如树林中）状态下有局部可见光或可见光失效情况下的隐藏目标检测，辅助被动成像（高光谱、红外、可见光）中的目标分离与识别；高光谱成像可依据光谱信息反演出目标的材质；红外成像能够在可见光、高光谱成像失效的情况下获取目标的形态轮廓、温度分布信息；可见光成像分辨率高，适用于气象条件好、无防护伪装状态下的目标识别。</w:t>
      </w:r>
    </w:p>
    <w:p w:rsidR="00950F3F" w:rsidRPr="00950F3F" w:rsidRDefault="00950F3F" w:rsidP="00950F3F">
      <w:pPr>
        <w:snapToGrid w:val="0"/>
        <w:spacing w:afterLines="30" w:after="93" w:line="312" w:lineRule="auto"/>
        <w:rPr>
          <w:rFonts w:ascii="宋体" w:hAnsi="宋体" w:cs="楷体_GB2312"/>
          <w:bCs/>
          <w:color w:val="0070C0"/>
          <w:szCs w:val="21"/>
        </w:rPr>
      </w:pPr>
      <w:r w:rsidRPr="00950F3F">
        <w:rPr>
          <w:rFonts w:ascii="宋体" w:hAnsi="宋体" w:cs="楷体_GB2312" w:hint="eastAsia"/>
          <w:bCs/>
          <w:color w:val="0070C0"/>
          <w:szCs w:val="21"/>
        </w:rPr>
        <w:t>上述四种遥感图像目标识别方法已有很多，但实际战场环境中存在气候恶劣、人工遮挡、背景复杂等各种不利情况，仅依赖单一数据源的分析手段已不能完全适应现代化战争的真实战场态势感知需求。如何依托现代信息融合与处理技术将四类具有冗余性、互补性、合作性的多传感器、多源数据综合利用，最大化各传感器数据在不同应用场景下适用性，开展多传感器、多源、多特征融合的目标综合分析识别机制研究是课题的关键。星载平台具有大视场范围快速搜索定位等优势，机载平台具有小范围持续跟踪详查等优势，将星载平台与机载平台有机结合，实现二者优势互补，资源快速调配，最终建立空天多源遥感数据的综合分析机制，是现代化军事侦察的必然要求。</w:t>
      </w:r>
    </w:p>
    <w:p w:rsidR="00142E17" w:rsidRDefault="00556C0C" w:rsidP="0058065B">
      <w:pPr>
        <w:pStyle w:val="4"/>
        <w:rPr>
          <w:ins w:id="13" w:author="Windows 用户" w:date="2017-08-26T17:26:00Z"/>
        </w:rPr>
      </w:pPr>
      <w:r>
        <w:rPr>
          <w:rFonts w:hint="eastAsia"/>
        </w:rPr>
        <w:t>（i）</w:t>
      </w:r>
      <w:ins w:id="14" w:author="Windows 用户" w:date="2017-08-26T17:26:00Z">
        <w:r w:rsidR="00142E17" w:rsidRPr="00A852DC">
          <w:rPr>
            <w:rFonts w:hint="eastAsia"/>
          </w:rPr>
          <w:t>多源</w:t>
        </w:r>
        <w:r w:rsidR="00142E17">
          <w:rPr>
            <w:rFonts w:hint="eastAsia"/>
          </w:rPr>
          <w:t>异构</w:t>
        </w:r>
        <w:r w:rsidR="00142E17" w:rsidRPr="00A852DC">
          <w:rPr>
            <w:rFonts w:hint="eastAsia"/>
          </w:rPr>
          <w:t>目标与背景</w:t>
        </w:r>
        <w:r w:rsidR="00142E17">
          <w:rPr>
            <w:rFonts w:hint="eastAsia"/>
          </w:rPr>
          <w:t>特征</w:t>
        </w:r>
      </w:ins>
      <w:ins w:id="15" w:author="Windows 用户" w:date="2017-08-26T17:27:00Z">
        <w:r w:rsidR="00142E17">
          <w:rPr>
            <w:rFonts w:hint="eastAsia"/>
          </w:rPr>
          <w:t>的智能</w:t>
        </w:r>
      </w:ins>
      <w:ins w:id="16" w:author="Windows 用户" w:date="2017-08-26T17:26:00Z">
        <w:r w:rsidR="00142E17">
          <w:rPr>
            <w:rFonts w:hint="eastAsia"/>
          </w:rPr>
          <w:t>提取与知识发现</w:t>
        </w:r>
      </w:ins>
    </w:p>
    <w:p w:rsidR="00142E17" w:rsidRDefault="00FB5190" w:rsidP="00142E17">
      <w:pPr>
        <w:snapToGrid w:val="0"/>
        <w:spacing w:afterLines="50" w:after="156" w:line="440" w:lineRule="exact"/>
        <w:ind w:firstLine="420"/>
        <w:rPr>
          <w:ins w:id="17" w:author="Windows 用户" w:date="2017-08-26T17:26:00Z"/>
          <w:rFonts w:ascii="黑体" w:eastAsia="黑体" w:hAnsi="黑体" w:cs="楷体_GB2312"/>
          <w:b/>
          <w:bCs/>
          <w:sz w:val="22"/>
          <w:szCs w:val="28"/>
        </w:rPr>
      </w:pPr>
      <w:ins w:id="18" w:author="Windows 用户" w:date="2017-08-26T17:28:00Z">
        <w:r>
          <w:rPr>
            <w:rFonts w:ascii="黑体" w:eastAsia="黑体" w:hAnsi="黑体" w:cs="楷体_GB2312" w:hint="eastAsia"/>
            <w:b/>
            <w:bCs/>
            <w:sz w:val="22"/>
            <w:szCs w:val="28"/>
          </w:rPr>
          <w:t>知识储备、</w:t>
        </w:r>
      </w:ins>
      <w:ins w:id="19" w:author="Windows 用户" w:date="2017-08-26T17:26:00Z">
        <w:r w:rsidR="00142E17">
          <w:rPr>
            <w:rFonts w:ascii="黑体" w:eastAsia="黑体" w:hAnsi="黑体" w:cs="楷体_GB2312" w:hint="eastAsia"/>
            <w:b/>
            <w:bCs/>
            <w:sz w:val="22"/>
            <w:szCs w:val="28"/>
          </w:rPr>
          <w:t>知识发现</w:t>
        </w:r>
      </w:ins>
    </w:p>
    <w:p w:rsidR="00DB0524" w:rsidRPr="00142E17" w:rsidRDefault="00142E17">
      <w:pPr>
        <w:snapToGrid w:val="0"/>
        <w:spacing w:afterLines="50" w:after="156" w:line="440" w:lineRule="exact"/>
        <w:ind w:firstLine="420"/>
        <w:rPr>
          <w:ins w:id="20" w:author="Windows 用户" w:date="2017-08-26T17:26:00Z"/>
          <w:rFonts w:ascii="黑体" w:eastAsia="黑体" w:hAnsi="黑体" w:cs="楷体_GB2312"/>
          <w:b/>
          <w:bCs/>
          <w:sz w:val="22"/>
          <w:szCs w:val="28"/>
        </w:rPr>
        <w:pPrChange w:id="21" w:author="Windows 用户" w:date="2017-08-26T17:30:00Z">
          <w:pPr>
            <w:snapToGrid w:val="0"/>
            <w:spacing w:afterLines="50" w:after="156" w:line="440" w:lineRule="exact"/>
          </w:pPr>
        </w:pPrChange>
      </w:pPr>
      <w:ins w:id="22" w:author="Windows 用户" w:date="2017-08-26T17:26:00Z">
        <w:r>
          <w:rPr>
            <w:rFonts w:ascii="黑体" w:eastAsia="黑体" w:hAnsi="黑体" w:cs="楷体_GB2312" w:hint="eastAsia"/>
            <w:b/>
            <w:bCs/>
            <w:sz w:val="22"/>
            <w:szCs w:val="28"/>
          </w:rPr>
          <w:t>装发本子 2</w:t>
        </w:r>
        <w:r>
          <w:rPr>
            <w:rFonts w:ascii="黑体" w:eastAsia="黑体" w:hAnsi="黑体" w:cs="楷体_GB2312"/>
            <w:b/>
            <w:bCs/>
            <w:sz w:val="22"/>
            <w:szCs w:val="28"/>
          </w:rPr>
          <w:t xml:space="preserve"> </w:t>
        </w:r>
        <w:r>
          <w:rPr>
            <w:rFonts w:ascii="黑体" w:eastAsia="黑体" w:hAnsi="黑体" w:cs="楷体_GB2312" w:hint="eastAsia"/>
            <w:b/>
            <w:bCs/>
            <w:sz w:val="22"/>
            <w:szCs w:val="28"/>
          </w:rPr>
          <w:t>3（3为主）</w:t>
        </w:r>
      </w:ins>
    </w:p>
    <w:p w:rsidR="00EF7FF3" w:rsidRPr="00EF7FF3" w:rsidRDefault="00EF7FF3" w:rsidP="00EF7FF3">
      <w:pPr>
        <w:snapToGrid w:val="0"/>
        <w:spacing w:afterLines="30" w:after="93" w:line="312" w:lineRule="auto"/>
        <w:ind w:firstLineChars="200" w:firstLine="420"/>
        <w:rPr>
          <w:rFonts w:ascii="宋体" w:hAnsi="宋体" w:cs="楷体_GB2312"/>
          <w:bCs/>
          <w:szCs w:val="21"/>
        </w:rPr>
      </w:pPr>
      <w:bookmarkStart w:id="23" w:name="_Toc484096091"/>
      <w:r w:rsidRPr="00EF7FF3">
        <w:rPr>
          <w:rFonts w:ascii="宋体" w:hAnsi="宋体" w:cs="楷体_GB2312" w:hint="eastAsia"/>
          <w:bCs/>
          <w:szCs w:val="21"/>
        </w:rPr>
        <w:t>研究</w:t>
      </w:r>
      <w:r w:rsidRPr="00EF7FF3">
        <w:rPr>
          <w:rFonts w:ascii="宋体" w:hAnsi="宋体" w:cs="楷体_GB2312"/>
          <w:bCs/>
          <w:szCs w:val="21"/>
        </w:rPr>
        <w:t>针对</w:t>
      </w:r>
      <w:r w:rsidRPr="00EF7FF3">
        <w:rPr>
          <w:rFonts w:ascii="宋体" w:hAnsi="宋体" w:cs="楷体_GB2312" w:hint="eastAsia"/>
          <w:bCs/>
          <w:szCs w:val="21"/>
        </w:rPr>
        <w:t>星载</w:t>
      </w:r>
      <w:r w:rsidRPr="00EF7FF3">
        <w:rPr>
          <w:rFonts w:ascii="宋体" w:hAnsi="宋体" w:cs="楷体_GB2312"/>
          <w:bCs/>
          <w:szCs w:val="21"/>
        </w:rPr>
        <w:t>、机载工业制造过程多传感器</w:t>
      </w:r>
      <w:r w:rsidRPr="00EF7FF3">
        <w:rPr>
          <w:rFonts w:ascii="宋体" w:hAnsi="宋体" w:cs="楷体_GB2312" w:hint="eastAsia"/>
          <w:bCs/>
          <w:szCs w:val="21"/>
        </w:rPr>
        <w:t>产生</w:t>
      </w:r>
      <w:r w:rsidRPr="00EF7FF3">
        <w:rPr>
          <w:rFonts w:ascii="宋体" w:hAnsi="宋体" w:cs="楷体_GB2312"/>
          <w:bCs/>
          <w:szCs w:val="21"/>
        </w:rPr>
        <w:t>的多源</w:t>
      </w:r>
      <w:r w:rsidRPr="00EF7FF3">
        <w:rPr>
          <w:rFonts w:ascii="宋体" w:hAnsi="宋体" w:cs="楷体_GB2312" w:hint="eastAsia"/>
          <w:bCs/>
          <w:szCs w:val="21"/>
        </w:rPr>
        <w:t>异构数据，</w:t>
      </w:r>
      <w:r w:rsidRPr="00EF7FF3">
        <w:rPr>
          <w:rFonts w:ascii="宋体" w:hAnsi="宋体" w:cs="楷体_GB2312"/>
          <w:bCs/>
          <w:szCs w:val="21"/>
        </w:rPr>
        <w:t>进行知识发现、</w:t>
      </w:r>
      <w:r w:rsidRPr="00EF7FF3">
        <w:rPr>
          <w:rFonts w:ascii="宋体" w:hAnsi="宋体" w:cs="楷体_GB2312" w:hint="eastAsia"/>
          <w:bCs/>
          <w:szCs w:val="21"/>
        </w:rPr>
        <w:t>特征</w:t>
      </w:r>
      <w:r w:rsidRPr="00EF7FF3">
        <w:rPr>
          <w:rFonts w:ascii="宋体" w:hAnsi="宋体" w:cs="楷体_GB2312"/>
          <w:bCs/>
          <w:szCs w:val="21"/>
        </w:rPr>
        <w:lastRenderedPageBreak/>
        <w:t>的智能提取</w:t>
      </w:r>
    </w:p>
    <w:p w:rsidR="00EF7FF3" w:rsidRPr="00EF7FF3" w:rsidRDefault="00EF7FF3" w:rsidP="00EF7FF3">
      <w:pPr>
        <w:snapToGrid w:val="0"/>
        <w:spacing w:afterLines="30" w:after="93" w:line="312" w:lineRule="auto"/>
        <w:ind w:firstLineChars="200" w:firstLine="420"/>
        <w:rPr>
          <w:rFonts w:ascii="宋体" w:hAnsi="宋体" w:cs="楷体_GB2312"/>
          <w:bCs/>
          <w:szCs w:val="21"/>
        </w:rPr>
      </w:pPr>
      <w:r w:rsidRPr="00EF7FF3">
        <w:rPr>
          <w:rFonts w:ascii="宋体" w:hAnsi="宋体" w:cs="楷体_GB2312"/>
          <w:bCs/>
          <w:szCs w:val="21"/>
        </w:rPr>
        <w:t>1）研究目标在星载、机载平台中不同传感器下表现出的电磁散射特性、光谱特性、红外特性、几何特征对复杂背景下的遥感载荷数据形式。</w:t>
      </w:r>
    </w:p>
    <w:p w:rsidR="00EF7FF3" w:rsidRPr="00EF7FF3" w:rsidRDefault="00EF7FF3" w:rsidP="00EF7FF3">
      <w:pPr>
        <w:snapToGrid w:val="0"/>
        <w:spacing w:afterLines="30" w:after="93" w:line="312" w:lineRule="auto"/>
        <w:ind w:firstLineChars="200" w:firstLine="420"/>
        <w:rPr>
          <w:rFonts w:ascii="宋体" w:hAnsi="宋体" w:cs="楷体_GB2312"/>
          <w:bCs/>
          <w:szCs w:val="21"/>
        </w:rPr>
      </w:pPr>
      <w:r w:rsidRPr="00EF7FF3">
        <w:rPr>
          <w:rFonts w:ascii="宋体" w:hAnsi="宋体" w:cs="楷体_GB2312"/>
          <w:bCs/>
          <w:szCs w:val="21"/>
        </w:rPr>
        <w:t>2）创建知识发现算法所需要的数据组织形式，研究针对多目标识别的多源异构数据集进行去噪、背景去除、冗余数据去除等预处理的方法。</w:t>
      </w:r>
    </w:p>
    <w:p w:rsidR="00EF7FF3" w:rsidRPr="00EF7FF3" w:rsidRDefault="00EF7FF3" w:rsidP="00EF7FF3">
      <w:pPr>
        <w:snapToGrid w:val="0"/>
        <w:spacing w:afterLines="30" w:after="93" w:line="312" w:lineRule="auto"/>
        <w:ind w:firstLineChars="200" w:firstLine="420"/>
        <w:rPr>
          <w:rFonts w:ascii="宋体" w:hAnsi="宋体" w:cs="楷体_GB2312"/>
          <w:bCs/>
          <w:szCs w:val="21"/>
        </w:rPr>
      </w:pPr>
      <w:r w:rsidRPr="00EF7FF3">
        <w:rPr>
          <w:rFonts w:ascii="宋体" w:hAnsi="宋体" w:cs="楷体_GB2312"/>
          <w:bCs/>
          <w:szCs w:val="21"/>
        </w:rPr>
        <w:t>3）在对目标识别的多源异构数据集进行知识发现，智能地提取背景特征中，研究有效的数据挖掘算法。</w:t>
      </w:r>
    </w:p>
    <w:p w:rsidR="00EF7FF3" w:rsidRPr="00EF7FF3" w:rsidRDefault="00EF7FF3" w:rsidP="00BA1092">
      <w:pPr>
        <w:snapToGrid w:val="0"/>
        <w:spacing w:afterLines="30" w:after="93" w:line="312" w:lineRule="auto"/>
        <w:ind w:firstLineChars="200" w:firstLine="420"/>
        <w:rPr>
          <w:rFonts w:ascii="宋体" w:hAnsi="宋体" w:cs="楷体_GB2312"/>
          <w:bCs/>
          <w:color w:val="0070C0"/>
          <w:szCs w:val="21"/>
        </w:rPr>
      </w:pPr>
    </w:p>
    <w:p w:rsidR="00BA1092" w:rsidRPr="00BA1092" w:rsidRDefault="00FD7F08" w:rsidP="00BA1092">
      <w:pPr>
        <w:snapToGrid w:val="0"/>
        <w:spacing w:afterLines="30" w:after="93" w:line="312" w:lineRule="auto"/>
        <w:ind w:firstLineChars="200" w:firstLine="420"/>
        <w:rPr>
          <w:rFonts w:ascii="宋体" w:hAnsi="宋体" w:cs="楷体_GB2312"/>
          <w:bCs/>
          <w:color w:val="0070C0"/>
          <w:szCs w:val="21"/>
        </w:rPr>
      </w:pPr>
      <w:r>
        <w:rPr>
          <w:rFonts w:ascii="宋体" w:hAnsi="宋体" w:cs="楷体_GB2312"/>
          <w:bCs/>
          <w:color w:val="0070C0"/>
          <w:szCs w:val="21"/>
        </w:rPr>
        <w:t>2</w:t>
      </w:r>
      <w:r w:rsidR="00BA1092">
        <w:rPr>
          <w:rFonts w:ascii="宋体" w:hAnsi="宋体" w:cs="楷体_GB2312" w:hint="eastAsia"/>
          <w:bCs/>
          <w:color w:val="0070C0"/>
          <w:szCs w:val="21"/>
        </w:rPr>
        <w:t>.</w:t>
      </w:r>
      <w:r w:rsidR="00BA1092" w:rsidRPr="00BA1092">
        <w:rPr>
          <w:rFonts w:ascii="宋体" w:hAnsi="宋体" w:cs="楷体_GB2312" w:hint="eastAsia"/>
          <w:bCs/>
          <w:color w:val="0070C0"/>
          <w:szCs w:val="21"/>
        </w:rPr>
        <w:t>多传感器、多源数据疑似目标区域检测与关联技术研究</w:t>
      </w:r>
      <w:bookmarkEnd w:id="23"/>
    </w:p>
    <w:p w:rsidR="00BA1092" w:rsidRPr="00BA1092" w:rsidRDefault="00BA1092" w:rsidP="00BA1092">
      <w:pPr>
        <w:snapToGrid w:val="0"/>
        <w:spacing w:afterLines="30" w:after="93" w:line="312" w:lineRule="auto"/>
        <w:ind w:firstLineChars="200" w:firstLine="420"/>
        <w:rPr>
          <w:rFonts w:ascii="宋体" w:hAnsi="宋体" w:cs="楷体_GB2312"/>
          <w:bCs/>
          <w:color w:val="0070C0"/>
          <w:szCs w:val="21"/>
        </w:rPr>
      </w:pPr>
      <w:r w:rsidRPr="00BA1092">
        <w:rPr>
          <w:rFonts w:ascii="宋体" w:hAnsi="宋体" w:cs="楷体_GB2312" w:hint="eastAsia"/>
          <w:bCs/>
          <w:color w:val="0070C0"/>
          <w:szCs w:val="21"/>
        </w:rPr>
        <w:t>根据军事目标在星载、机载平台中不同传感器下表现出的电磁散射特性、光谱特性、红外特性、几何特性对复杂背景下的遥感载荷数据进行去噪、背景去除等预处理和目标图像的散射异常、光谱异常区、热异常区、轮廓等疑似目标区域检测操作。</w:t>
      </w:r>
    </w:p>
    <w:p w:rsidR="00BA1092" w:rsidRPr="00BA1092" w:rsidRDefault="00BA1092" w:rsidP="00BA1092">
      <w:pPr>
        <w:snapToGrid w:val="0"/>
        <w:spacing w:afterLines="30" w:after="93" w:line="312" w:lineRule="auto"/>
        <w:ind w:firstLineChars="200" w:firstLine="420"/>
        <w:rPr>
          <w:rFonts w:ascii="宋体" w:hAnsi="宋体" w:cs="楷体_GB2312"/>
          <w:bCs/>
          <w:color w:val="0070C0"/>
          <w:szCs w:val="21"/>
        </w:rPr>
      </w:pPr>
      <w:r w:rsidRPr="00BA1092">
        <w:rPr>
          <w:rFonts w:ascii="宋体" w:hAnsi="宋体" w:cs="楷体_GB2312" w:hint="eastAsia"/>
          <w:bCs/>
          <w:color w:val="0070C0"/>
          <w:szCs w:val="21"/>
        </w:rPr>
        <w:t>基于星载、机载多传感器采集到的多源数据预处理结果，结合多源遥感系统不同的时间特性、空间特性、电磁散射特性、光谱特性、红外特性、几何特性，对典型军事目标进行多源成像、时空关联和属性关联，解决地面典型军事目标在不同观测源下的映射和关联问题。</w:t>
      </w:r>
    </w:p>
    <w:p w:rsidR="00BA1092" w:rsidRPr="00BA1092" w:rsidRDefault="00FD7F08" w:rsidP="00BA1092">
      <w:pPr>
        <w:snapToGrid w:val="0"/>
        <w:spacing w:afterLines="30" w:after="93" w:line="312" w:lineRule="auto"/>
        <w:ind w:firstLineChars="200" w:firstLine="420"/>
        <w:rPr>
          <w:rFonts w:ascii="宋体" w:hAnsi="宋体" w:cs="楷体_GB2312"/>
          <w:bCs/>
          <w:color w:val="0070C0"/>
          <w:szCs w:val="21"/>
        </w:rPr>
      </w:pPr>
      <w:bookmarkStart w:id="24" w:name="_Toc484096092"/>
      <w:r>
        <w:rPr>
          <w:rFonts w:ascii="宋体" w:hAnsi="宋体" w:cs="楷体_GB2312"/>
          <w:bCs/>
          <w:color w:val="0070C0"/>
          <w:szCs w:val="21"/>
        </w:rPr>
        <w:t>3</w:t>
      </w:r>
      <w:r w:rsidR="00BA1092">
        <w:rPr>
          <w:rFonts w:ascii="宋体" w:hAnsi="宋体" w:cs="楷体_GB2312" w:hint="eastAsia"/>
          <w:bCs/>
          <w:color w:val="0070C0"/>
          <w:szCs w:val="21"/>
        </w:rPr>
        <w:t>.</w:t>
      </w:r>
      <w:r w:rsidR="00BA1092" w:rsidRPr="00BA1092">
        <w:rPr>
          <w:rFonts w:ascii="宋体" w:hAnsi="宋体" w:cs="楷体_GB2312" w:hint="eastAsia"/>
          <w:bCs/>
          <w:color w:val="0070C0"/>
          <w:szCs w:val="21"/>
        </w:rPr>
        <w:t>多源成像目标与背景特征研究与分析</w:t>
      </w:r>
      <w:bookmarkEnd w:id="24"/>
    </w:p>
    <w:p w:rsidR="00BA1092" w:rsidRPr="00BA1092" w:rsidRDefault="00BA1092" w:rsidP="00BA1092">
      <w:pPr>
        <w:snapToGrid w:val="0"/>
        <w:spacing w:afterLines="30" w:after="93" w:line="312" w:lineRule="auto"/>
        <w:ind w:firstLineChars="200" w:firstLine="420"/>
        <w:rPr>
          <w:rFonts w:ascii="宋体" w:hAnsi="宋体" w:cs="楷体_GB2312"/>
          <w:bCs/>
          <w:color w:val="0070C0"/>
          <w:szCs w:val="21"/>
        </w:rPr>
      </w:pPr>
      <w:r w:rsidRPr="00BA1092">
        <w:rPr>
          <w:rFonts w:ascii="宋体" w:hAnsi="宋体" w:cs="楷体_GB2312" w:hint="eastAsia"/>
          <w:bCs/>
          <w:color w:val="0070C0"/>
          <w:szCs w:val="21"/>
        </w:rPr>
        <w:t>结合星载、机载平台的观测方式与成像特性，以及不同类型载荷的多源成像机理与表现形式，开展对多源数据中的典型地面目标与背景特征研究，为信息融合与综合识别提供有效特征信息。分析典型地面目标（坦克、装甲车、导弹发射车、典型炸药、简易爆炸装置）在星载、机载观测平台下的具体特征，提取雷达的电磁散射、高光谱的材质光谱、红外的温度分布、可见光的几何特征等特征参数，结合已有的目标特征资源，建立典型地面目标、背景的综合特征库。</w:t>
      </w:r>
    </w:p>
    <w:p w:rsidR="002E5471" w:rsidRDefault="00556C0C" w:rsidP="0058065B">
      <w:pPr>
        <w:pStyle w:val="4"/>
        <w:rPr>
          <w:ins w:id="25" w:author="Windows 用户" w:date="2017-08-26T17:03:00Z"/>
        </w:rPr>
      </w:pPr>
      <w:r>
        <w:rPr>
          <w:rFonts w:hint="eastAsia"/>
        </w:rPr>
        <w:t>（i</w:t>
      </w:r>
      <w:r>
        <w:t>i</w:t>
      </w:r>
      <w:r>
        <w:rPr>
          <w:rFonts w:hint="eastAsia"/>
        </w:rPr>
        <w:t>）</w:t>
      </w:r>
      <w:ins w:id="26" w:author="Windows 用户" w:date="2017-08-26T16:22:00Z">
        <w:r w:rsidR="001348D9">
          <w:rPr>
            <w:rFonts w:hint="eastAsia"/>
          </w:rPr>
          <w:t>面向</w:t>
        </w:r>
      </w:ins>
      <w:ins w:id="27" w:author="Windows 用户" w:date="2017-08-26T16:25:00Z">
        <w:r w:rsidR="000D197C">
          <w:rPr>
            <w:rFonts w:hint="eastAsia"/>
          </w:rPr>
          <w:t>任务的</w:t>
        </w:r>
      </w:ins>
      <w:ins w:id="28" w:author="Windows 用户" w:date="2017-08-26T16:22:00Z">
        <w:r w:rsidR="001348D9">
          <w:rPr>
            <w:rFonts w:hint="eastAsia"/>
          </w:rPr>
          <w:t>多源异构数据的</w:t>
        </w:r>
      </w:ins>
      <w:ins w:id="29" w:author="Windows 用户" w:date="2017-08-26T17:20:00Z">
        <w:r w:rsidR="00AA0AF9">
          <w:rPr>
            <w:rFonts w:hint="eastAsia"/>
          </w:rPr>
          <w:t>融合</w:t>
        </w:r>
      </w:ins>
      <w:ins w:id="30" w:author="Windows 用户" w:date="2017-08-26T16:23:00Z">
        <w:r w:rsidR="001348D9">
          <w:rPr>
            <w:rFonts w:hint="eastAsia"/>
          </w:rPr>
          <w:t>识别</w:t>
        </w:r>
      </w:ins>
      <w:ins w:id="31" w:author="Windows 用户" w:date="2017-08-26T16:22:00Z">
        <w:r w:rsidR="001348D9">
          <w:rPr>
            <w:rFonts w:hint="eastAsia"/>
          </w:rPr>
          <w:t>机制研究</w:t>
        </w:r>
      </w:ins>
    </w:p>
    <w:p w:rsidR="00556C0C" w:rsidRDefault="00556C0C" w:rsidP="00556C0C">
      <w:pPr>
        <w:snapToGrid w:val="0"/>
        <w:spacing w:afterLines="50" w:after="156" w:line="440" w:lineRule="exact"/>
        <w:ind w:firstLine="420"/>
        <w:rPr>
          <w:ins w:id="32" w:author="Windows 用户" w:date="2017-08-26T17:05:00Z"/>
          <w:rFonts w:ascii="黑体" w:eastAsia="黑体" w:hAnsi="黑体" w:cs="楷体_GB2312"/>
          <w:b/>
          <w:bCs/>
          <w:sz w:val="22"/>
          <w:szCs w:val="28"/>
        </w:rPr>
        <w:pPrChange w:id="33" w:author="Windows 用户" w:date="2017-08-26T17:03:00Z">
          <w:pPr>
            <w:snapToGrid w:val="0"/>
            <w:spacing w:afterLines="50" w:after="156" w:line="440" w:lineRule="exact"/>
          </w:pPr>
        </w:pPrChange>
      </w:pPr>
      <w:bookmarkStart w:id="34" w:name="_Toc484096093"/>
      <w:ins w:id="35" w:author="Windows 用户" w:date="2017-08-26T17:03:00Z">
        <w:r>
          <w:rPr>
            <w:rFonts w:ascii="黑体" w:eastAsia="黑体" w:hAnsi="黑体" w:cs="楷体_GB2312" w:hint="eastAsia"/>
            <w:b/>
            <w:bCs/>
            <w:sz w:val="22"/>
            <w:szCs w:val="28"/>
          </w:rPr>
          <w:t>人工智能</w:t>
        </w:r>
      </w:ins>
      <w:r>
        <w:rPr>
          <w:rFonts w:ascii="黑体" w:eastAsia="黑体" w:hAnsi="黑体" w:cs="楷体_GB2312" w:hint="eastAsia"/>
          <w:b/>
          <w:bCs/>
          <w:sz w:val="22"/>
          <w:szCs w:val="28"/>
        </w:rPr>
        <w:t>（神经网络——&gt;</w:t>
      </w:r>
      <w:r>
        <w:rPr>
          <w:rFonts w:ascii="宋体" w:hAnsi="宋体" w:cs="楷体_GB2312" w:hint="eastAsia"/>
          <w:bCs/>
          <w:color w:val="0070C0"/>
          <w:szCs w:val="21"/>
        </w:rPr>
        <w:t>多目标识别</w:t>
      </w:r>
      <w:r>
        <w:rPr>
          <w:rFonts w:ascii="黑体" w:eastAsia="黑体" w:hAnsi="黑体" w:cs="楷体_GB2312" w:hint="eastAsia"/>
          <w:b/>
          <w:bCs/>
          <w:sz w:val="22"/>
          <w:szCs w:val="28"/>
        </w:rPr>
        <w:t>）</w:t>
      </w:r>
    </w:p>
    <w:p w:rsidR="00556C0C" w:rsidRDefault="00556C0C" w:rsidP="00556C0C">
      <w:pPr>
        <w:snapToGrid w:val="0"/>
        <w:spacing w:afterLines="50" w:after="156" w:line="440" w:lineRule="exact"/>
        <w:ind w:firstLine="420"/>
        <w:rPr>
          <w:ins w:id="36" w:author="Windows 用户" w:date="2017-08-26T16:22:00Z"/>
          <w:rFonts w:ascii="黑体" w:eastAsia="黑体" w:hAnsi="黑体" w:cs="楷体_GB2312"/>
          <w:b/>
          <w:bCs/>
          <w:sz w:val="22"/>
          <w:szCs w:val="28"/>
        </w:rPr>
        <w:pPrChange w:id="37" w:author="Windows 用户" w:date="2017-08-26T17:03:00Z">
          <w:pPr>
            <w:snapToGrid w:val="0"/>
            <w:spacing w:afterLines="50" w:after="156" w:line="440" w:lineRule="exact"/>
          </w:pPr>
        </w:pPrChange>
      </w:pPr>
      <w:ins w:id="38" w:author="Windows 用户" w:date="2017-08-26T17:05:00Z">
        <w:r>
          <w:rPr>
            <w:rFonts w:ascii="黑体" w:eastAsia="黑体" w:hAnsi="黑体" w:cs="楷体_GB2312" w:hint="eastAsia"/>
            <w:b/>
            <w:bCs/>
            <w:sz w:val="22"/>
            <w:szCs w:val="28"/>
          </w:rPr>
          <w:t>自下而上</w:t>
        </w:r>
      </w:ins>
    </w:p>
    <w:p w:rsidR="00556C0C" w:rsidRDefault="00556C0C" w:rsidP="00556C0C">
      <w:pPr>
        <w:snapToGrid w:val="0"/>
        <w:spacing w:afterLines="30" w:after="93" w:line="312" w:lineRule="auto"/>
        <w:ind w:firstLineChars="200" w:firstLine="420"/>
        <w:rPr>
          <w:rFonts w:ascii="宋体" w:hAnsi="宋体" w:cs="楷体_GB2312"/>
          <w:bCs/>
          <w:color w:val="0070C0"/>
          <w:szCs w:val="21"/>
        </w:rPr>
      </w:pPr>
      <w:r>
        <w:rPr>
          <w:rFonts w:ascii="宋体" w:hAnsi="宋体" w:cs="楷体_GB2312" w:hint="eastAsia"/>
          <w:bCs/>
          <w:color w:val="0070C0"/>
          <w:szCs w:val="21"/>
        </w:rPr>
        <w:t>+</w:t>
      </w:r>
      <w:r>
        <w:rPr>
          <w:rFonts w:ascii="宋体" w:hAnsi="宋体" w:cs="楷体_GB2312"/>
          <w:bCs/>
          <w:color w:val="0070C0"/>
          <w:szCs w:val="21"/>
        </w:rPr>
        <w:t xml:space="preserve"> </w:t>
      </w:r>
      <w:r>
        <w:rPr>
          <w:rFonts w:ascii="宋体" w:hAnsi="宋体" w:cs="楷体_GB2312" w:hint="eastAsia"/>
          <w:bCs/>
          <w:color w:val="0070C0"/>
          <w:szCs w:val="21"/>
        </w:rPr>
        <w:t>特征融合的方法</w:t>
      </w:r>
    </w:p>
    <w:p w:rsidR="00556C0C" w:rsidRPr="001F209D" w:rsidRDefault="00556C0C" w:rsidP="00556C0C">
      <w:pPr>
        <w:snapToGrid w:val="0"/>
        <w:spacing w:afterLines="30" w:after="93" w:line="312" w:lineRule="auto"/>
        <w:ind w:firstLineChars="200" w:firstLine="420"/>
        <w:rPr>
          <w:rFonts w:ascii="宋体" w:hAnsi="宋体" w:cs="楷体_GB2312"/>
          <w:bCs/>
          <w:szCs w:val="21"/>
        </w:rPr>
      </w:pPr>
      <w:r w:rsidRPr="001F209D">
        <w:rPr>
          <w:rFonts w:ascii="宋体" w:hAnsi="宋体" w:cs="楷体_GB2312" w:hint="eastAsia"/>
          <w:bCs/>
          <w:szCs w:val="21"/>
        </w:rPr>
        <w:t>研究特定任务背景下，多传感器对待识别目标多角度、多层次的物理成像特性融合，并结合已有的特征库、先验知识和辅助判读信息等，识别目标种类和工作状态。主要包括：</w:t>
      </w:r>
    </w:p>
    <w:p w:rsidR="00556C0C" w:rsidRPr="001F209D" w:rsidRDefault="00556C0C" w:rsidP="00556C0C">
      <w:pPr>
        <w:snapToGrid w:val="0"/>
        <w:spacing w:afterLines="30" w:after="93" w:line="312" w:lineRule="auto"/>
        <w:ind w:firstLineChars="200" w:firstLine="420"/>
        <w:rPr>
          <w:rFonts w:ascii="宋体" w:hAnsi="宋体" w:cs="楷体_GB2312"/>
          <w:bCs/>
          <w:szCs w:val="21"/>
        </w:rPr>
      </w:pPr>
      <w:r w:rsidRPr="001F209D">
        <w:rPr>
          <w:rFonts w:ascii="宋体" w:hAnsi="宋体" w:cs="楷体_GB2312" w:hint="eastAsia"/>
          <w:bCs/>
          <w:szCs w:val="21"/>
        </w:rPr>
        <w:t>1）对待识别目标的种类、工作状态进行划分，研究不同的待识别目标在多种工作状态下的物理特性以及行之有效的观测手段；</w:t>
      </w:r>
    </w:p>
    <w:p w:rsidR="00556C0C" w:rsidRPr="001F209D" w:rsidRDefault="00556C0C" w:rsidP="00556C0C">
      <w:pPr>
        <w:snapToGrid w:val="0"/>
        <w:spacing w:afterLines="30" w:after="93" w:line="312" w:lineRule="auto"/>
        <w:ind w:firstLineChars="200" w:firstLine="420"/>
        <w:rPr>
          <w:rFonts w:ascii="宋体" w:hAnsi="宋体" w:cs="楷体_GB2312"/>
          <w:bCs/>
          <w:szCs w:val="21"/>
        </w:rPr>
      </w:pPr>
      <w:r w:rsidRPr="001F209D">
        <w:rPr>
          <w:rFonts w:ascii="宋体" w:hAnsi="宋体" w:cs="楷体_GB2312" w:hint="eastAsia"/>
          <w:bCs/>
          <w:szCs w:val="21"/>
        </w:rPr>
        <w:t>2）针对多角度、多层次物理成像手段的不同特性，开展对多源异构数据的互补、优选、合作的融合识别机制研究。包括：</w:t>
      </w:r>
    </w:p>
    <w:p w:rsidR="00556C0C" w:rsidRPr="001F209D" w:rsidRDefault="00556C0C" w:rsidP="00556C0C">
      <w:pPr>
        <w:snapToGrid w:val="0"/>
        <w:spacing w:afterLines="30" w:after="93" w:line="312" w:lineRule="auto"/>
        <w:ind w:firstLineChars="200" w:firstLine="420"/>
        <w:rPr>
          <w:rFonts w:ascii="宋体" w:hAnsi="宋体" w:cs="楷体_GB2312"/>
          <w:bCs/>
          <w:szCs w:val="21"/>
        </w:rPr>
      </w:pPr>
      <w:r>
        <w:rPr>
          <w:rFonts w:ascii="宋体" w:hAnsi="宋体" w:cs="楷体_GB2312"/>
          <w:bCs/>
          <w:szCs w:val="21"/>
        </w:rPr>
        <w:lastRenderedPageBreak/>
        <w:t></w:t>
      </w:r>
      <w:r w:rsidRPr="001F209D">
        <w:rPr>
          <w:rFonts w:ascii="宋体" w:hAnsi="宋体" w:cs="楷体_GB2312" w:hint="eastAsia"/>
          <w:bCs/>
          <w:szCs w:val="21"/>
        </w:rPr>
        <w:t>研究雷达、可见光、高光谱、红外等多种物理成像手段，对同一待识别目标不同物理特性有效互补的工作机理；</w:t>
      </w:r>
    </w:p>
    <w:p w:rsidR="00556C0C" w:rsidRPr="001F209D" w:rsidRDefault="00556C0C" w:rsidP="00556C0C">
      <w:pPr>
        <w:snapToGrid w:val="0"/>
        <w:spacing w:afterLines="30" w:after="93" w:line="312" w:lineRule="auto"/>
        <w:ind w:firstLineChars="200" w:firstLine="420"/>
        <w:rPr>
          <w:rFonts w:ascii="宋体" w:hAnsi="宋体" w:cs="楷体_GB2312"/>
          <w:bCs/>
          <w:szCs w:val="21"/>
        </w:rPr>
      </w:pPr>
      <w:r>
        <w:rPr>
          <w:rFonts w:ascii="宋体" w:hAnsi="宋体" w:cs="楷体_GB2312"/>
          <w:bCs/>
          <w:szCs w:val="21"/>
        </w:rPr>
        <w:t></w:t>
      </w:r>
      <w:r w:rsidRPr="001F209D">
        <w:rPr>
          <w:rFonts w:ascii="宋体" w:hAnsi="宋体" w:cs="楷体_GB2312" w:hint="eastAsia"/>
          <w:bCs/>
          <w:szCs w:val="21"/>
        </w:rPr>
        <w:t>研究前馈神经网络（</w:t>
      </w:r>
      <w:r w:rsidRPr="001F209D">
        <w:rPr>
          <w:rFonts w:ascii="宋体" w:hAnsi="宋体" w:cs="楷体_GB2312"/>
          <w:bCs/>
          <w:szCs w:val="21"/>
        </w:rPr>
        <w:t>FNN</w:t>
      </w:r>
      <w:r w:rsidRPr="001F209D">
        <w:rPr>
          <w:rFonts w:ascii="宋体" w:hAnsi="宋体" w:cs="楷体_GB2312" w:hint="eastAsia"/>
          <w:bCs/>
          <w:szCs w:val="21"/>
        </w:rPr>
        <w:t>）、回复式神经网络（</w:t>
      </w:r>
      <w:r w:rsidRPr="001F209D">
        <w:rPr>
          <w:rFonts w:ascii="宋体" w:hAnsi="宋体" w:cs="楷体_GB2312"/>
          <w:bCs/>
          <w:szCs w:val="21"/>
        </w:rPr>
        <w:t>RNN</w:t>
      </w:r>
      <w:r w:rsidRPr="001F209D">
        <w:rPr>
          <w:rFonts w:ascii="宋体" w:hAnsi="宋体" w:cs="楷体_GB2312" w:hint="eastAsia"/>
          <w:bCs/>
          <w:szCs w:val="21"/>
        </w:rPr>
        <w:t>）、层级时序记忆网络（</w:t>
      </w:r>
      <w:r w:rsidRPr="001F209D">
        <w:rPr>
          <w:rFonts w:ascii="宋体" w:hAnsi="宋体" w:cs="楷体_GB2312"/>
          <w:bCs/>
          <w:szCs w:val="21"/>
        </w:rPr>
        <w:t>HTM</w:t>
      </w:r>
      <w:r w:rsidRPr="001F209D">
        <w:rPr>
          <w:rFonts w:ascii="宋体" w:hAnsi="宋体" w:cs="楷体_GB2312" w:hint="eastAsia"/>
          <w:bCs/>
          <w:szCs w:val="21"/>
        </w:rPr>
        <w:t>）等多种神经网络对多源异构数据融合识别的作用。</w:t>
      </w:r>
    </w:p>
    <w:p w:rsidR="00556C0C" w:rsidRPr="00EF7FF3" w:rsidRDefault="00556C0C" w:rsidP="00556C0C">
      <w:pPr>
        <w:snapToGrid w:val="0"/>
        <w:spacing w:afterLines="30" w:after="93" w:line="312" w:lineRule="auto"/>
        <w:ind w:firstLineChars="200" w:firstLine="420"/>
        <w:rPr>
          <w:rFonts w:ascii="宋体" w:hAnsi="宋体" w:cs="楷体_GB2312"/>
          <w:bCs/>
          <w:color w:val="0070C0"/>
          <w:szCs w:val="21"/>
        </w:rPr>
      </w:pPr>
    </w:p>
    <w:p w:rsidR="00556C0C" w:rsidRPr="00BA1092" w:rsidRDefault="00556C0C" w:rsidP="00556C0C">
      <w:pPr>
        <w:snapToGrid w:val="0"/>
        <w:spacing w:afterLines="30" w:after="93" w:line="312" w:lineRule="auto"/>
        <w:ind w:firstLineChars="200" w:firstLine="420"/>
        <w:rPr>
          <w:rFonts w:ascii="宋体" w:hAnsi="宋体" w:cs="楷体_GB2312"/>
          <w:bCs/>
          <w:color w:val="0070C0"/>
          <w:szCs w:val="21"/>
        </w:rPr>
      </w:pPr>
      <w:r>
        <w:rPr>
          <w:rFonts w:ascii="宋体" w:hAnsi="宋体" w:cs="楷体_GB2312" w:hint="eastAsia"/>
          <w:bCs/>
          <w:color w:val="0070C0"/>
          <w:szCs w:val="21"/>
        </w:rPr>
        <w:t>4.</w:t>
      </w:r>
      <w:r w:rsidRPr="00BA1092">
        <w:rPr>
          <w:rFonts w:ascii="宋体" w:hAnsi="宋体" w:cs="楷体_GB2312" w:hint="eastAsia"/>
          <w:bCs/>
          <w:color w:val="0070C0"/>
          <w:szCs w:val="21"/>
        </w:rPr>
        <w:t>典型地面目标的多特征融合与综合分析识别方法研究</w:t>
      </w:r>
    </w:p>
    <w:p w:rsidR="00556C0C" w:rsidRPr="00BA1092" w:rsidRDefault="00556C0C" w:rsidP="00556C0C">
      <w:pPr>
        <w:snapToGrid w:val="0"/>
        <w:spacing w:afterLines="30" w:after="93" w:line="312" w:lineRule="auto"/>
        <w:ind w:firstLineChars="200" w:firstLine="420"/>
        <w:rPr>
          <w:rFonts w:ascii="宋体" w:hAnsi="宋体" w:cs="楷体_GB2312"/>
          <w:bCs/>
          <w:color w:val="0070C0"/>
          <w:szCs w:val="21"/>
        </w:rPr>
      </w:pPr>
      <w:r w:rsidRPr="00BA1092">
        <w:rPr>
          <w:rFonts w:ascii="宋体" w:hAnsi="宋体" w:cs="楷体_GB2312" w:hint="eastAsia"/>
          <w:bCs/>
          <w:color w:val="0070C0"/>
          <w:szCs w:val="21"/>
        </w:rPr>
        <w:t>基于多目标提取特征库、先验知识、辅助判读信息等，开展对多源数据的互补、优选、合作的综合分析，结合目标及背景的时、空特征信息，进行典型地面目标的多特征融合，实现对典型地面目标的全天候、全天时、全地域的识别，给出目标在静止、待机、运动三种工作状态和隐蔽、伪装两种防护状态下的综合分析方法和结果，为战场态势感知、图像情报解译提供技术支撑。</w:t>
      </w:r>
    </w:p>
    <w:p w:rsidR="00237C84" w:rsidRPr="00556C0C" w:rsidRDefault="00237C84" w:rsidP="00237C84">
      <w:pPr>
        <w:snapToGrid w:val="0"/>
        <w:spacing w:afterLines="30" w:after="93" w:line="312" w:lineRule="auto"/>
        <w:ind w:firstLine="420"/>
        <w:rPr>
          <w:rStyle w:val="fontstyle01"/>
          <w:rFonts w:hint="default"/>
        </w:rPr>
      </w:pPr>
    </w:p>
    <w:p w:rsidR="00237C84" w:rsidRPr="00237C84" w:rsidRDefault="00237C84" w:rsidP="00215C9A">
      <w:pPr>
        <w:snapToGrid w:val="0"/>
        <w:spacing w:afterLines="30" w:after="93" w:line="312" w:lineRule="auto"/>
        <w:ind w:firstLine="420"/>
        <w:rPr>
          <w:rFonts w:ascii="宋体" w:hAnsi="宋体" w:cs="楷体_GB2312"/>
          <w:bCs/>
          <w:szCs w:val="21"/>
        </w:rPr>
      </w:pPr>
    </w:p>
    <w:p w:rsidR="00840635" w:rsidRPr="00840635" w:rsidRDefault="00840635" w:rsidP="00840635">
      <w:pPr>
        <w:snapToGrid w:val="0"/>
        <w:spacing w:afterLines="30" w:after="93" w:line="312" w:lineRule="auto"/>
        <w:rPr>
          <w:rFonts w:ascii="宋体" w:hAnsi="宋体" w:cs="楷体_GB2312"/>
          <w:bCs/>
          <w:szCs w:val="21"/>
        </w:rPr>
      </w:pPr>
    </w:p>
    <w:p w:rsidR="00840635" w:rsidRPr="00840635" w:rsidRDefault="00840635" w:rsidP="00B23DD4">
      <w:pPr>
        <w:snapToGrid w:val="0"/>
        <w:spacing w:afterLines="30" w:after="93" w:line="312" w:lineRule="auto"/>
        <w:ind w:firstLine="420"/>
        <w:rPr>
          <w:rFonts w:ascii="宋体" w:hAnsi="宋体" w:cs="楷体_GB2312"/>
          <w:bCs/>
          <w:szCs w:val="21"/>
        </w:rPr>
      </w:pPr>
    </w:p>
    <w:bookmarkEnd w:id="34"/>
    <w:p w:rsidR="000D197C" w:rsidRDefault="00556C0C" w:rsidP="0058065B">
      <w:pPr>
        <w:pStyle w:val="4"/>
        <w:rPr>
          <w:ins w:id="39" w:author="Windows 用户" w:date="2017-08-26T17:05:00Z"/>
        </w:rPr>
      </w:pPr>
      <w:r>
        <w:rPr>
          <w:rFonts w:hint="eastAsia"/>
        </w:rPr>
        <w:t>（i</w:t>
      </w:r>
      <w:r>
        <w:t>ii</w:t>
      </w:r>
      <w:bookmarkStart w:id="40" w:name="_GoBack"/>
      <w:bookmarkEnd w:id="40"/>
      <w:r>
        <w:rPr>
          <w:rFonts w:hint="eastAsia"/>
        </w:rPr>
        <w:t>）</w:t>
      </w:r>
      <w:ins w:id="41" w:author="Windows 用户" w:date="2017-08-26T16:36:00Z">
        <w:r w:rsidR="001C7249">
          <w:rPr>
            <w:rFonts w:hint="eastAsia"/>
          </w:rPr>
          <w:t>基于知识发现的</w:t>
        </w:r>
      </w:ins>
      <w:ins w:id="42" w:author="Windows 用户" w:date="2017-08-26T17:12:00Z">
        <w:r w:rsidR="00A852DC">
          <w:rPr>
            <w:rFonts w:hint="eastAsia"/>
          </w:rPr>
          <w:t>星载、机载的多源异构</w:t>
        </w:r>
      </w:ins>
      <w:ins w:id="43" w:author="Windows 用户" w:date="2017-08-26T17:09:00Z">
        <w:r w:rsidR="002E5471">
          <w:rPr>
            <w:rFonts w:hint="eastAsia"/>
          </w:rPr>
          <w:t>载荷</w:t>
        </w:r>
      </w:ins>
      <w:ins w:id="44" w:author="Windows 用户" w:date="2017-08-26T17:14:00Z">
        <w:r w:rsidR="00A852DC">
          <w:rPr>
            <w:rFonts w:hint="eastAsia"/>
          </w:rPr>
          <w:t>总体</w:t>
        </w:r>
      </w:ins>
      <w:ins w:id="45" w:author="Windows 用户" w:date="2017-08-26T17:13:00Z">
        <w:r w:rsidR="00A852DC">
          <w:rPr>
            <w:rFonts w:hint="eastAsia"/>
          </w:rPr>
          <w:t>设计</w:t>
        </w:r>
      </w:ins>
      <w:ins w:id="46" w:author="Windows 用户" w:date="2017-08-26T17:18:00Z">
        <w:r w:rsidR="00AA0AF9">
          <w:rPr>
            <w:rFonts w:hint="eastAsia"/>
          </w:rPr>
          <w:t>评价与</w:t>
        </w:r>
      </w:ins>
      <w:ins w:id="47" w:author="Windows 用户" w:date="2017-08-26T16:29:00Z">
        <w:r w:rsidR="000D197C">
          <w:rPr>
            <w:rFonts w:hint="eastAsia"/>
          </w:rPr>
          <w:t>决策</w:t>
        </w:r>
      </w:ins>
      <w:ins w:id="48" w:author="Windows 用户" w:date="2017-08-26T17:15:00Z">
        <w:r w:rsidR="00A852DC">
          <w:rPr>
            <w:rFonts w:hint="eastAsia"/>
          </w:rPr>
          <w:t>优化</w:t>
        </w:r>
      </w:ins>
    </w:p>
    <w:p w:rsidR="002E5471" w:rsidRDefault="002E5471">
      <w:pPr>
        <w:snapToGrid w:val="0"/>
        <w:spacing w:afterLines="50" w:after="156" w:line="440" w:lineRule="exact"/>
        <w:ind w:firstLine="420"/>
        <w:rPr>
          <w:ins w:id="49" w:author="Windows 用户" w:date="2017-08-26T17:12:00Z"/>
          <w:rFonts w:ascii="黑体" w:eastAsia="黑体" w:hAnsi="黑体" w:cs="楷体_GB2312"/>
          <w:b/>
          <w:bCs/>
          <w:sz w:val="22"/>
          <w:szCs w:val="28"/>
        </w:rPr>
        <w:pPrChange w:id="50" w:author="Windows 用户" w:date="2017-08-26T17:28:00Z">
          <w:pPr>
            <w:snapToGrid w:val="0"/>
            <w:spacing w:afterLines="50" w:after="156" w:line="440" w:lineRule="exact"/>
          </w:pPr>
        </w:pPrChange>
      </w:pPr>
      <w:ins w:id="51" w:author="Windows 用户" w:date="2017-08-26T17:06:00Z">
        <w:r>
          <w:rPr>
            <w:rFonts w:ascii="黑体" w:eastAsia="黑体" w:hAnsi="黑体" w:cs="楷体_GB2312" w:hint="eastAsia"/>
            <w:b/>
            <w:bCs/>
            <w:sz w:val="22"/>
            <w:szCs w:val="28"/>
          </w:rPr>
          <w:t>自上而下</w:t>
        </w:r>
      </w:ins>
    </w:p>
    <w:p w:rsidR="00A852DC" w:rsidRPr="00212452" w:rsidRDefault="00A852DC">
      <w:pPr>
        <w:snapToGrid w:val="0"/>
        <w:spacing w:afterLines="50" w:after="156" w:line="440" w:lineRule="exact"/>
        <w:ind w:firstLine="420"/>
        <w:rPr>
          <w:rFonts w:eastAsia="楷体_GB2312" w:cs="楷体_GB2312"/>
          <w:bCs/>
          <w:sz w:val="28"/>
          <w:szCs w:val="28"/>
        </w:rPr>
        <w:pPrChange w:id="52" w:author="Windows 用户" w:date="2017-08-26T17:28:00Z">
          <w:pPr>
            <w:snapToGrid w:val="0"/>
            <w:spacing w:afterLines="50" w:after="156" w:line="440" w:lineRule="exact"/>
          </w:pPr>
        </w:pPrChange>
      </w:pPr>
      <w:ins w:id="53" w:author="Windows 用户" w:date="2017-08-26T17:12:00Z">
        <w:r>
          <w:rPr>
            <w:rFonts w:ascii="黑体" w:eastAsia="黑体" w:hAnsi="黑体" w:cs="楷体_GB2312" w:hint="eastAsia"/>
            <w:b/>
            <w:bCs/>
            <w:sz w:val="22"/>
            <w:szCs w:val="28"/>
          </w:rPr>
          <w:t>航天工业</w:t>
        </w:r>
      </w:ins>
      <w:ins w:id="54" w:author="Windows 用户" w:date="2017-08-26T17:25:00Z">
        <w:r w:rsidR="00142E17">
          <w:rPr>
            <w:rFonts w:ascii="黑体" w:eastAsia="黑体" w:hAnsi="黑体" w:cs="楷体_GB2312" w:hint="eastAsia"/>
            <w:b/>
            <w:bCs/>
            <w:sz w:val="22"/>
            <w:szCs w:val="28"/>
          </w:rPr>
          <w:t>、遥感</w:t>
        </w:r>
      </w:ins>
    </w:p>
    <w:p w:rsidR="005E35AD" w:rsidRPr="006233F0" w:rsidRDefault="005E35AD" w:rsidP="005E35AD">
      <w:pPr>
        <w:rPr>
          <w:rFonts w:ascii="宋体" w:hAnsi="宋体"/>
          <w:b/>
          <w:color w:val="0070C0"/>
          <w:szCs w:val="21"/>
        </w:rPr>
      </w:pPr>
      <w:r>
        <w:rPr>
          <w:rFonts w:ascii="宋体" w:hAnsi="宋体" w:hint="eastAsia"/>
          <w:b/>
          <w:color w:val="0070C0"/>
          <w:szCs w:val="21"/>
        </w:rPr>
        <w:t>+ 反馈、评估、验证的体系/</w:t>
      </w:r>
      <w:r w:rsidR="006233F0">
        <w:rPr>
          <w:rFonts w:ascii="宋体" w:hAnsi="宋体" w:hint="eastAsia"/>
          <w:b/>
          <w:color w:val="0070C0"/>
          <w:szCs w:val="21"/>
        </w:rPr>
        <w:t>概括性语言</w:t>
      </w:r>
    </w:p>
    <w:p w:rsidR="00927BDD" w:rsidRPr="00E21658" w:rsidRDefault="00927BDD" w:rsidP="00927BDD">
      <w:pPr>
        <w:ind w:firstLine="420"/>
        <w:rPr>
          <w:szCs w:val="21"/>
        </w:rPr>
      </w:pPr>
      <w:r w:rsidRPr="00E21658">
        <w:rPr>
          <w:rFonts w:hint="eastAsia"/>
          <w:szCs w:val="21"/>
        </w:rPr>
        <w:t>研究机载、星载的系统在不同环境下多源载荷的性能，对载荷系统设计进行评价，对航天工业的载荷设计提供辅助决策。主要包括：</w:t>
      </w:r>
    </w:p>
    <w:p w:rsidR="00927BDD" w:rsidRPr="00E21658" w:rsidRDefault="00927BDD" w:rsidP="00927BDD">
      <w:pPr>
        <w:ind w:firstLine="420"/>
        <w:rPr>
          <w:szCs w:val="21"/>
        </w:rPr>
      </w:pPr>
      <w:r w:rsidRPr="00E21658">
        <w:rPr>
          <w:szCs w:val="21"/>
        </w:rPr>
        <w:t>1</w:t>
      </w:r>
      <w:r>
        <w:rPr>
          <w:rFonts w:hint="eastAsia"/>
          <w:szCs w:val="21"/>
        </w:rPr>
        <w:t>）</w:t>
      </w:r>
      <w:r w:rsidRPr="00E21658">
        <w:rPr>
          <w:szCs w:val="21"/>
        </w:rPr>
        <w:t>在基于机载、星载的多目标识别过程中，引入不同载荷设计方案对于识别目标的评价机制。研究不同载荷设计与不同目标状态识别之间的联系。</w:t>
      </w:r>
    </w:p>
    <w:p w:rsidR="00927BDD" w:rsidRPr="00E21658" w:rsidRDefault="00927BDD" w:rsidP="00927BDD">
      <w:pPr>
        <w:ind w:firstLine="420"/>
        <w:rPr>
          <w:szCs w:val="21"/>
        </w:rPr>
      </w:pPr>
      <w:r w:rsidRPr="00E21658">
        <w:rPr>
          <w:szCs w:val="21"/>
        </w:rPr>
        <w:t>2</w:t>
      </w:r>
      <w:r>
        <w:rPr>
          <w:rFonts w:hint="eastAsia"/>
          <w:szCs w:val="21"/>
        </w:rPr>
        <w:t>）</w:t>
      </w:r>
      <w:r w:rsidRPr="00E21658">
        <w:rPr>
          <w:szCs w:val="21"/>
        </w:rPr>
        <w:t>研究不同载荷设计的必要性、先进性、可行性，从三个方面进行比较分析，并综合权衡</w:t>
      </w:r>
      <w:r>
        <w:rPr>
          <w:rFonts w:hint="eastAsia"/>
          <w:szCs w:val="21"/>
        </w:rPr>
        <w:t>：</w:t>
      </w:r>
    </w:p>
    <w:p w:rsidR="00927BDD" w:rsidRPr="00E21658" w:rsidRDefault="00927BDD" w:rsidP="00927BDD">
      <w:pPr>
        <w:ind w:firstLine="420"/>
        <w:rPr>
          <w:szCs w:val="21"/>
        </w:rPr>
      </w:pPr>
      <w:r>
        <w:rPr>
          <w:szCs w:val="21"/>
        </w:rPr>
        <w:t>a</w:t>
      </w:r>
      <w:r>
        <w:rPr>
          <w:rFonts w:hint="eastAsia"/>
          <w:szCs w:val="21"/>
        </w:rPr>
        <w:t>．</w:t>
      </w:r>
      <w:r w:rsidRPr="00E21658">
        <w:rPr>
          <w:szCs w:val="21"/>
        </w:rPr>
        <w:t>从用户方提出的使用要求和卫星实际的应用需要出发，研究多源载荷设计方案各项指标的必要性。</w:t>
      </w:r>
    </w:p>
    <w:p w:rsidR="00927BDD" w:rsidRPr="00E21658" w:rsidRDefault="00927BDD" w:rsidP="00927BDD">
      <w:pPr>
        <w:ind w:firstLine="420"/>
        <w:rPr>
          <w:szCs w:val="21"/>
        </w:rPr>
      </w:pPr>
      <w:r>
        <w:rPr>
          <w:szCs w:val="21"/>
        </w:rPr>
        <w:t>b</w:t>
      </w:r>
      <w:r>
        <w:rPr>
          <w:rFonts w:hint="eastAsia"/>
          <w:szCs w:val="21"/>
        </w:rPr>
        <w:t>．</w:t>
      </w:r>
      <w:r w:rsidRPr="00E21658">
        <w:rPr>
          <w:szCs w:val="21"/>
        </w:rPr>
        <w:t>对照世界卫星技术的先进水平，考虑我国科学技术发展的潜力，研究设计方案的先进性。</w:t>
      </w:r>
    </w:p>
    <w:p w:rsidR="00927BDD" w:rsidRPr="00E21658" w:rsidRDefault="00927BDD" w:rsidP="00927BDD">
      <w:pPr>
        <w:ind w:firstLine="420"/>
        <w:rPr>
          <w:szCs w:val="21"/>
        </w:rPr>
      </w:pPr>
      <w:r>
        <w:rPr>
          <w:szCs w:val="21"/>
        </w:rPr>
        <w:t>c</w:t>
      </w:r>
      <w:r>
        <w:rPr>
          <w:rFonts w:hint="eastAsia"/>
          <w:szCs w:val="21"/>
        </w:rPr>
        <w:t>．</w:t>
      </w:r>
      <w:r w:rsidRPr="00E21658">
        <w:rPr>
          <w:szCs w:val="21"/>
        </w:rPr>
        <w:t>根据我国的科学技术水平和经济能力，充分考虑预先研究的科技成果，研究设计方案的可行程度。</w:t>
      </w:r>
    </w:p>
    <w:p w:rsidR="00927BDD" w:rsidRPr="00E21658" w:rsidRDefault="00927BDD" w:rsidP="00927BDD">
      <w:pPr>
        <w:ind w:firstLine="420"/>
        <w:rPr>
          <w:szCs w:val="21"/>
        </w:rPr>
      </w:pPr>
      <w:r w:rsidRPr="00E21658">
        <w:rPr>
          <w:szCs w:val="21"/>
        </w:rPr>
        <w:t>3</w:t>
      </w:r>
      <w:r>
        <w:rPr>
          <w:rFonts w:hint="eastAsia"/>
          <w:szCs w:val="21"/>
        </w:rPr>
        <w:t>）</w:t>
      </w:r>
      <w:r w:rsidRPr="00E21658">
        <w:rPr>
          <w:szCs w:val="21"/>
        </w:rPr>
        <w:t>在多源载荷总计设计评价中引入反馈机制，</w:t>
      </w:r>
      <w:r>
        <w:rPr>
          <w:rFonts w:hint="eastAsia"/>
          <w:szCs w:val="21"/>
        </w:rPr>
        <w:t>针对不同侦察目标，</w:t>
      </w:r>
      <w:r w:rsidRPr="00E21658">
        <w:rPr>
          <w:szCs w:val="21"/>
        </w:rPr>
        <w:t>对多源载荷设计方案设计提供优化决策。</w:t>
      </w:r>
    </w:p>
    <w:p w:rsidR="00D27105" w:rsidRPr="00927BDD" w:rsidRDefault="00D27105" w:rsidP="005E35AD">
      <w:pPr>
        <w:rPr>
          <w:rFonts w:ascii="宋体" w:hAnsi="宋体"/>
          <w:szCs w:val="21"/>
        </w:rPr>
      </w:pPr>
    </w:p>
    <w:p w:rsidR="00D27105" w:rsidRPr="005E35AD" w:rsidRDefault="00D27105" w:rsidP="005E35AD">
      <w:pPr>
        <w:rPr>
          <w:rFonts w:ascii="宋体" w:hAnsi="宋体"/>
          <w:b/>
          <w:color w:val="0070C0"/>
          <w:szCs w:val="21"/>
        </w:rPr>
      </w:pPr>
    </w:p>
    <w:p w:rsidR="007C617C" w:rsidRPr="007C617C" w:rsidRDefault="007C617C" w:rsidP="00F03251">
      <w:pPr>
        <w:pStyle w:val="a7"/>
        <w:numPr>
          <w:ilvl w:val="2"/>
          <w:numId w:val="14"/>
        </w:numPr>
        <w:ind w:left="567" w:firstLineChars="0"/>
        <w:rPr>
          <w:rFonts w:ascii="宋体" w:hAnsi="宋体"/>
          <w:b/>
          <w:color w:val="0070C0"/>
          <w:szCs w:val="21"/>
        </w:rPr>
      </w:pPr>
      <w:r w:rsidRPr="007C617C">
        <w:rPr>
          <w:rFonts w:ascii="宋体" w:hAnsi="宋体" w:hint="eastAsia"/>
          <w:b/>
          <w:color w:val="0070C0"/>
          <w:szCs w:val="21"/>
        </w:rPr>
        <w:t>卫星工程总体设计评估任务想定建模</w:t>
      </w:r>
    </w:p>
    <w:p w:rsidR="007C617C" w:rsidRPr="007C617C" w:rsidRDefault="007C617C" w:rsidP="007C617C">
      <w:pPr>
        <w:overflowPunct w:val="0"/>
        <w:spacing w:line="440" w:lineRule="exact"/>
        <w:ind w:firstLineChars="200" w:firstLine="420"/>
        <w:rPr>
          <w:color w:val="0070C0"/>
          <w:szCs w:val="21"/>
        </w:rPr>
      </w:pPr>
      <w:r w:rsidRPr="007C617C">
        <w:rPr>
          <w:rFonts w:hint="eastAsia"/>
          <w:color w:val="0070C0"/>
          <w:szCs w:val="21"/>
        </w:rPr>
        <w:t>该方面的任务想定是对具体的一颗卫星，想定从概念→研制→立项等各个任务阶段，仿真当已经确定下卫星平台和载荷内容后，如何安排星地一体化指标（如载荷分辨率、定位精度、数传能力等），才能充分发挥出整个侦察系统的最佳性能，侦察系统需要涵盖卫星工程总体所涉及到的卫星大系统、运控运管、地面接收与处理等各个系统，仿真结果即对想定的卫星工程总体各系统，分配出具体的性能指标。</w:t>
      </w:r>
    </w:p>
    <w:p w:rsidR="007C617C" w:rsidRPr="007C617C" w:rsidRDefault="007C617C" w:rsidP="00F03251">
      <w:pPr>
        <w:pStyle w:val="a7"/>
        <w:numPr>
          <w:ilvl w:val="2"/>
          <w:numId w:val="14"/>
        </w:numPr>
        <w:ind w:left="567" w:firstLineChars="0"/>
        <w:rPr>
          <w:rFonts w:ascii="宋体" w:hAnsi="宋体"/>
          <w:b/>
          <w:color w:val="0070C0"/>
          <w:szCs w:val="21"/>
        </w:rPr>
      </w:pPr>
      <w:r w:rsidRPr="007C617C">
        <w:rPr>
          <w:rFonts w:ascii="宋体" w:hAnsi="宋体" w:hint="eastAsia"/>
          <w:b/>
          <w:color w:val="0070C0"/>
          <w:szCs w:val="21"/>
        </w:rPr>
        <w:t>星地一体化指标工程设计评估技术研究</w:t>
      </w:r>
    </w:p>
    <w:p w:rsidR="007C617C" w:rsidRPr="007C617C" w:rsidRDefault="007C617C" w:rsidP="007C617C">
      <w:pPr>
        <w:overflowPunct w:val="0"/>
        <w:spacing w:line="440" w:lineRule="exact"/>
        <w:ind w:firstLineChars="200" w:firstLine="420"/>
        <w:rPr>
          <w:color w:val="0070C0"/>
          <w:szCs w:val="21"/>
        </w:rPr>
      </w:pPr>
      <w:r w:rsidRPr="007C617C">
        <w:rPr>
          <w:rFonts w:hint="eastAsia"/>
          <w:color w:val="0070C0"/>
          <w:szCs w:val="21"/>
        </w:rPr>
        <w:t>我国将卫星工程划分为如下五大系统及其子系统。一个具体的卫星工程（或卫星项目）就是确定或设计出具体的五大系统及其子系统。</w:t>
      </w:r>
    </w:p>
    <w:p w:rsidR="007C617C" w:rsidRPr="007C617C" w:rsidRDefault="007C617C" w:rsidP="007C617C">
      <w:pPr>
        <w:pStyle w:val="a7"/>
        <w:spacing w:line="360" w:lineRule="auto"/>
        <w:ind w:firstLineChars="0" w:firstLine="0"/>
        <w:jc w:val="center"/>
        <w:rPr>
          <w:rFonts w:ascii="宋体" w:hAnsi="宋体"/>
          <w:color w:val="0070C0"/>
          <w:szCs w:val="21"/>
        </w:rPr>
      </w:pPr>
      <w:r w:rsidRPr="007C617C">
        <w:rPr>
          <w:rFonts w:ascii="宋体" w:hAnsi="宋体"/>
          <w:noProof/>
          <w:color w:val="0070C0"/>
          <w:szCs w:val="21"/>
        </w:rPr>
        <w:drawing>
          <wp:inline distT="0" distB="0" distL="0" distR="0" wp14:anchorId="1C0D5D9D" wp14:editId="47CD1BA3">
            <wp:extent cx="3695700" cy="334327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95700" cy="3343275"/>
                    </a:xfrm>
                    <a:prstGeom prst="rect">
                      <a:avLst/>
                    </a:prstGeom>
                    <a:noFill/>
                    <a:ln>
                      <a:noFill/>
                    </a:ln>
                  </pic:spPr>
                </pic:pic>
              </a:graphicData>
            </a:graphic>
          </wp:inline>
        </w:drawing>
      </w:r>
    </w:p>
    <w:p w:rsidR="007C617C" w:rsidRPr="007C617C" w:rsidRDefault="007C617C" w:rsidP="00F03251">
      <w:pPr>
        <w:pStyle w:val="a7"/>
        <w:numPr>
          <w:ilvl w:val="0"/>
          <w:numId w:val="12"/>
        </w:numPr>
        <w:spacing w:line="440" w:lineRule="exact"/>
        <w:ind w:left="0" w:firstLineChars="0" w:firstLine="200"/>
        <w:jc w:val="center"/>
        <w:rPr>
          <w:color w:val="0070C0"/>
          <w:szCs w:val="21"/>
        </w:rPr>
      </w:pPr>
      <w:r w:rsidRPr="007C617C">
        <w:rPr>
          <w:rFonts w:hint="eastAsia"/>
          <w:color w:val="0070C0"/>
          <w:szCs w:val="21"/>
        </w:rPr>
        <w:t>卫星工程</w:t>
      </w:r>
    </w:p>
    <w:p w:rsidR="007C617C" w:rsidRPr="007C617C" w:rsidRDefault="007C617C" w:rsidP="007C617C">
      <w:pPr>
        <w:pStyle w:val="a7"/>
        <w:spacing w:line="360" w:lineRule="auto"/>
        <w:rPr>
          <w:rFonts w:ascii="宋体" w:hAnsi="宋体"/>
          <w:color w:val="0070C0"/>
          <w:szCs w:val="21"/>
        </w:rPr>
      </w:pPr>
      <w:r w:rsidRPr="007C617C">
        <w:rPr>
          <w:rFonts w:ascii="宋体" w:hAnsi="宋体" w:hint="eastAsia"/>
          <w:color w:val="0070C0"/>
          <w:szCs w:val="21"/>
        </w:rPr>
        <w:t>卫星工程总体设计的核心问题是将星地共同配合完成的星地一体化指标合理地分配给侦察卫星、中继卫星和地面站等整个侦察信息获取与处理链路上，给出分配结果并评估能达到的能力。</w:t>
      </w:r>
    </w:p>
    <w:p w:rsidR="007C617C" w:rsidRPr="007C617C" w:rsidRDefault="007C617C" w:rsidP="007C617C">
      <w:pPr>
        <w:pStyle w:val="a7"/>
        <w:spacing w:line="360" w:lineRule="auto"/>
        <w:rPr>
          <w:rFonts w:ascii="宋体" w:hAnsi="宋体"/>
          <w:color w:val="0070C0"/>
          <w:szCs w:val="21"/>
        </w:rPr>
      </w:pPr>
      <w:r w:rsidRPr="007C617C">
        <w:rPr>
          <w:rFonts w:ascii="宋体" w:hAnsi="宋体" w:hint="eastAsia"/>
          <w:color w:val="0070C0"/>
          <w:szCs w:val="21"/>
        </w:rPr>
        <w:t>卫星能力仿真评估系统体系结构如下图所示。主要可以分为以下功能：</w:t>
      </w:r>
    </w:p>
    <w:p w:rsidR="007C617C" w:rsidRPr="007C617C" w:rsidRDefault="007C617C" w:rsidP="007C617C">
      <w:pPr>
        <w:pStyle w:val="a7"/>
        <w:spacing w:line="360" w:lineRule="auto"/>
        <w:rPr>
          <w:rFonts w:ascii="宋体" w:hAnsi="宋体"/>
          <w:color w:val="0070C0"/>
          <w:szCs w:val="21"/>
        </w:rPr>
      </w:pPr>
      <w:r w:rsidRPr="007C617C">
        <w:rPr>
          <w:rFonts w:ascii="宋体" w:hAnsi="宋体" w:hint="eastAsia"/>
          <w:color w:val="0070C0"/>
          <w:szCs w:val="21"/>
        </w:rPr>
        <w:t>（1）系统设置。其主要功能是从卫星系统的设计部门获取待评估卫星系统的战术技术指标，向模型管理子系统提供合理、准确的模型参数。想定(剧情产生)管理子系统从卫星系统使用部门获取要进行能力评估的卫星系统使用原则及可能执行的任务，制定合理的评定想定，向模型管理子系统输出卫星的实体模型系统，并向实验管理子系统输出实验因子信息。</w:t>
      </w:r>
      <w:r w:rsidRPr="007C617C">
        <w:rPr>
          <w:rFonts w:ascii="宋体" w:hAnsi="宋体" w:hint="eastAsia"/>
          <w:color w:val="0070C0"/>
          <w:szCs w:val="21"/>
        </w:rPr>
        <w:lastRenderedPageBreak/>
        <w:t>卫星能力评估中的实验因子定义为与卫星运用相关的特征变量。</w:t>
      </w:r>
    </w:p>
    <w:p w:rsidR="007C617C" w:rsidRPr="007C617C" w:rsidRDefault="007C617C" w:rsidP="007C617C">
      <w:pPr>
        <w:pStyle w:val="a7"/>
        <w:spacing w:line="360" w:lineRule="auto"/>
        <w:rPr>
          <w:rFonts w:ascii="宋体" w:hAnsi="宋体"/>
          <w:color w:val="0070C0"/>
          <w:szCs w:val="21"/>
        </w:rPr>
      </w:pPr>
      <w:r w:rsidRPr="007C617C">
        <w:rPr>
          <w:rFonts w:ascii="宋体" w:hAnsi="宋体" w:hint="eastAsia"/>
          <w:color w:val="0070C0"/>
          <w:szCs w:val="21"/>
        </w:rPr>
        <w:t>（2）模型库管理。从系统设置子系统获取模型参数，从想定管理子系统中得到评定想定，确定模型行为逻辑、模型接口、模型端口类型。模型接口负责与其他的管理子系统通讯，而模型端口则负责与模型系统中的其他模型互发消息，实现模型的协同。</w:t>
      </w:r>
    </w:p>
    <w:p w:rsidR="007C617C" w:rsidRPr="007C617C" w:rsidRDefault="007C617C" w:rsidP="007C617C">
      <w:pPr>
        <w:pStyle w:val="a7"/>
        <w:spacing w:line="360" w:lineRule="auto"/>
        <w:rPr>
          <w:rFonts w:ascii="宋体" w:hAnsi="宋体"/>
          <w:color w:val="0070C0"/>
          <w:szCs w:val="21"/>
        </w:rPr>
      </w:pPr>
      <w:r w:rsidRPr="007C617C">
        <w:rPr>
          <w:rFonts w:ascii="宋体" w:hAnsi="宋体" w:hint="eastAsia"/>
          <w:color w:val="0070C0"/>
          <w:szCs w:val="21"/>
        </w:rPr>
        <w:t>（3）实验管理。主要功能包括实验方法管理、实验因子管理、实验次数管理和实验终结条件管理四部分。</w:t>
      </w:r>
    </w:p>
    <w:p w:rsidR="007C617C" w:rsidRPr="007C617C" w:rsidRDefault="007C617C" w:rsidP="007C617C">
      <w:pPr>
        <w:pStyle w:val="a7"/>
        <w:spacing w:line="360" w:lineRule="auto"/>
        <w:rPr>
          <w:rFonts w:ascii="宋体" w:hAnsi="宋体"/>
          <w:color w:val="0070C0"/>
          <w:szCs w:val="21"/>
        </w:rPr>
      </w:pPr>
      <w:r w:rsidRPr="007C617C">
        <w:rPr>
          <w:rFonts w:ascii="宋体" w:hAnsi="宋体" w:hint="eastAsia"/>
          <w:color w:val="0070C0"/>
          <w:szCs w:val="21"/>
        </w:rPr>
        <w:t>（4）数据管理。主要功能包括从模型管理子系统中模型的数据接口获取模型状态变量数据、关键点数据和仿真结果数据，并向方案能力评估管理子系统输出表示卫星系统模型能力的各项统计数据。</w:t>
      </w:r>
    </w:p>
    <w:p w:rsidR="007C617C" w:rsidRPr="007C617C" w:rsidRDefault="007C617C" w:rsidP="007C617C">
      <w:pPr>
        <w:pStyle w:val="a7"/>
        <w:spacing w:line="360" w:lineRule="auto"/>
        <w:rPr>
          <w:rFonts w:ascii="宋体" w:hAnsi="宋体"/>
          <w:color w:val="0070C0"/>
          <w:szCs w:val="21"/>
        </w:rPr>
      </w:pPr>
      <w:r w:rsidRPr="007C617C">
        <w:rPr>
          <w:rFonts w:ascii="宋体" w:hAnsi="宋体" w:hint="eastAsia"/>
          <w:color w:val="0070C0"/>
          <w:szCs w:val="21"/>
        </w:rPr>
        <w:t>（5）仿真管理。负责驱动模型管理子系统中的模型，向表现管理子系统输出媒体表现信息，向数据管理子系统输出模型数据信息。</w:t>
      </w:r>
    </w:p>
    <w:p w:rsidR="007C617C" w:rsidRPr="007C617C" w:rsidRDefault="007C617C" w:rsidP="007C617C">
      <w:pPr>
        <w:pStyle w:val="a7"/>
        <w:spacing w:line="360" w:lineRule="auto"/>
        <w:rPr>
          <w:rFonts w:ascii="宋体" w:hAnsi="宋体"/>
          <w:color w:val="0070C0"/>
          <w:szCs w:val="21"/>
        </w:rPr>
      </w:pPr>
      <w:r w:rsidRPr="007C617C">
        <w:rPr>
          <w:rFonts w:ascii="宋体" w:hAnsi="宋体" w:hint="eastAsia"/>
          <w:color w:val="0070C0"/>
          <w:szCs w:val="21"/>
        </w:rPr>
        <w:t>（6）表现(多媒体演示)管理。从模型管理子系统中的仿真模型的表现接口获得表现内容，产生表现结果。</w:t>
      </w:r>
    </w:p>
    <w:p w:rsidR="007C617C" w:rsidRPr="007C617C" w:rsidRDefault="007C617C" w:rsidP="007C617C">
      <w:pPr>
        <w:pStyle w:val="a7"/>
        <w:spacing w:line="360" w:lineRule="auto"/>
        <w:rPr>
          <w:rFonts w:ascii="宋体" w:hAnsi="宋体"/>
          <w:color w:val="0070C0"/>
          <w:szCs w:val="21"/>
        </w:rPr>
      </w:pPr>
      <w:r w:rsidRPr="007C617C">
        <w:rPr>
          <w:rFonts w:ascii="宋体" w:hAnsi="宋体" w:hint="eastAsia"/>
          <w:color w:val="0070C0"/>
          <w:szCs w:val="21"/>
        </w:rPr>
        <w:t>（7）方案能力评估管理。评估管理的内容包括卫星系统成像侦察能力评估指标体系管理、综合评估算法管理、比较分析以及参数灵敏度分析，生成卫星设计的改进意见。对某一型卫星或几型卫星，在选定卫星平台、载荷类型、轨道高度、轨道分布等参数的条件下，论证评估卫星工程总体的能力和隔代卫星成像侦察系统工程总体的设计能力。</w:t>
      </w:r>
    </w:p>
    <w:p w:rsidR="007C617C" w:rsidRPr="007C617C" w:rsidRDefault="007C617C" w:rsidP="007C617C">
      <w:pPr>
        <w:spacing w:line="360" w:lineRule="auto"/>
        <w:jc w:val="center"/>
        <w:rPr>
          <w:rFonts w:ascii="宋体" w:hAnsi="宋体"/>
          <w:color w:val="0070C0"/>
          <w:szCs w:val="21"/>
        </w:rPr>
      </w:pPr>
      <w:r w:rsidRPr="007C617C">
        <w:rPr>
          <w:rFonts w:ascii="宋体" w:hAnsi="宋体"/>
          <w:noProof/>
          <w:color w:val="0070C0"/>
          <w:szCs w:val="21"/>
        </w:rPr>
        <w:drawing>
          <wp:inline distT="0" distB="0" distL="0" distR="0" wp14:anchorId="22AA209F" wp14:editId="73B23685">
            <wp:extent cx="5267325" cy="199072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7325" cy="1990725"/>
                    </a:xfrm>
                    <a:prstGeom prst="rect">
                      <a:avLst/>
                    </a:prstGeom>
                    <a:noFill/>
                    <a:ln>
                      <a:noFill/>
                    </a:ln>
                  </pic:spPr>
                </pic:pic>
              </a:graphicData>
            </a:graphic>
          </wp:inline>
        </w:drawing>
      </w:r>
    </w:p>
    <w:p w:rsidR="007C617C" w:rsidRPr="007C617C" w:rsidRDefault="007C617C" w:rsidP="00F03251">
      <w:pPr>
        <w:pStyle w:val="a7"/>
        <w:numPr>
          <w:ilvl w:val="0"/>
          <w:numId w:val="12"/>
        </w:numPr>
        <w:spacing w:beforeLines="50" w:before="156" w:afterLines="50" w:after="156" w:line="360" w:lineRule="auto"/>
        <w:ind w:left="851" w:firstLineChars="0" w:hanging="851"/>
        <w:jc w:val="center"/>
        <w:rPr>
          <w:rFonts w:ascii="宋体" w:hAnsi="宋体"/>
          <w:color w:val="0070C0"/>
          <w:szCs w:val="21"/>
        </w:rPr>
      </w:pPr>
      <w:r w:rsidRPr="007C617C">
        <w:rPr>
          <w:rFonts w:ascii="宋体" w:hAnsi="宋体" w:hint="eastAsia"/>
          <w:color w:val="0070C0"/>
          <w:szCs w:val="21"/>
        </w:rPr>
        <w:t>卫星能力仿真评估系统体系结构</w:t>
      </w:r>
    </w:p>
    <w:p w:rsidR="007C617C" w:rsidRPr="007C617C" w:rsidRDefault="007C617C" w:rsidP="00F03251">
      <w:pPr>
        <w:pStyle w:val="a7"/>
        <w:numPr>
          <w:ilvl w:val="2"/>
          <w:numId w:val="14"/>
        </w:numPr>
        <w:ind w:left="567" w:firstLineChars="0"/>
        <w:rPr>
          <w:rFonts w:ascii="宋体" w:hAnsi="宋体"/>
          <w:b/>
          <w:color w:val="0070C0"/>
          <w:szCs w:val="21"/>
        </w:rPr>
      </w:pPr>
      <w:r w:rsidRPr="007C617C">
        <w:rPr>
          <w:rFonts w:ascii="宋体" w:hAnsi="宋体" w:hint="eastAsia"/>
          <w:b/>
          <w:color w:val="0070C0"/>
          <w:szCs w:val="21"/>
        </w:rPr>
        <w:t>卫星工程总体评估关键要素分析</w:t>
      </w:r>
    </w:p>
    <w:p w:rsidR="007C617C" w:rsidRPr="007C617C" w:rsidRDefault="007C617C" w:rsidP="007C617C">
      <w:pPr>
        <w:pStyle w:val="a7"/>
        <w:spacing w:line="360" w:lineRule="auto"/>
        <w:rPr>
          <w:rFonts w:ascii="宋体" w:hAnsi="宋体"/>
          <w:color w:val="0070C0"/>
          <w:szCs w:val="21"/>
        </w:rPr>
      </w:pPr>
      <w:r w:rsidRPr="007C617C">
        <w:rPr>
          <w:rFonts w:ascii="宋体" w:hAnsi="宋体" w:hint="eastAsia"/>
          <w:color w:val="0070C0"/>
          <w:szCs w:val="21"/>
        </w:rPr>
        <w:t>对卫星方案进行分析评价的目的是要让决策者对不同的方案进行对比，要进行对比就需要有一定的比较尺度，我们这里选择的尺度就是设计方案的必要性、先进性和可行性程度。这三个方面是相互联系，相互制约的。所以在进行方案评价时，需要对指标从这三个方面进</w:t>
      </w:r>
      <w:r w:rsidRPr="007C617C">
        <w:rPr>
          <w:rFonts w:ascii="宋体" w:hAnsi="宋体" w:hint="eastAsia"/>
          <w:color w:val="0070C0"/>
          <w:szCs w:val="21"/>
        </w:rPr>
        <w:lastRenderedPageBreak/>
        <w:t>行分析，并综合权衡，使得既能圆满完成任务，又能推动技术进步。</w:t>
      </w:r>
    </w:p>
    <w:p w:rsidR="007C617C" w:rsidRPr="007C617C" w:rsidRDefault="007C617C" w:rsidP="007C617C">
      <w:pPr>
        <w:pStyle w:val="a7"/>
        <w:spacing w:line="360" w:lineRule="auto"/>
        <w:rPr>
          <w:rFonts w:ascii="宋体" w:hAnsi="宋体"/>
          <w:color w:val="0070C0"/>
          <w:szCs w:val="21"/>
        </w:rPr>
      </w:pPr>
      <w:r w:rsidRPr="007C617C">
        <w:rPr>
          <w:rFonts w:ascii="宋体" w:hAnsi="宋体" w:hint="eastAsia"/>
          <w:color w:val="0070C0"/>
          <w:szCs w:val="21"/>
        </w:rPr>
        <w:t>（1）必要性分析</w:t>
      </w:r>
    </w:p>
    <w:p w:rsidR="007C617C" w:rsidRPr="007C617C" w:rsidRDefault="007C617C" w:rsidP="007C617C">
      <w:pPr>
        <w:pStyle w:val="a7"/>
        <w:spacing w:line="360" w:lineRule="auto"/>
        <w:rPr>
          <w:rFonts w:ascii="宋体" w:hAnsi="宋体"/>
          <w:color w:val="0070C0"/>
          <w:szCs w:val="21"/>
        </w:rPr>
      </w:pPr>
      <w:r w:rsidRPr="007C617C">
        <w:rPr>
          <w:rFonts w:ascii="宋体" w:hAnsi="宋体" w:hint="eastAsia"/>
          <w:color w:val="0070C0"/>
          <w:szCs w:val="21"/>
        </w:rPr>
        <w:t>必要性分析是指按照论证的依据，从用户方提出的使用要求和卫星实际的应用需要出发，分析由研制方所提出新卫星各项指标的必要性。并给出定性和定量的分析结果。</w:t>
      </w:r>
    </w:p>
    <w:p w:rsidR="007C617C" w:rsidRPr="007C617C" w:rsidRDefault="007C617C" w:rsidP="007C617C">
      <w:pPr>
        <w:pStyle w:val="a7"/>
        <w:spacing w:line="360" w:lineRule="auto"/>
        <w:rPr>
          <w:rFonts w:ascii="宋体" w:hAnsi="宋体"/>
          <w:color w:val="0070C0"/>
          <w:szCs w:val="21"/>
        </w:rPr>
      </w:pPr>
      <w:r w:rsidRPr="007C617C">
        <w:rPr>
          <w:rFonts w:ascii="宋体" w:hAnsi="宋体" w:hint="eastAsia"/>
          <w:color w:val="0070C0"/>
          <w:szCs w:val="21"/>
        </w:rPr>
        <w:t>（2）先进性分析</w:t>
      </w:r>
    </w:p>
    <w:p w:rsidR="007C617C" w:rsidRPr="007C617C" w:rsidRDefault="007C617C" w:rsidP="007C617C">
      <w:pPr>
        <w:pStyle w:val="a7"/>
        <w:spacing w:line="360" w:lineRule="auto"/>
        <w:rPr>
          <w:rFonts w:ascii="宋体" w:hAnsi="宋体"/>
          <w:color w:val="0070C0"/>
          <w:szCs w:val="21"/>
        </w:rPr>
      </w:pPr>
      <w:r w:rsidRPr="007C617C">
        <w:rPr>
          <w:rFonts w:ascii="宋体" w:hAnsi="宋体" w:hint="eastAsia"/>
          <w:color w:val="0070C0"/>
          <w:szCs w:val="21"/>
        </w:rPr>
        <w:t>先进性分析是指根据推进卫星技术发展的需要，对照世界卫星技术的先进水平，考虑我国科学技术发展的潜力，分析所提技术指标的先进性。进行先进性分析时，不仅要对比国内外已有类似型号的指标，而且要分析国外类似型号的发展趋势。</w:t>
      </w:r>
    </w:p>
    <w:p w:rsidR="007C617C" w:rsidRPr="007C617C" w:rsidRDefault="007C617C" w:rsidP="007C617C">
      <w:pPr>
        <w:pStyle w:val="a7"/>
        <w:spacing w:line="360" w:lineRule="auto"/>
        <w:rPr>
          <w:rFonts w:ascii="宋体" w:hAnsi="宋体"/>
          <w:color w:val="0070C0"/>
          <w:szCs w:val="21"/>
        </w:rPr>
      </w:pPr>
      <w:r w:rsidRPr="007C617C">
        <w:rPr>
          <w:rFonts w:ascii="宋体" w:hAnsi="宋体" w:hint="eastAsia"/>
          <w:color w:val="0070C0"/>
          <w:szCs w:val="21"/>
        </w:rPr>
        <w:t>如果所提指标具有一定的先进性水平，虽然在技术上可能会有一定的困难，但只要具备一定的条件，经过努力可以解决，那么出于推动技术进步的目的，也还是值得的。当然片面地追求先进性也是不现实的。</w:t>
      </w:r>
    </w:p>
    <w:p w:rsidR="007C617C" w:rsidRPr="007C617C" w:rsidRDefault="007C617C" w:rsidP="007C617C">
      <w:pPr>
        <w:pStyle w:val="a7"/>
        <w:spacing w:line="360" w:lineRule="auto"/>
        <w:rPr>
          <w:rFonts w:ascii="宋体" w:hAnsi="宋体"/>
          <w:color w:val="0070C0"/>
          <w:szCs w:val="21"/>
        </w:rPr>
      </w:pPr>
      <w:r w:rsidRPr="007C617C">
        <w:rPr>
          <w:rFonts w:ascii="宋体" w:hAnsi="宋体" w:hint="eastAsia"/>
          <w:color w:val="0070C0"/>
          <w:szCs w:val="21"/>
        </w:rPr>
        <w:t>（3）可行性分析</w:t>
      </w:r>
    </w:p>
    <w:p w:rsidR="007C617C" w:rsidRPr="007C617C" w:rsidRDefault="007C617C" w:rsidP="007C617C">
      <w:pPr>
        <w:pStyle w:val="a7"/>
        <w:spacing w:line="360" w:lineRule="auto"/>
        <w:rPr>
          <w:rFonts w:ascii="宋体" w:hAnsi="宋体"/>
          <w:color w:val="0070C0"/>
          <w:szCs w:val="21"/>
        </w:rPr>
      </w:pPr>
      <w:r w:rsidRPr="007C617C">
        <w:rPr>
          <w:rFonts w:ascii="宋体" w:hAnsi="宋体" w:hint="eastAsia"/>
          <w:color w:val="0070C0"/>
          <w:szCs w:val="21"/>
        </w:rPr>
        <w:t>可行性分析是指根据我国的科学技术水平和经济能力，充分考虑预先研究的科技成果，研究所提指标的可行程度。</w:t>
      </w:r>
    </w:p>
    <w:p w:rsidR="007C617C" w:rsidRPr="007C617C" w:rsidRDefault="007C617C" w:rsidP="007C617C">
      <w:pPr>
        <w:pStyle w:val="a7"/>
        <w:spacing w:line="360" w:lineRule="auto"/>
        <w:rPr>
          <w:rFonts w:ascii="宋体" w:hAnsi="宋体"/>
          <w:color w:val="0070C0"/>
          <w:szCs w:val="21"/>
        </w:rPr>
      </w:pPr>
      <w:r w:rsidRPr="007C617C">
        <w:rPr>
          <w:rFonts w:ascii="宋体" w:hAnsi="宋体" w:hint="eastAsia"/>
          <w:color w:val="0070C0"/>
          <w:szCs w:val="21"/>
        </w:rPr>
        <w:t>可行性分析的实质是包括技术经济分析和成本效益分析在内的系统分析，其核心是对指标的使用要求进行技术经济预测和评价。指标的可行性分析可分两步进行:可行性计算、可行性评价。可行性计算是指依据各种关于指标的计算公式或模型方法，把指标的有关参数作为输入，计算相应的指标值，以此作为可行性评价的基础;而可行性评价主要指依据各种可行性评价方法(如模糊综合评判方法)，对影响指标的主要因素进行分析评价。最终得出所提指标的可行性程度。</w:t>
      </w:r>
    </w:p>
    <w:p w:rsidR="007C617C" w:rsidRPr="007C617C" w:rsidRDefault="007C617C" w:rsidP="007C617C">
      <w:pPr>
        <w:pStyle w:val="a7"/>
        <w:spacing w:line="360" w:lineRule="auto"/>
        <w:rPr>
          <w:rFonts w:ascii="宋体" w:hAnsi="宋体"/>
          <w:color w:val="0070C0"/>
          <w:szCs w:val="21"/>
        </w:rPr>
      </w:pPr>
      <w:r w:rsidRPr="007C617C">
        <w:rPr>
          <w:rFonts w:ascii="宋体" w:hAnsi="宋体" w:hint="eastAsia"/>
          <w:color w:val="0070C0"/>
          <w:szCs w:val="21"/>
        </w:rPr>
        <w:t>侦察能力指标的必要性、先进性和可行性分析应该分层分级进行，从单项指标的分析入手，然后运用各种诸如模糊综合法则之类的方法，从最底层开始，逐层综合到最高层，最后可得到整套指标的必要性、先进性和可行性评价结果。</w:t>
      </w:r>
    </w:p>
    <w:p w:rsidR="007C617C" w:rsidRPr="007C617C" w:rsidRDefault="007C617C" w:rsidP="007C617C">
      <w:pPr>
        <w:pStyle w:val="a7"/>
        <w:spacing w:line="360" w:lineRule="auto"/>
        <w:rPr>
          <w:rFonts w:ascii="宋体" w:hAnsi="宋体"/>
          <w:color w:val="0070C0"/>
          <w:szCs w:val="21"/>
        </w:rPr>
      </w:pPr>
      <w:r w:rsidRPr="007C617C">
        <w:rPr>
          <w:rFonts w:ascii="宋体" w:hAnsi="宋体" w:hint="eastAsia"/>
          <w:color w:val="0070C0"/>
          <w:szCs w:val="21"/>
        </w:rPr>
        <w:t>对卫星工程总体设计的综合评价，可以采用层次分析法(Analytical Hierarchy Process，AHP)来实现。AHP是一种能将定性分析与定量分析相结合的系统分析方法，是分析多目标、多准则的复杂大系统的有力工具。它具有思路清晰、方法简便、适用面广、系统性强等特点。</w:t>
      </w:r>
    </w:p>
    <w:p w:rsidR="007C617C" w:rsidRPr="007C617C" w:rsidRDefault="007C617C" w:rsidP="007C617C">
      <w:pPr>
        <w:pStyle w:val="a7"/>
        <w:spacing w:line="360" w:lineRule="auto"/>
        <w:rPr>
          <w:rFonts w:ascii="宋体" w:hAnsi="宋体"/>
          <w:color w:val="0070C0"/>
          <w:szCs w:val="21"/>
        </w:rPr>
      </w:pPr>
      <w:r w:rsidRPr="007C617C">
        <w:rPr>
          <w:rFonts w:ascii="宋体" w:hAnsi="宋体" w:hint="eastAsia"/>
          <w:color w:val="0070C0"/>
          <w:szCs w:val="21"/>
        </w:rPr>
        <w:t>用AHP分析问题大体要经过以下五个步骤:</w:t>
      </w:r>
    </w:p>
    <w:p w:rsidR="007C617C" w:rsidRPr="007C617C" w:rsidRDefault="007C617C" w:rsidP="00F03251">
      <w:pPr>
        <w:pStyle w:val="a7"/>
        <w:numPr>
          <w:ilvl w:val="0"/>
          <w:numId w:val="13"/>
        </w:numPr>
        <w:spacing w:line="440" w:lineRule="exact"/>
        <w:ind w:left="0" w:firstLine="420"/>
        <w:rPr>
          <w:rFonts w:ascii="宋体" w:hAnsi="宋体"/>
          <w:color w:val="0070C0"/>
          <w:szCs w:val="21"/>
        </w:rPr>
      </w:pPr>
      <w:r w:rsidRPr="007C617C">
        <w:rPr>
          <w:rFonts w:ascii="宋体" w:hAnsi="宋体" w:hint="eastAsia"/>
          <w:color w:val="0070C0"/>
          <w:szCs w:val="21"/>
        </w:rPr>
        <w:t>建立层次结构模型；</w:t>
      </w:r>
    </w:p>
    <w:p w:rsidR="007C617C" w:rsidRPr="007C617C" w:rsidRDefault="007C617C" w:rsidP="00F03251">
      <w:pPr>
        <w:pStyle w:val="a7"/>
        <w:numPr>
          <w:ilvl w:val="0"/>
          <w:numId w:val="13"/>
        </w:numPr>
        <w:spacing w:line="440" w:lineRule="exact"/>
        <w:ind w:left="0" w:firstLine="420"/>
        <w:rPr>
          <w:rFonts w:ascii="宋体" w:hAnsi="宋体"/>
          <w:color w:val="0070C0"/>
          <w:szCs w:val="21"/>
        </w:rPr>
      </w:pPr>
      <w:r w:rsidRPr="007C617C">
        <w:rPr>
          <w:rFonts w:ascii="宋体" w:hAnsi="宋体" w:hint="eastAsia"/>
          <w:color w:val="0070C0"/>
          <w:szCs w:val="21"/>
        </w:rPr>
        <w:lastRenderedPageBreak/>
        <w:t>构造判断矩阵;</w:t>
      </w:r>
    </w:p>
    <w:p w:rsidR="007C617C" w:rsidRPr="007C617C" w:rsidRDefault="007C617C" w:rsidP="00F03251">
      <w:pPr>
        <w:pStyle w:val="a7"/>
        <w:numPr>
          <w:ilvl w:val="0"/>
          <w:numId w:val="13"/>
        </w:numPr>
        <w:spacing w:line="440" w:lineRule="exact"/>
        <w:ind w:left="0" w:firstLine="420"/>
        <w:rPr>
          <w:rFonts w:ascii="宋体" w:hAnsi="宋体"/>
          <w:color w:val="0070C0"/>
          <w:szCs w:val="21"/>
        </w:rPr>
      </w:pPr>
      <w:r w:rsidRPr="007C617C">
        <w:rPr>
          <w:rFonts w:ascii="宋体" w:hAnsi="宋体" w:hint="eastAsia"/>
          <w:color w:val="0070C0"/>
          <w:szCs w:val="21"/>
        </w:rPr>
        <w:t>层次单排序;</w:t>
      </w:r>
    </w:p>
    <w:p w:rsidR="007C617C" w:rsidRPr="007C617C" w:rsidRDefault="007C617C" w:rsidP="00F03251">
      <w:pPr>
        <w:pStyle w:val="a7"/>
        <w:numPr>
          <w:ilvl w:val="0"/>
          <w:numId w:val="13"/>
        </w:numPr>
        <w:spacing w:line="440" w:lineRule="exact"/>
        <w:ind w:left="0" w:firstLine="420"/>
        <w:rPr>
          <w:rFonts w:ascii="宋体" w:hAnsi="宋体"/>
          <w:color w:val="0070C0"/>
          <w:szCs w:val="21"/>
        </w:rPr>
      </w:pPr>
      <w:r w:rsidRPr="007C617C">
        <w:rPr>
          <w:rFonts w:ascii="宋体" w:hAnsi="宋体" w:hint="eastAsia"/>
          <w:color w:val="0070C0"/>
          <w:szCs w:val="21"/>
        </w:rPr>
        <w:t>层次总排序;</w:t>
      </w:r>
    </w:p>
    <w:p w:rsidR="007C617C" w:rsidRPr="007C617C" w:rsidRDefault="007C617C" w:rsidP="00F03251">
      <w:pPr>
        <w:pStyle w:val="a7"/>
        <w:numPr>
          <w:ilvl w:val="0"/>
          <w:numId w:val="13"/>
        </w:numPr>
        <w:spacing w:line="440" w:lineRule="exact"/>
        <w:ind w:left="0" w:firstLine="420"/>
        <w:rPr>
          <w:rFonts w:ascii="宋体" w:hAnsi="宋体"/>
          <w:color w:val="0070C0"/>
          <w:szCs w:val="21"/>
        </w:rPr>
      </w:pPr>
      <w:r w:rsidRPr="007C617C">
        <w:rPr>
          <w:rFonts w:ascii="宋体" w:hAnsi="宋体" w:hint="eastAsia"/>
          <w:color w:val="0070C0"/>
          <w:szCs w:val="21"/>
        </w:rPr>
        <w:t>一致性检验。</w:t>
      </w:r>
    </w:p>
    <w:p w:rsidR="007C617C" w:rsidRPr="007C617C" w:rsidRDefault="007C617C" w:rsidP="007C617C">
      <w:pPr>
        <w:pStyle w:val="a7"/>
        <w:spacing w:line="360" w:lineRule="auto"/>
        <w:rPr>
          <w:rFonts w:ascii="宋体" w:hAnsi="宋体"/>
          <w:color w:val="0070C0"/>
          <w:szCs w:val="21"/>
        </w:rPr>
      </w:pPr>
      <w:r w:rsidRPr="007C617C">
        <w:rPr>
          <w:rFonts w:ascii="宋体" w:hAnsi="宋体" w:hint="eastAsia"/>
          <w:color w:val="0070C0"/>
          <w:szCs w:val="21"/>
        </w:rPr>
        <w:t>其中后三个步骤在整个过程中需要逐层地进行。</w:t>
      </w:r>
    </w:p>
    <w:p w:rsidR="007C617C" w:rsidRPr="007C617C" w:rsidRDefault="007C617C" w:rsidP="007C617C">
      <w:pPr>
        <w:pStyle w:val="a7"/>
        <w:spacing w:line="360" w:lineRule="auto"/>
        <w:rPr>
          <w:rFonts w:ascii="宋体" w:hAnsi="宋体"/>
          <w:color w:val="0070C0"/>
          <w:szCs w:val="21"/>
        </w:rPr>
      </w:pPr>
      <w:r w:rsidRPr="007C617C">
        <w:rPr>
          <w:rFonts w:ascii="宋体" w:hAnsi="宋体" w:hint="eastAsia"/>
          <w:color w:val="0070C0"/>
          <w:szCs w:val="21"/>
        </w:rPr>
        <w:t>AHP计算的根本问题是如何计算判断矩阵的最大特征根及其对应的特征向量。常用的层次分析法的计算方法有幂法、积法、方根法等。AHP法中使用的是将工程所提出的解决方案相对于某个准则的权值，如何选取该权值是能否正确综合评价卫星总体设计的关键步骤。准则对于目标的权值可以通过德尔菲法来确定。由于任何一个卫星总体设计方案都可以在论证阶段通过专家分析、预算等方法得到一个卫星工程的可行性、必要性、先进性、效能、费用、风险和进度。</w:t>
      </w:r>
    </w:p>
    <w:p w:rsidR="00BA1092" w:rsidRPr="007C617C" w:rsidRDefault="00BA1092" w:rsidP="00186C90">
      <w:pPr>
        <w:snapToGrid w:val="0"/>
        <w:spacing w:afterLines="30" w:after="93" w:line="312" w:lineRule="auto"/>
        <w:ind w:firstLineChars="200" w:firstLine="420"/>
        <w:rPr>
          <w:ins w:id="55" w:author="Windows 用户" w:date="2017-08-26T16:13:00Z"/>
          <w:rFonts w:ascii="宋体" w:hAnsi="宋体" w:cs="楷体_GB2312"/>
          <w:bCs/>
          <w:color w:val="0070C0"/>
          <w:szCs w:val="21"/>
        </w:rPr>
      </w:pPr>
    </w:p>
    <w:p w:rsidR="001B062F" w:rsidRDefault="005668CF" w:rsidP="000C4DC1">
      <w:pPr>
        <w:snapToGrid w:val="0"/>
        <w:spacing w:beforeLines="50" w:before="156" w:afterLines="50" w:after="156" w:line="440" w:lineRule="exact"/>
        <w:rPr>
          <w:ins w:id="56" w:author="Windows 用户" w:date="2017-08-26T16:22:00Z"/>
          <w:rFonts w:ascii="黑体" w:eastAsia="黑体" w:hAnsi="黑体" w:cs="楷体_GB2312"/>
          <w:b/>
          <w:bCs/>
          <w:sz w:val="22"/>
          <w:szCs w:val="28"/>
        </w:rPr>
      </w:pPr>
      <w:r w:rsidRPr="003860BB">
        <w:rPr>
          <w:rFonts w:ascii="黑体" w:eastAsia="黑体" w:hAnsi="黑体" w:cs="楷体_GB2312" w:hint="eastAsia"/>
          <w:b/>
          <w:bCs/>
          <w:sz w:val="22"/>
          <w:szCs w:val="28"/>
        </w:rPr>
        <w:t>（i）</w:t>
      </w:r>
      <w:r w:rsidR="007F1BDE" w:rsidRPr="003860BB">
        <w:rPr>
          <w:rFonts w:ascii="黑体" w:eastAsia="黑体" w:hAnsi="黑体" w:cs="楷体_GB2312"/>
          <w:b/>
          <w:bCs/>
          <w:sz w:val="22"/>
          <w:szCs w:val="28"/>
        </w:rPr>
        <w:t>多源异构数据特性分析和预处理</w:t>
      </w:r>
      <w:ins w:id="57" w:author="Windows 用户" w:date="2017-08-26T15:52:00Z">
        <w:r w:rsidR="004B000B">
          <w:rPr>
            <w:rFonts w:ascii="黑体" w:eastAsia="黑体" w:hAnsi="黑体" w:cs="楷体_GB2312" w:hint="eastAsia"/>
            <w:b/>
            <w:bCs/>
            <w:sz w:val="22"/>
            <w:szCs w:val="28"/>
          </w:rPr>
          <w:t>（指标作为边界条件</w:t>
        </w:r>
      </w:ins>
      <w:ins w:id="58" w:author="Windows 用户" w:date="2017-08-26T15:59:00Z">
        <w:r w:rsidR="004B000B">
          <w:rPr>
            <w:rFonts w:ascii="黑体" w:eastAsia="黑体" w:hAnsi="黑体" w:cs="楷体_GB2312" w:hint="eastAsia"/>
            <w:b/>
            <w:bCs/>
            <w:sz w:val="22"/>
            <w:szCs w:val="28"/>
          </w:rPr>
          <w:t>，深度学习用于决策上</w:t>
        </w:r>
      </w:ins>
      <w:ins w:id="59" w:author="Windows 用户" w:date="2017-08-26T15:52:00Z">
        <w:r w:rsidR="004B000B">
          <w:rPr>
            <w:rFonts w:ascii="黑体" w:eastAsia="黑体" w:hAnsi="黑体" w:cs="楷体_GB2312" w:hint="eastAsia"/>
            <w:b/>
            <w:bCs/>
            <w:sz w:val="22"/>
            <w:szCs w:val="28"/>
          </w:rPr>
          <w:t>）</w:t>
        </w:r>
      </w:ins>
    </w:p>
    <w:p w:rsidR="007F1BDE" w:rsidRPr="00212452" w:rsidRDefault="007F1BDE" w:rsidP="00212452">
      <w:pPr>
        <w:snapToGrid w:val="0"/>
        <w:spacing w:afterLines="30" w:after="93" w:line="312" w:lineRule="auto"/>
        <w:ind w:firstLineChars="200" w:firstLine="420"/>
        <w:rPr>
          <w:rFonts w:ascii="宋体" w:hAnsi="宋体" w:cs="楷体_GB2312"/>
          <w:bCs/>
          <w:szCs w:val="21"/>
        </w:rPr>
      </w:pPr>
      <w:r w:rsidRPr="00212452">
        <w:rPr>
          <w:rFonts w:ascii="宋体" w:hAnsi="宋体" w:cs="楷体_GB2312"/>
          <w:bCs/>
          <w:szCs w:val="21"/>
        </w:rPr>
        <w:t>研究复杂背景下，多源传感器的互补特性以及多源异构数据的预处理方法。主要包括：</w:t>
      </w:r>
    </w:p>
    <w:p w:rsidR="007F1BDE" w:rsidRPr="00212452" w:rsidRDefault="007F1BDE" w:rsidP="00212452">
      <w:pPr>
        <w:snapToGrid w:val="0"/>
        <w:spacing w:afterLines="30" w:after="93" w:line="312" w:lineRule="auto"/>
        <w:ind w:firstLineChars="200" w:firstLine="420"/>
        <w:rPr>
          <w:rFonts w:ascii="宋体" w:hAnsi="宋体" w:cs="楷体_GB2312"/>
          <w:bCs/>
          <w:szCs w:val="21"/>
        </w:rPr>
      </w:pPr>
      <w:r w:rsidRPr="00212452">
        <w:rPr>
          <w:rFonts w:ascii="宋体" w:hAnsi="宋体" w:cs="楷体_GB2312"/>
          <w:bCs/>
          <w:szCs w:val="21"/>
        </w:rPr>
        <w:t>1）研究雷达、高光谱、红外、可见光等不同成像手段的物理特性，针对各各成像手段的优缺点，实现优势互补，给出待识别目标的最佳属性子集；</w:t>
      </w:r>
    </w:p>
    <w:p w:rsidR="007F1BDE" w:rsidRPr="00212452" w:rsidRDefault="007F1BDE" w:rsidP="00212452">
      <w:pPr>
        <w:snapToGrid w:val="0"/>
        <w:spacing w:afterLines="30" w:after="93" w:line="312" w:lineRule="auto"/>
        <w:ind w:firstLineChars="200" w:firstLine="420"/>
        <w:rPr>
          <w:rFonts w:ascii="宋体" w:hAnsi="宋体" w:cs="楷体_GB2312"/>
          <w:bCs/>
          <w:szCs w:val="21"/>
        </w:rPr>
      </w:pPr>
      <w:r w:rsidRPr="00212452">
        <w:rPr>
          <w:rFonts w:ascii="宋体" w:hAnsi="宋体" w:cs="楷体_GB2312"/>
          <w:bCs/>
          <w:szCs w:val="21"/>
        </w:rPr>
        <w:t>2）研究雷达、高光谱、红外、可见光等不同成像手段的噪声来源，提取噪声的共性，提出统一的数据去噪方案；</w:t>
      </w:r>
    </w:p>
    <w:p w:rsidR="007F1BDE" w:rsidRPr="00212452" w:rsidRDefault="007F1BDE" w:rsidP="00212452">
      <w:pPr>
        <w:snapToGrid w:val="0"/>
        <w:spacing w:afterLines="30" w:after="93" w:line="312" w:lineRule="auto"/>
        <w:ind w:firstLineChars="200" w:firstLine="420"/>
        <w:rPr>
          <w:rFonts w:ascii="宋体" w:hAnsi="宋体" w:cs="楷体_GB2312"/>
          <w:bCs/>
          <w:szCs w:val="21"/>
        </w:rPr>
      </w:pPr>
      <w:r w:rsidRPr="00212452">
        <w:rPr>
          <w:rFonts w:ascii="宋体" w:hAnsi="宋体" w:cs="楷体_GB2312"/>
          <w:bCs/>
          <w:szCs w:val="21"/>
        </w:rPr>
        <w:t>3）研究多源异构数据特征融合的关联技术，解决不同传感器、不同平台、不同载荷类型所造成的数据异构性</w:t>
      </w:r>
      <w:r w:rsidRPr="00212452">
        <w:rPr>
          <w:rFonts w:ascii="宋体" w:hAnsi="宋体" w:cs="楷体_GB2312" w:hint="eastAsia"/>
          <w:bCs/>
          <w:szCs w:val="21"/>
        </w:rPr>
        <w:t>。</w:t>
      </w:r>
    </w:p>
    <w:p w:rsidR="005668CF" w:rsidRPr="003860BB" w:rsidRDefault="005668CF" w:rsidP="000C4DC1">
      <w:pPr>
        <w:snapToGrid w:val="0"/>
        <w:spacing w:beforeLines="50" w:before="156" w:afterLines="50" w:after="156" w:line="440" w:lineRule="exact"/>
        <w:rPr>
          <w:rFonts w:ascii="黑体" w:eastAsia="黑体" w:hAnsi="黑体" w:cs="楷体_GB2312"/>
          <w:b/>
          <w:bCs/>
          <w:sz w:val="22"/>
          <w:szCs w:val="28"/>
        </w:rPr>
      </w:pPr>
      <w:r w:rsidRPr="003860BB">
        <w:rPr>
          <w:rFonts w:ascii="黑体" w:eastAsia="黑体" w:hAnsi="黑体" w:cs="楷体_GB2312" w:hint="eastAsia"/>
          <w:b/>
          <w:bCs/>
          <w:sz w:val="22"/>
          <w:szCs w:val="28"/>
        </w:rPr>
        <w:t>（i</w:t>
      </w:r>
      <w:r w:rsidRPr="003860BB">
        <w:rPr>
          <w:rFonts w:ascii="黑体" w:eastAsia="黑体" w:hAnsi="黑体" w:cs="楷体_GB2312"/>
          <w:b/>
          <w:bCs/>
          <w:sz w:val="22"/>
          <w:szCs w:val="28"/>
        </w:rPr>
        <w:t>i</w:t>
      </w:r>
      <w:r w:rsidRPr="003860BB">
        <w:rPr>
          <w:rFonts w:ascii="黑体" w:eastAsia="黑体" w:hAnsi="黑体" w:cs="楷体_GB2312" w:hint="eastAsia"/>
          <w:b/>
          <w:bCs/>
          <w:sz w:val="22"/>
          <w:szCs w:val="28"/>
        </w:rPr>
        <w:t>）</w:t>
      </w:r>
      <w:r w:rsidR="00033FE2" w:rsidRPr="003860BB">
        <w:rPr>
          <w:rFonts w:ascii="黑体" w:eastAsia="黑体" w:hAnsi="黑体" w:cs="楷体_GB2312" w:hint="eastAsia"/>
          <w:b/>
          <w:bCs/>
          <w:sz w:val="22"/>
          <w:szCs w:val="28"/>
        </w:rPr>
        <w:t>特征提取</w:t>
      </w:r>
      <w:ins w:id="60" w:author="Windows 用户" w:date="2017-08-26T16:00:00Z">
        <w:r w:rsidR="004B000B">
          <w:rPr>
            <w:rFonts w:ascii="黑体" w:eastAsia="黑体" w:hAnsi="黑体" w:cs="楷体_GB2312" w:hint="eastAsia"/>
            <w:b/>
            <w:bCs/>
            <w:sz w:val="22"/>
            <w:szCs w:val="28"/>
          </w:rPr>
          <w:t>（决策知识特征提取）</w:t>
        </w:r>
      </w:ins>
    </w:p>
    <w:p w:rsidR="00033FE2" w:rsidRPr="000C4DC1" w:rsidRDefault="00033FE2"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基于各种不同探测原理的异质传感器组成的多传感器系统，获取的传感数据有较大的性质差异，且信息量巨大。研究针对多传感器数据的特征提取方法，提取出目标独有的、区分性大的、鲁棒性强的特征，结合有效的特征融合方法，开展对多源特征的互补、优选、合作的综合分析，得到少而有效的目标综合特征，为复杂工业制造过程的知识发现和决策提供支持。</w:t>
      </w:r>
    </w:p>
    <w:p w:rsidR="005668CF" w:rsidRPr="003860BB" w:rsidRDefault="005668CF" w:rsidP="000C4DC1">
      <w:pPr>
        <w:snapToGrid w:val="0"/>
        <w:spacing w:beforeLines="50" w:before="156" w:afterLines="50" w:after="156" w:line="440" w:lineRule="exact"/>
        <w:rPr>
          <w:rFonts w:ascii="黑体" w:eastAsia="黑体" w:hAnsi="黑体" w:cs="楷体_GB2312"/>
          <w:b/>
          <w:bCs/>
          <w:sz w:val="22"/>
          <w:szCs w:val="28"/>
        </w:rPr>
      </w:pPr>
      <w:r w:rsidRPr="003860BB">
        <w:rPr>
          <w:rFonts w:ascii="黑体" w:eastAsia="黑体" w:hAnsi="黑体" w:cs="楷体_GB2312" w:hint="eastAsia"/>
          <w:b/>
          <w:bCs/>
          <w:sz w:val="22"/>
          <w:szCs w:val="28"/>
        </w:rPr>
        <w:t>（i</w:t>
      </w:r>
      <w:r w:rsidRPr="003860BB">
        <w:rPr>
          <w:rFonts w:ascii="黑体" w:eastAsia="黑体" w:hAnsi="黑体" w:cs="楷体_GB2312"/>
          <w:b/>
          <w:bCs/>
          <w:sz w:val="22"/>
          <w:szCs w:val="28"/>
        </w:rPr>
        <w:t>ii</w:t>
      </w:r>
      <w:r w:rsidRPr="003860BB">
        <w:rPr>
          <w:rFonts w:ascii="黑体" w:eastAsia="黑体" w:hAnsi="黑体" w:cs="楷体_GB2312" w:hint="eastAsia"/>
          <w:b/>
          <w:bCs/>
          <w:sz w:val="22"/>
          <w:szCs w:val="28"/>
        </w:rPr>
        <w:t>）多源异构数据神经网络分析与建模</w:t>
      </w:r>
      <w:ins w:id="61" w:author="Windows 用户" w:date="2017-08-26T16:01:00Z">
        <w:r w:rsidR="009D46DA">
          <w:rPr>
            <w:rFonts w:ascii="黑体" w:eastAsia="黑体" w:hAnsi="黑体" w:cs="楷体_GB2312" w:hint="eastAsia"/>
            <w:b/>
            <w:bCs/>
            <w:sz w:val="22"/>
            <w:szCs w:val="28"/>
          </w:rPr>
          <w:t>（决策融合后得到识别结果，要有个评价方法</w:t>
        </w:r>
      </w:ins>
      <w:ins w:id="62" w:author="Windows 用户" w:date="2017-08-26T16:02:00Z">
        <w:r w:rsidR="009D46DA">
          <w:rPr>
            <w:rFonts w:ascii="黑体" w:eastAsia="黑体" w:hAnsi="黑体" w:cs="楷体_GB2312" w:hint="eastAsia"/>
            <w:b/>
            <w:bCs/>
            <w:sz w:val="22"/>
            <w:szCs w:val="28"/>
          </w:rPr>
          <w:t>，美国niirs</w:t>
        </w:r>
        <w:r w:rsidR="003A0CE0">
          <w:rPr>
            <w:rFonts w:ascii="黑体" w:eastAsia="黑体" w:hAnsi="黑体" w:cs="楷体_GB2312" w:hint="eastAsia"/>
            <w:b/>
            <w:bCs/>
            <w:sz w:val="22"/>
            <w:szCs w:val="28"/>
          </w:rPr>
          <w:t>，根据评价判断载荷是否合理</w:t>
        </w:r>
      </w:ins>
      <w:ins w:id="63" w:author="Windows 用户" w:date="2017-08-26T16:03:00Z">
        <w:r w:rsidR="005C691D">
          <w:rPr>
            <w:rFonts w:ascii="黑体" w:eastAsia="黑体" w:hAnsi="黑体" w:cs="楷体_GB2312" w:hint="eastAsia"/>
            <w:b/>
            <w:bCs/>
            <w:sz w:val="22"/>
            <w:szCs w:val="28"/>
          </w:rPr>
          <w:t>，态势评估</w:t>
        </w:r>
      </w:ins>
      <w:ins w:id="64" w:author="Windows 用户" w:date="2017-08-26T16:01:00Z">
        <w:r w:rsidR="009D46DA">
          <w:rPr>
            <w:rFonts w:ascii="黑体" w:eastAsia="黑体" w:hAnsi="黑体" w:cs="楷体_GB2312" w:hint="eastAsia"/>
            <w:b/>
            <w:bCs/>
            <w:sz w:val="22"/>
            <w:szCs w:val="28"/>
          </w:rPr>
          <w:t>）</w:t>
        </w:r>
      </w:ins>
      <w:ins w:id="65" w:author="Windows 用户" w:date="2017-08-26T16:13:00Z">
        <w:r w:rsidR="00442E22">
          <w:rPr>
            <w:rFonts w:ascii="黑体" w:eastAsia="黑体" w:hAnsi="黑体" w:cs="楷体_GB2312" w:hint="eastAsia"/>
            <w:b/>
            <w:bCs/>
            <w:sz w:val="22"/>
            <w:szCs w:val="28"/>
          </w:rPr>
          <w:t>（</w:t>
        </w:r>
      </w:ins>
      <w:ins w:id="66" w:author="Windows 用户" w:date="2017-08-26T16:14:00Z">
        <w:r w:rsidR="00C1202E">
          <w:rPr>
            <w:rFonts w:ascii="黑体" w:eastAsia="黑体" w:hAnsi="黑体" w:cs="楷体_GB2312" w:hint="eastAsia"/>
            <w:b/>
            <w:bCs/>
            <w:sz w:val="22"/>
            <w:szCs w:val="28"/>
          </w:rPr>
          <w:t>知识发现与决策</w:t>
        </w:r>
      </w:ins>
      <w:ins w:id="67" w:author="Windows 用户" w:date="2017-08-26T16:13:00Z">
        <w:r w:rsidR="00442E22">
          <w:rPr>
            <w:rFonts w:ascii="黑体" w:eastAsia="黑体" w:hAnsi="黑体" w:cs="楷体_GB2312" w:hint="eastAsia"/>
            <w:b/>
            <w:bCs/>
            <w:sz w:val="22"/>
            <w:szCs w:val="28"/>
          </w:rPr>
          <w:t>评价反馈）</w:t>
        </w:r>
      </w:ins>
      <w:ins w:id="68" w:author="Windows 用户" w:date="2017-08-26T16:15:00Z">
        <w:r w:rsidR="001348D9">
          <w:rPr>
            <w:rFonts w:ascii="黑体" w:eastAsia="黑体" w:hAnsi="黑体" w:cs="楷体_GB2312" w:hint="eastAsia"/>
            <w:b/>
            <w:bCs/>
            <w:sz w:val="22"/>
            <w:szCs w:val="28"/>
          </w:rPr>
          <w:t>（技术手段：神经网络）</w:t>
        </w:r>
      </w:ins>
    </w:p>
    <w:p w:rsidR="005668CF" w:rsidRPr="000C4DC1" w:rsidRDefault="005668C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研究在多源异构的大数据环境下的多目标识别，结合目标及背景的时、空特征信息，进行典型地面目标的多特征融合，实现对典型地面目标的全天候、全天时、全地域的识别，为</w:t>
      </w:r>
      <w:r w:rsidRPr="000C4DC1">
        <w:rPr>
          <w:rFonts w:ascii="宋体" w:hAnsi="宋体" w:cs="楷体_GB2312" w:hint="eastAsia"/>
          <w:bCs/>
          <w:szCs w:val="21"/>
        </w:rPr>
        <w:lastRenderedPageBreak/>
        <w:t>知识发现和优化决策提供技术支撑。主要包括：</w:t>
      </w:r>
    </w:p>
    <w:p w:rsidR="005668CF" w:rsidRPr="000C4DC1" w:rsidRDefault="005668C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1）在实现任何非线性映射功能时，利用BP神经网络求解内部机制复杂的问题；对于学习时效性有较高要求的决策，利用极限学习机实现知识发现；针对数据量大、结果准确性要求高的决策，则利用卷积神经网络进行决策优化。</w:t>
      </w:r>
    </w:p>
    <w:p w:rsidR="005668CF" w:rsidRPr="000C4DC1" w:rsidRDefault="005668C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2）基于星载、机载多传感器采集到的多源数据预处理结果，结合多源遥感系统不同的时间特性、空间特性、电磁散射特性、光谱特性、红外特性、几何特性，用知识发现的方法抽取特征，然后使用数据挖掘的方法挖掘出有用的信息。</w:t>
      </w:r>
    </w:p>
    <w:p w:rsidR="00CE2D97" w:rsidRDefault="00212452" w:rsidP="0058065B">
      <w:pPr>
        <w:pStyle w:val="3"/>
        <w:rPr>
          <w:ins w:id="69" w:author="Windows 用户" w:date="2017-08-26T17:31:00Z"/>
        </w:rPr>
      </w:pPr>
      <w:r>
        <w:rPr>
          <w:rFonts w:hint="eastAsia"/>
        </w:rPr>
        <w:t>（</w:t>
      </w:r>
      <w:r>
        <w:rPr>
          <w:rFonts w:hint="eastAsia"/>
        </w:rPr>
        <w:t>3</w:t>
      </w:r>
      <w:r>
        <w:rPr>
          <w:rFonts w:hint="eastAsia"/>
        </w:rPr>
        <w:t>）</w:t>
      </w:r>
      <w:r w:rsidR="00CE2D97" w:rsidRPr="007B5FEC">
        <w:rPr>
          <w:rFonts w:hint="eastAsia"/>
        </w:rPr>
        <w:t>拟解决的关键问题</w:t>
      </w:r>
    </w:p>
    <w:p w:rsidR="00DB0524" w:rsidRDefault="00DB0524" w:rsidP="00212452">
      <w:pPr>
        <w:snapToGrid w:val="0"/>
        <w:spacing w:beforeLines="50" w:before="156" w:afterLines="50" w:after="156" w:line="440" w:lineRule="exact"/>
        <w:rPr>
          <w:rFonts w:eastAsia="楷体_GB2312" w:cs="楷体_GB2312"/>
          <w:b/>
          <w:bCs/>
          <w:sz w:val="28"/>
          <w:szCs w:val="28"/>
        </w:rPr>
      </w:pPr>
      <w:ins w:id="70" w:author="Windows 用户" w:date="2017-08-26T17:31:00Z">
        <w:r>
          <w:rPr>
            <w:rFonts w:eastAsia="楷体_GB2312" w:cs="楷体_GB2312" w:hint="eastAsia"/>
            <w:b/>
            <w:bCs/>
            <w:sz w:val="28"/>
            <w:szCs w:val="28"/>
          </w:rPr>
          <w:t>1.</w:t>
        </w:r>
        <w:r w:rsidRPr="00DB0524">
          <w:rPr>
            <w:rFonts w:hint="eastAsia"/>
          </w:rPr>
          <w:t xml:space="preserve"> </w:t>
        </w:r>
        <w:r w:rsidRPr="00DB0524">
          <w:rPr>
            <w:rFonts w:eastAsia="楷体_GB2312" w:cs="楷体_GB2312" w:hint="eastAsia"/>
            <w:b/>
            <w:bCs/>
            <w:sz w:val="28"/>
            <w:szCs w:val="28"/>
          </w:rPr>
          <w:t>面向多源异质数据</w:t>
        </w:r>
      </w:ins>
      <w:ins w:id="71" w:author="Windows 用户" w:date="2017-08-26T17:48:00Z">
        <w:r w:rsidR="005A34DA">
          <w:rPr>
            <w:rFonts w:eastAsia="楷体_GB2312" w:cs="楷体_GB2312" w:hint="eastAsia"/>
            <w:b/>
            <w:bCs/>
            <w:sz w:val="28"/>
            <w:szCs w:val="28"/>
          </w:rPr>
          <w:t>深度</w:t>
        </w:r>
      </w:ins>
      <w:ins w:id="72" w:author="Windows 用户" w:date="2017-08-26T17:31:00Z">
        <w:r w:rsidRPr="00DB0524">
          <w:rPr>
            <w:rFonts w:eastAsia="楷体_GB2312" w:cs="楷体_GB2312" w:hint="eastAsia"/>
            <w:b/>
            <w:bCs/>
            <w:sz w:val="28"/>
            <w:szCs w:val="28"/>
          </w:rPr>
          <w:t>特征融合的图像关联技术</w:t>
        </w:r>
      </w:ins>
    </w:p>
    <w:p w:rsidR="00BA1092" w:rsidRPr="00BA1092" w:rsidRDefault="00BA1092" w:rsidP="00BA1092">
      <w:pPr>
        <w:snapToGrid w:val="0"/>
        <w:spacing w:afterLines="30" w:after="93" w:line="312" w:lineRule="auto"/>
        <w:ind w:firstLineChars="200" w:firstLine="420"/>
        <w:rPr>
          <w:rFonts w:ascii="宋体" w:hAnsi="宋体" w:cs="楷体_GB2312"/>
          <w:bCs/>
          <w:color w:val="0070C0"/>
          <w:szCs w:val="21"/>
        </w:rPr>
      </w:pPr>
      <w:r w:rsidRPr="00BA1092">
        <w:rPr>
          <w:rFonts w:ascii="宋体" w:hAnsi="宋体" w:cs="楷体_GB2312" w:hint="eastAsia"/>
          <w:bCs/>
          <w:color w:val="0070C0"/>
          <w:szCs w:val="21"/>
        </w:rPr>
        <w:t>星载、机载平台上，不同传感器的成像机理不同，成像时间、姿态、气象条件存在差异，在局部陆地战术行动中，待识别目标一般为多目标，难点是将多传感器获得的特征数据融合、关联到同一个目标，并对各个目标进行跟踪定位。其关键技术是将多源数据进行关联，</w:t>
      </w:r>
      <w:r w:rsidRPr="00BA1092">
        <w:rPr>
          <w:rFonts w:ascii="宋体" w:hAnsi="宋体" w:cs="楷体_GB2312"/>
          <w:bCs/>
          <w:color w:val="0070C0"/>
          <w:szCs w:val="21"/>
        </w:rPr>
        <w:t>实现</w:t>
      </w:r>
      <w:r w:rsidRPr="00BA1092">
        <w:rPr>
          <w:rFonts w:ascii="宋体" w:hAnsi="宋体" w:cs="楷体_GB2312" w:hint="eastAsia"/>
          <w:bCs/>
          <w:color w:val="0070C0"/>
          <w:szCs w:val="21"/>
        </w:rPr>
        <w:t>典型地面</w:t>
      </w:r>
      <w:r w:rsidRPr="00BA1092">
        <w:rPr>
          <w:rFonts w:ascii="宋体" w:hAnsi="宋体" w:cs="楷体_GB2312"/>
          <w:bCs/>
          <w:color w:val="0070C0"/>
          <w:szCs w:val="21"/>
        </w:rPr>
        <w:t>目标的多</w:t>
      </w:r>
      <w:r w:rsidRPr="00BA1092">
        <w:rPr>
          <w:rFonts w:ascii="宋体" w:hAnsi="宋体" w:cs="楷体_GB2312" w:hint="eastAsia"/>
          <w:bCs/>
          <w:color w:val="0070C0"/>
          <w:szCs w:val="21"/>
        </w:rPr>
        <w:t>特征的时、空关联和</w:t>
      </w:r>
      <w:r w:rsidRPr="00BA1092">
        <w:rPr>
          <w:rFonts w:ascii="宋体" w:hAnsi="宋体" w:cs="楷体_GB2312"/>
          <w:bCs/>
          <w:color w:val="0070C0"/>
          <w:szCs w:val="21"/>
        </w:rPr>
        <w:t>属性关联。</w:t>
      </w:r>
      <w:r w:rsidRPr="00BA1092">
        <w:rPr>
          <w:rFonts w:ascii="宋体" w:hAnsi="宋体" w:cs="楷体_GB2312" w:hint="eastAsia"/>
          <w:bCs/>
          <w:color w:val="0070C0"/>
          <w:szCs w:val="21"/>
        </w:rPr>
        <w:t>本项目</w:t>
      </w:r>
      <w:r w:rsidRPr="00BA1092">
        <w:rPr>
          <w:rFonts w:ascii="宋体" w:hAnsi="宋体" w:cs="楷体_GB2312"/>
          <w:bCs/>
          <w:color w:val="0070C0"/>
          <w:szCs w:val="21"/>
        </w:rPr>
        <w:t>基于</w:t>
      </w:r>
      <w:r w:rsidRPr="00BA1092">
        <w:rPr>
          <w:rFonts w:ascii="宋体" w:hAnsi="宋体" w:cs="楷体_GB2312" w:hint="eastAsia"/>
          <w:bCs/>
          <w:color w:val="0070C0"/>
          <w:szCs w:val="21"/>
        </w:rPr>
        <w:t>多源异质数据的</w:t>
      </w:r>
      <w:r w:rsidRPr="00BA1092">
        <w:rPr>
          <w:rFonts w:ascii="宋体" w:hAnsi="宋体" w:cs="楷体_GB2312"/>
          <w:bCs/>
          <w:color w:val="0070C0"/>
          <w:szCs w:val="21"/>
        </w:rPr>
        <w:t>目标特征信息，</w:t>
      </w:r>
      <w:r w:rsidRPr="00BA1092">
        <w:rPr>
          <w:rFonts w:ascii="宋体" w:hAnsi="宋体" w:cs="楷体_GB2312" w:hint="eastAsia"/>
          <w:bCs/>
          <w:color w:val="0070C0"/>
          <w:szCs w:val="21"/>
        </w:rPr>
        <w:t>拟采用卷积神经网络、循环神经网络等快速、鲁棒性强的图像关联方法，研究</w:t>
      </w:r>
      <w:r w:rsidRPr="00BA1092">
        <w:rPr>
          <w:rFonts w:ascii="宋体" w:hAnsi="宋体" w:cs="楷体_GB2312"/>
          <w:bCs/>
          <w:color w:val="0070C0"/>
          <w:szCs w:val="21"/>
        </w:rPr>
        <w:t>特征级层面上</w:t>
      </w:r>
      <w:r w:rsidRPr="00BA1092">
        <w:rPr>
          <w:rFonts w:ascii="宋体" w:hAnsi="宋体" w:cs="楷体_GB2312" w:hint="eastAsia"/>
          <w:bCs/>
          <w:color w:val="0070C0"/>
          <w:szCs w:val="21"/>
        </w:rPr>
        <w:t>的</w:t>
      </w:r>
      <w:r w:rsidRPr="00BA1092">
        <w:rPr>
          <w:rFonts w:ascii="宋体" w:hAnsi="宋体" w:cs="楷体_GB2312"/>
          <w:bCs/>
          <w:color w:val="0070C0"/>
          <w:szCs w:val="21"/>
        </w:rPr>
        <w:t>多源</w:t>
      </w:r>
      <w:r w:rsidRPr="00BA1092">
        <w:rPr>
          <w:rFonts w:ascii="宋体" w:hAnsi="宋体" w:cs="楷体_GB2312" w:hint="eastAsia"/>
          <w:bCs/>
          <w:color w:val="0070C0"/>
          <w:szCs w:val="21"/>
        </w:rPr>
        <w:t>异质遥感图像关联</w:t>
      </w:r>
      <w:r w:rsidRPr="00BA1092">
        <w:rPr>
          <w:rFonts w:ascii="宋体" w:hAnsi="宋体" w:cs="楷体_GB2312"/>
          <w:bCs/>
          <w:color w:val="0070C0"/>
          <w:szCs w:val="21"/>
        </w:rPr>
        <w:t>，</w:t>
      </w:r>
      <w:r w:rsidRPr="00BA1092">
        <w:rPr>
          <w:rFonts w:ascii="宋体" w:hAnsi="宋体" w:cs="楷体_GB2312" w:hint="eastAsia"/>
          <w:bCs/>
          <w:color w:val="0070C0"/>
          <w:szCs w:val="21"/>
        </w:rPr>
        <w:t>是</w:t>
      </w:r>
      <w:r w:rsidRPr="00BA1092">
        <w:rPr>
          <w:rFonts w:ascii="宋体" w:hAnsi="宋体" w:cs="楷体_GB2312"/>
          <w:bCs/>
          <w:color w:val="0070C0"/>
          <w:szCs w:val="21"/>
        </w:rPr>
        <w:t>开展后续的</w:t>
      </w:r>
      <w:r w:rsidRPr="00BA1092">
        <w:rPr>
          <w:rFonts w:ascii="宋体" w:hAnsi="宋体" w:cs="楷体_GB2312" w:hint="eastAsia"/>
          <w:bCs/>
          <w:color w:val="0070C0"/>
          <w:szCs w:val="21"/>
        </w:rPr>
        <w:t>多特征</w:t>
      </w:r>
      <w:r w:rsidRPr="00BA1092">
        <w:rPr>
          <w:rFonts w:ascii="宋体" w:hAnsi="宋体" w:cs="楷体_GB2312"/>
          <w:bCs/>
          <w:color w:val="0070C0"/>
          <w:szCs w:val="21"/>
        </w:rPr>
        <w:t>融合</w:t>
      </w:r>
      <w:r w:rsidRPr="00BA1092">
        <w:rPr>
          <w:rFonts w:ascii="宋体" w:hAnsi="宋体" w:cs="楷体_GB2312" w:hint="eastAsia"/>
          <w:bCs/>
          <w:color w:val="0070C0"/>
          <w:szCs w:val="21"/>
        </w:rPr>
        <w:t>、</w:t>
      </w:r>
      <w:r w:rsidRPr="00BA1092">
        <w:rPr>
          <w:rFonts w:ascii="宋体" w:hAnsi="宋体" w:cs="楷体_GB2312"/>
          <w:bCs/>
          <w:color w:val="0070C0"/>
          <w:szCs w:val="21"/>
        </w:rPr>
        <w:t>目标综合分析识别</w:t>
      </w:r>
      <w:r w:rsidRPr="00BA1092">
        <w:rPr>
          <w:rFonts w:ascii="宋体" w:hAnsi="宋体" w:cs="楷体_GB2312" w:hint="eastAsia"/>
          <w:bCs/>
          <w:color w:val="0070C0"/>
          <w:szCs w:val="21"/>
        </w:rPr>
        <w:t>等</w:t>
      </w:r>
      <w:r w:rsidRPr="00BA1092">
        <w:rPr>
          <w:rFonts w:ascii="宋体" w:hAnsi="宋体" w:cs="楷体_GB2312"/>
          <w:bCs/>
          <w:color w:val="0070C0"/>
          <w:szCs w:val="21"/>
        </w:rPr>
        <w:t>工作的前提。</w:t>
      </w:r>
    </w:p>
    <w:p w:rsidR="00EF2889" w:rsidRDefault="00EF2889" w:rsidP="00212452">
      <w:pPr>
        <w:snapToGrid w:val="0"/>
        <w:spacing w:beforeLines="50" w:before="156" w:afterLines="50" w:after="156" w:line="440" w:lineRule="exact"/>
        <w:rPr>
          <w:rFonts w:eastAsia="楷体_GB2312" w:cs="楷体_GB2312"/>
          <w:b/>
          <w:bCs/>
          <w:sz w:val="28"/>
          <w:szCs w:val="28"/>
        </w:rPr>
      </w:pPr>
      <w:ins w:id="73" w:author="Windows 用户" w:date="2017-08-26T17:32:00Z">
        <w:r>
          <w:rPr>
            <w:rFonts w:eastAsia="楷体_GB2312" w:cs="楷体_GB2312" w:hint="eastAsia"/>
            <w:b/>
            <w:bCs/>
            <w:sz w:val="28"/>
            <w:szCs w:val="28"/>
          </w:rPr>
          <w:t>2.</w:t>
        </w:r>
        <w:r w:rsidRPr="00EF2889">
          <w:rPr>
            <w:rFonts w:hint="eastAsia"/>
          </w:rPr>
          <w:t xml:space="preserve"> </w:t>
        </w:r>
      </w:ins>
      <w:ins w:id="74" w:author="Windows 用户" w:date="2017-08-26T17:39:00Z">
        <w:r w:rsidRPr="00EF2889">
          <w:rPr>
            <w:rFonts w:eastAsia="楷体_GB2312" w:cs="楷体_GB2312" w:hint="eastAsia"/>
            <w:b/>
            <w:bCs/>
            <w:sz w:val="28"/>
            <w:szCs w:val="28"/>
            <w:rPrChange w:id="75" w:author="Windows 用户" w:date="2017-08-26T17:40:00Z">
              <w:rPr>
                <w:rFonts w:hint="eastAsia"/>
              </w:rPr>
            </w:rPrChange>
          </w:rPr>
          <w:t>多源异构目标</w:t>
        </w:r>
      </w:ins>
      <w:ins w:id="76" w:author="Windows 用户" w:date="2017-08-26T17:32:00Z">
        <w:r>
          <w:rPr>
            <w:rFonts w:eastAsia="楷体_GB2312" w:cs="楷体_GB2312" w:hint="eastAsia"/>
            <w:b/>
            <w:bCs/>
            <w:sz w:val="28"/>
            <w:szCs w:val="28"/>
          </w:rPr>
          <w:t>背景</w:t>
        </w:r>
      </w:ins>
      <w:ins w:id="77" w:author="Windows 用户" w:date="2017-08-26T17:39:00Z">
        <w:r>
          <w:rPr>
            <w:rFonts w:eastAsia="楷体_GB2312" w:cs="楷体_GB2312" w:hint="eastAsia"/>
            <w:b/>
            <w:bCs/>
            <w:sz w:val="28"/>
            <w:szCs w:val="28"/>
          </w:rPr>
          <w:t>决策知识的</w:t>
        </w:r>
      </w:ins>
      <w:ins w:id="78" w:author="Windows 用户" w:date="2017-08-26T17:32:00Z">
        <w:r>
          <w:rPr>
            <w:rFonts w:eastAsia="楷体_GB2312" w:cs="楷体_GB2312" w:hint="eastAsia"/>
            <w:b/>
            <w:bCs/>
            <w:sz w:val="28"/>
            <w:szCs w:val="28"/>
          </w:rPr>
          <w:t>多特</w:t>
        </w:r>
      </w:ins>
      <w:ins w:id="79" w:author="Windows 用户" w:date="2017-08-26T17:39:00Z">
        <w:r>
          <w:rPr>
            <w:rFonts w:eastAsia="楷体_GB2312" w:cs="楷体_GB2312" w:hint="eastAsia"/>
            <w:b/>
            <w:bCs/>
            <w:sz w:val="28"/>
            <w:szCs w:val="28"/>
          </w:rPr>
          <w:t>征</w:t>
        </w:r>
      </w:ins>
      <w:ins w:id="80" w:author="Windows 用户" w:date="2017-08-26T17:32:00Z">
        <w:r w:rsidRPr="00EF2889">
          <w:rPr>
            <w:rFonts w:eastAsia="楷体_GB2312" w:cs="楷体_GB2312" w:hint="eastAsia"/>
            <w:b/>
            <w:bCs/>
            <w:sz w:val="28"/>
            <w:szCs w:val="28"/>
          </w:rPr>
          <w:t>综合表征方法</w:t>
        </w:r>
      </w:ins>
    </w:p>
    <w:p w:rsidR="00672683" w:rsidRDefault="00672683" w:rsidP="00BA1092">
      <w:pPr>
        <w:snapToGrid w:val="0"/>
        <w:spacing w:afterLines="30" w:after="93" w:line="312" w:lineRule="auto"/>
        <w:ind w:firstLineChars="200" w:firstLine="420"/>
        <w:rPr>
          <w:rFonts w:ascii="宋体" w:hAnsi="宋体" w:cs="楷体_GB2312"/>
          <w:bCs/>
          <w:color w:val="0070C0"/>
          <w:szCs w:val="21"/>
        </w:rPr>
      </w:pPr>
      <w:r>
        <w:rPr>
          <w:rFonts w:ascii="宋体" w:hAnsi="宋体" w:cs="楷体_GB2312" w:hint="eastAsia"/>
          <w:bCs/>
          <w:color w:val="0070C0"/>
          <w:szCs w:val="21"/>
        </w:rPr>
        <w:t>+方法</w:t>
      </w:r>
    </w:p>
    <w:p w:rsidR="00672683" w:rsidRDefault="00672683" w:rsidP="00BA1092">
      <w:pPr>
        <w:snapToGrid w:val="0"/>
        <w:spacing w:afterLines="30" w:after="93" w:line="312" w:lineRule="auto"/>
        <w:ind w:firstLineChars="200" w:firstLine="420"/>
        <w:rPr>
          <w:rFonts w:ascii="宋体" w:hAnsi="宋体" w:cs="楷体_GB2312"/>
          <w:bCs/>
          <w:color w:val="0070C0"/>
          <w:szCs w:val="21"/>
        </w:rPr>
      </w:pPr>
    </w:p>
    <w:p w:rsidR="00BA1092" w:rsidRPr="00BA1092" w:rsidRDefault="00BA1092" w:rsidP="00BA1092">
      <w:pPr>
        <w:snapToGrid w:val="0"/>
        <w:spacing w:afterLines="30" w:after="93" w:line="312" w:lineRule="auto"/>
        <w:ind w:firstLineChars="200" w:firstLine="420"/>
        <w:rPr>
          <w:ins w:id="81" w:author="Windows 用户" w:date="2017-08-26T17:32:00Z"/>
          <w:rFonts w:ascii="宋体" w:hAnsi="宋体" w:cs="楷体_GB2312"/>
          <w:bCs/>
          <w:color w:val="0070C0"/>
          <w:szCs w:val="21"/>
        </w:rPr>
      </w:pPr>
      <w:r w:rsidRPr="00BA1092">
        <w:rPr>
          <w:rFonts w:ascii="宋体" w:hAnsi="宋体" w:cs="楷体_GB2312" w:hint="eastAsia"/>
          <w:bCs/>
          <w:color w:val="0070C0"/>
          <w:szCs w:val="21"/>
        </w:rPr>
        <w:t>单一传感器成像的特征提取和表征，往往只能服务于特定的应用场景，而地面环境背景下的多目标检测与识别更加复杂。本项目基于星载、机载平台下的多源遥感图像，结合已有的独立特征库，提取基于多传感器、多源、多特征的典型地面目标、背景成像的综合特征，建立包含雷达（电磁散射、极化不变量、几何轮廓、中心矩等）、高光谱（反射光谱、几何轮廓、纹理、灰度等）、红外（温度、空间、像素比、统计等）、可见光（边缘、纹理、灰度、变换系数等）的典型地面目标、背景的综合特征库，为典型地面目标的综合分析、检测、识别提供数据支持。</w:t>
      </w:r>
    </w:p>
    <w:p w:rsidR="00EF2889" w:rsidRDefault="00EF2889" w:rsidP="00212452">
      <w:pPr>
        <w:snapToGrid w:val="0"/>
        <w:spacing w:beforeLines="50" w:before="156" w:afterLines="50" w:after="156" w:line="440" w:lineRule="exact"/>
        <w:rPr>
          <w:rFonts w:eastAsia="楷体_GB2312" w:cs="楷体_GB2312"/>
          <w:b/>
          <w:bCs/>
          <w:sz w:val="28"/>
          <w:szCs w:val="28"/>
        </w:rPr>
      </w:pPr>
      <w:ins w:id="82" w:author="Windows 用户" w:date="2017-08-26T17:32:00Z">
        <w:r>
          <w:rPr>
            <w:rFonts w:eastAsia="楷体_GB2312" w:cs="楷体_GB2312" w:hint="eastAsia"/>
            <w:b/>
            <w:bCs/>
            <w:sz w:val="28"/>
            <w:szCs w:val="28"/>
          </w:rPr>
          <w:t>3.</w:t>
        </w:r>
        <w:r w:rsidRPr="00EF2889">
          <w:rPr>
            <w:rFonts w:hint="eastAsia"/>
          </w:rPr>
          <w:t xml:space="preserve"> </w:t>
        </w:r>
      </w:ins>
      <w:ins w:id="83" w:author="Windows 用户" w:date="2017-08-26T17:52:00Z">
        <w:r w:rsidR="00812857">
          <w:rPr>
            <w:rFonts w:eastAsia="楷体_GB2312" w:cs="楷体_GB2312" w:hint="eastAsia"/>
            <w:b/>
            <w:bCs/>
            <w:sz w:val="28"/>
            <w:szCs w:val="28"/>
          </w:rPr>
          <w:t>基于</w:t>
        </w:r>
      </w:ins>
      <w:ins w:id="84" w:author="Windows 用户" w:date="2017-08-26T17:42:00Z">
        <w:r w:rsidR="005A34DA" w:rsidRPr="005A34DA">
          <w:rPr>
            <w:rFonts w:eastAsia="楷体_GB2312" w:cs="楷体_GB2312" w:hint="eastAsia"/>
            <w:b/>
            <w:bCs/>
            <w:sz w:val="28"/>
            <w:szCs w:val="28"/>
            <w:rPrChange w:id="85" w:author="Windows 用户" w:date="2017-08-26T17:43:00Z">
              <w:rPr>
                <w:rFonts w:hint="eastAsia"/>
              </w:rPr>
            </w:rPrChange>
          </w:rPr>
          <w:t>多</w:t>
        </w:r>
      </w:ins>
      <w:ins w:id="86" w:author="Windows 用户" w:date="2017-08-26T17:43:00Z">
        <w:r w:rsidR="00812857" w:rsidRPr="00812857">
          <w:rPr>
            <w:rFonts w:eastAsia="楷体_GB2312" w:cs="楷体_GB2312" w:hint="eastAsia"/>
            <w:b/>
            <w:bCs/>
            <w:sz w:val="28"/>
            <w:szCs w:val="28"/>
          </w:rPr>
          <w:t>观测</w:t>
        </w:r>
      </w:ins>
      <w:ins w:id="87" w:author="Windows 用户" w:date="2017-08-26T17:53:00Z">
        <w:r w:rsidR="00812857">
          <w:rPr>
            <w:rFonts w:eastAsia="楷体_GB2312" w:cs="楷体_GB2312" w:hint="eastAsia"/>
            <w:b/>
            <w:bCs/>
            <w:sz w:val="28"/>
            <w:szCs w:val="28"/>
          </w:rPr>
          <w:t>载荷的</w:t>
        </w:r>
      </w:ins>
      <w:ins w:id="88" w:author="Windows 用户" w:date="2017-08-26T17:32:00Z">
        <w:r w:rsidR="005A34DA">
          <w:rPr>
            <w:rFonts w:eastAsia="楷体_GB2312" w:cs="楷体_GB2312" w:hint="eastAsia"/>
            <w:b/>
            <w:bCs/>
            <w:sz w:val="28"/>
            <w:szCs w:val="28"/>
          </w:rPr>
          <w:t>目标</w:t>
        </w:r>
        <w:r w:rsidRPr="00EF2889">
          <w:rPr>
            <w:rFonts w:eastAsia="楷体_GB2312" w:cs="楷体_GB2312" w:hint="eastAsia"/>
            <w:b/>
            <w:bCs/>
            <w:sz w:val="28"/>
            <w:szCs w:val="28"/>
          </w:rPr>
          <w:t>识别</w:t>
        </w:r>
      </w:ins>
      <w:ins w:id="89" w:author="Windows 用户" w:date="2017-08-26T17:41:00Z">
        <w:r>
          <w:rPr>
            <w:rFonts w:eastAsia="楷体_GB2312" w:cs="楷体_GB2312" w:hint="eastAsia"/>
            <w:b/>
            <w:bCs/>
            <w:sz w:val="28"/>
            <w:szCs w:val="28"/>
          </w:rPr>
          <w:t>知识发现</w:t>
        </w:r>
      </w:ins>
      <w:ins w:id="90" w:author="Windows 用户" w:date="2017-08-26T17:51:00Z">
        <w:r w:rsidR="005A34DA">
          <w:rPr>
            <w:rFonts w:eastAsia="楷体_GB2312" w:cs="楷体_GB2312" w:hint="eastAsia"/>
            <w:b/>
            <w:bCs/>
            <w:sz w:val="28"/>
            <w:szCs w:val="28"/>
          </w:rPr>
          <w:t>策略</w:t>
        </w:r>
      </w:ins>
    </w:p>
    <w:p w:rsidR="00BA1092" w:rsidRPr="00BA1092" w:rsidRDefault="00BA1092" w:rsidP="00BA1092">
      <w:pPr>
        <w:snapToGrid w:val="0"/>
        <w:spacing w:afterLines="30" w:after="93" w:line="312" w:lineRule="auto"/>
        <w:ind w:firstLineChars="200" w:firstLine="420"/>
        <w:rPr>
          <w:ins w:id="91" w:author="Windows 用户" w:date="2017-08-26T17:45:00Z"/>
          <w:rFonts w:ascii="宋体" w:hAnsi="宋体" w:cs="楷体_GB2312"/>
          <w:bCs/>
          <w:color w:val="0070C0"/>
          <w:szCs w:val="21"/>
        </w:rPr>
      </w:pPr>
      <w:r w:rsidRPr="00BA1092">
        <w:rPr>
          <w:rFonts w:ascii="宋体" w:hAnsi="宋体" w:cs="楷体_GB2312" w:hint="eastAsia"/>
          <w:bCs/>
          <w:color w:val="0070C0"/>
          <w:szCs w:val="21"/>
        </w:rPr>
        <w:t>综合雷达电磁特性、高光谱指纹特性、红外热成像特性、可见光高分辨率特性，开展多源数据的电磁散射、反射光谱、红外辐射、几何特征的互补、优选、合作的综合分析。结合先验知识、辅助判读信息、典型地面目标的综合特征库和目标及背景的时、空特征信息，研究基于多分类器集成和概率统计的综合分析识别方法，对典型地面目标进行全天候、全天时、全地域的综合识别与分析，实现目标在静止、待机、运动三种工作状态和隐蔽、伪装两种防护状态下的综合分析与识别，为战场态势感知、图像情报解译提供技术支撑。</w:t>
      </w:r>
    </w:p>
    <w:p w:rsidR="00812857" w:rsidRDefault="00EF2889" w:rsidP="00212452">
      <w:pPr>
        <w:snapToGrid w:val="0"/>
        <w:spacing w:beforeLines="50" w:before="156" w:afterLines="50" w:after="156" w:line="440" w:lineRule="exact"/>
        <w:rPr>
          <w:ins w:id="92" w:author="Windows 用户" w:date="2017-08-26T17:55:00Z"/>
          <w:rFonts w:eastAsia="楷体_GB2312" w:cs="楷体_GB2312"/>
          <w:b/>
          <w:bCs/>
          <w:sz w:val="28"/>
          <w:szCs w:val="28"/>
        </w:rPr>
      </w:pPr>
      <w:ins w:id="93" w:author="Windows 用户" w:date="2017-08-26T17:32:00Z">
        <w:r>
          <w:rPr>
            <w:rFonts w:eastAsia="楷体_GB2312" w:cs="楷体_GB2312" w:hint="eastAsia"/>
            <w:b/>
            <w:bCs/>
            <w:sz w:val="28"/>
            <w:szCs w:val="28"/>
          </w:rPr>
          <w:lastRenderedPageBreak/>
          <w:t>4.</w:t>
        </w:r>
      </w:ins>
      <w:ins w:id="94" w:author="Windows 用户" w:date="2017-08-26T18:01:00Z">
        <w:r w:rsidR="00812857" w:rsidRPr="00EF2889">
          <w:rPr>
            <w:rFonts w:hint="eastAsia"/>
          </w:rPr>
          <w:t xml:space="preserve"> </w:t>
        </w:r>
      </w:ins>
      <w:ins w:id="95" w:author="Windows 用户" w:date="2017-08-26T18:00:00Z">
        <w:r w:rsidR="00812857">
          <w:rPr>
            <w:rFonts w:eastAsia="楷体_GB2312" w:cs="楷体_GB2312" w:hint="eastAsia"/>
            <w:b/>
            <w:bCs/>
            <w:sz w:val="28"/>
            <w:szCs w:val="28"/>
          </w:rPr>
          <w:t>多源异构数据融合</w:t>
        </w:r>
      </w:ins>
      <w:ins w:id="96" w:author="Windows 用户" w:date="2017-08-26T18:01:00Z">
        <w:r w:rsidR="00812857">
          <w:rPr>
            <w:rFonts w:eastAsia="楷体_GB2312" w:cs="楷体_GB2312" w:hint="eastAsia"/>
            <w:b/>
            <w:bCs/>
            <w:sz w:val="28"/>
            <w:szCs w:val="28"/>
          </w:rPr>
          <w:t>识别效能</w:t>
        </w:r>
      </w:ins>
      <w:ins w:id="97" w:author="Windows 用户" w:date="2017-08-26T18:00:00Z">
        <w:r w:rsidR="00812857">
          <w:rPr>
            <w:rFonts w:eastAsia="楷体_GB2312" w:cs="楷体_GB2312" w:hint="eastAsia"/>
            <w:b/>
            <w:bCs/>
            <w:sz w:val="28"/>
            <w:szCs w:val="28"/>
          </w:rPr>
          <w:t>的</w:t>
        </w:r>
      </w:ins>
      <w:ins w:id="98" w:author="Windows 用户" w:date="2017-08-26T17:54:00Z">
        <w:r w:rsidR="00812857">
          <w:rPr>
            <w:rFonts w:eastAsia="楷体_GB2312" w:cs="楷体_GB2312" w:hint="eastAsia"/>
            <w:b/>
            <w:bCs/>
            <w:sz w:val="28"/>
            <w:szCs w:val="28"/>
          </w:rPr>
          <w:t>评价</w:t>
        </w:r>
      </w:ins>
      <w:ins w:id="99" w:author="Windows 用户" w:date="2017-08-26T18:01:00Z">
        <w:r w:rsidR="00812857">
          <w:rPr>
            <w:rFonts w:eastAsia="楷体_GB2312" w:cs="楷体_GB2312" w:hint="eastAsia"/>
            <w:b/>
            <w:bCs/>
            <w:sz w:val="28"/>
            <w:szCs w:val="28"/>
          </w:rPr>
          <w:t>验证</w:t>
        </w:r>
      </w:ins>
    </w:p>
    <w:p w:rsidR="00DB0524" w:rsidRPr="00EF2889" w:rsidRDefault="00812857">
      <w:pPr>
        <w:snapToGrid w:val="0"/>
        <w:spacing w:beforeLines="50" w:before="156" w:afterLines="50" w:after="156" w:line="440" w:lineRule="exact"/>
        <w:ind w:firstLineChars="150" w:firstLine="422"/>
        <w:rPr>
          <w:rFonts w:eastAsia="楷体_GB2312" w:cs="楷体_GB2312"/>
          <w:b/>
          <w:bCs/>
          <w:sz w:val="28"/>
          <w:szCs w:val="28"/>
        </w:rPr>
        <w:pPrChange w:id="100" w:author="Windows 用户" w:date="2017-08-26T18:07:00Z">
          <w:pPr>
            <w:snapToGrid w:val="0"/>
            <w:spacing w:beforeLines="50" w:before="156" w:afterLines="50" w:after="156" w:line="440" w:lineRule="exact"/>
          </w:pPr>
        </w:pPrChange>
      </w:pPr>
      <w:ins w:id="101" w:author="Windows 用户" w:date="2017-08-26T17:55:00Z">
        <w:r>
          <w:rPr>
            <w:rFonts w:eastAsia="楷体_GB2312" w:cs="楷体_GB2312" w:hint="eastAsia"/>
            <w:b/>
            <w:bCs/>
            <w:sz w:val="28"/>
            <w:szCs w:val="28"/>
          </w:rPr>
          <w:t>优化方法</w:t>
        </w:r>
      </w:ins>
      <w:ins w:id="102" w:author="Windows 用户" w:date="2017-08-26T18:06:00Z">
        <w:r w:rsidR="007E6A1B">
          <w:rPr>
            <w:rFonts w:eastAsia="楷体_GB2312" w:cs="楷体_GB2312" w:hint="eastAsia"/>
            <w:b/>
            <w:bCs/>
            <w:sz w:val="28"/>
            <w:szCs w:val="28"/>
          </w:rPr>
          <w:t>（</w:t>
        </w:r>
      </w:ins>
      <w:ins w:id="103" w:author="Windows 用户" w:date="2017-08-26T18:07:00Z">
        <w:r w:rsidR="007E6A1B">
          <w:rPr>
            <w:rFonts w:eastAsia="楷体_GB2312" w:cs="楷体_GB2312" w:hint="eastAsia"/>
            <w:b/>
            <w:bCs/>
            <w:sz w:val="28"/>
            <w:szCs w:val="28"/>
          </w:rPr>
          <w:t>多源融合</w:t>
        </w:r>
      </w:ins>
      <w:ins w:id="104" w:author="Windows 用户" w:date="2017-08-26T18:06:00Z">
        <w:r w:rsidR="007E6A1B">
          <w:rPr>
            <w:rFonts w:eastAsia="楷体_GB2312" w:cs="楷体_GB2312" w:hint="eastAsia"/>
            <w:b/>
            <w:bCs/>
            <w:sz w:val="28"/>
            <w:szCs w:val="28"/>
          </w:rPr>
          <w:t>群</w:t>
        </w:r>
      </w:ins>
      <w:ins w:id="105" w:author="Windows 用户" w:date="2017-08-26T18:07:00Z">
        <w:r w:rsidR="007E6A1B">
          <w:rPr>
            <w:rFonts w:eastAsia="楷体_GB2312" w:cs="楷体_GB2312" w:hint="eastAsia"/>
            <w:b/>
            <w:bCs/>
            <w:sz w:val="28"/>
            <w:szCs w:val="28"/>
          </w:rPr>
          <w:t>里资料第</w:t>
        </w:r>
        <w:r w:rsidR="007E6A1B">
          <w:rPr>
            <w:rFonts w:eastAsia="楷体_GB2312" w:cs="楷体_GB2312" w:hint="eastAsia"/>
            <w:b/>
            <w:bCs/>
            <w:sz w:val="28"/>
            <w:szCs w:val="28"/>
          </w:rPr>
          <w:t>8</w:t>
        </w:r>
        <w:r w:rsidR="007E6A1B">
          <w:rPr>
            <w:rFonts w:eastAsia="楷体_GB2312" w:cs="楷体_GB2312" w:hint="eastAsia"/>
            <w:b/>
            <w:bCs/>
            <w:sz w:val="28"/>
            <w:szCs w:val="28"/>
          </w:rPr>
          <w:t>部分</w:t>
        </w:r>
      </w:ins>
      <w:ins w:id="106" w:author="Windows 用户" w:date="2017-08-26T18:06:00Z">
        <w:r w:rsidR="007E6A1B">
          <w:rPr>
            <w:rFonts w:eastAsia="楷体_GB2312" w:cs="楷体_GB2312" w:hint="eastAsia"/>
            <w:b/>
            <w:bCs/>
            <w:sz w:val="28"/>
            <w:szCs w:val="28"/>
          </w:rPr>
          <w:t>）</w:t>
        </w:r>
      </w:ins>
    </w:p>
    <w:p w:rsidR="00BA1092" w:rsidRDefault="00BA1092" w:rsidP="000C4DC1">
      <w:pPr>
        <w:snapToGrid w:val="0"/>
        <w:spacing w:afterLines="30" w:after="93" w:line="312" w:lineRule="auto"/>
        <w:ind w:firstLineChars="200" w:firstLine="420"/>
        <w:rPr>
          <w:rFonts w:ascii="宋体" w:hAnsi="宋体" w:cs="楷体_GB2312"/>
          <w:bCs/>
          <w:szCs w:val="21"/>
        </w:rPr>
      </w:pPr>
    </w:p>
    <w:p w:rsidR="00BA1092" w:rsidRDefault="00BA1092" w:rsidP="000C4DC1">
      <w:pPr>
        <w:snapToGrid w:val="0"/>
        <w:spacing w:afterLines="30" w:after="93" w:line="312" w:lineRule="auto"/>
        <w:ind w:firstLineChars="200" w:firstLine="420"/>
        <w:rPr>
          <w:rFonts w:ascii="宋体" w:hAnsi="宋体" w:cs="楷体_GB2312"/>
          <w:bCs/>
          <w:szCs w:val="21"/>
        </w:rPr>
      </w:pPr>
    </w:p>
    <w:p w:rsidR="00BA1092" w:rsidRDefault="00BA1092" w:rsidP="000C4DC1">
      <w:pPr>
        <w:snapToGrid w:val="0"/>
        <w:spacing w:afterLines="30" w:after="93" w:line="312" w:lineRule="auto"/>
        <w:ind w:firstLineChars="200" w:firstLine="420"/>
        <w:rPr>
          <w:rFonts w:ascii="宋体" w:hAnsi="宋体" w:cs="楷体_GB2312"/>
          <w:bCs/>
          <w:szCs w:val="21"/>
        </w:rPr>
      </w:pPr>
    </w:p>
    <w:p w:rsidR="00633D6C" w:rsidRPr="000C4DC1" w:rsidRDefault="005668C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1）</w:t>
      </w:r>
      <w:r w:rsidR="00633D6C" w:rsidRPr="000C4DC1">
        <w:rPr>
          <w:rFonts w:ascii="宋体" w:hAnsi="宋体" w:cs="楷体_GB2312"/>
          <w:bCs/>
          <w:szCs w:val="21"/>
        </w:rPr>
        <w:t>对常见的星载、机载传感器进行物理特性分析，充分论证不同场景下的各成像技术识别有效性</w:t>
      </w:r>
      <w:r w:rsidR="00633D6C" w:rsidRPr="000C4DC1">
        <w:rPr>
          <w:rFonts w:ascii="宋体" w:hAnsi="宋体" w:cs="楷体_GB2312" w:hint="eastAsia"/>
          <w:bCs/>
          <w:szCs w:val="21"/>
        </w:rPr>
        <w:t>，</w:t>
      </w:r>
      <w:r w:rsidR="00633D6C" w:rsidRPr="000C4DC1">
        <w:rPr>
          <w:rFonts w:ascii="宋体" w:hAnsi="宋体" w:cs="楷体_GB2312"/>
          <w:bCs/>
          <w:szCs w:val="21"/>
        </w:rPr>
        <w:t>采用卡尔曼、贝叶斯、扩展卡尔曼以及粒子等滤波技术，研究多源异构数据预处理的去噪方法。</w:t>
      </w:r>
    </w:p>
    <w:p w:rsidR="00633D6C" w:rsidRPr="000C4DC1" w:rsidRDefault="00633D6C"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bCs/>
          <w:szCs w:val="21"/>
        </w:rPr>
        <w:t>2）采用基于尺度不变性的图像关联方法，实现多源异构数据的融合。</w:t>
      </w:r>
    </w:p>
    <w:p w:rsidR="00D574DF" w:rsidRPr="000C4DC1" w:rsidRDefault="00633D6C"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bCs/>
          <w:szCs w:val="21"/>
        </w:rPr>
        <w:t>3</w:t>
      </w:r>
      <w:r w:rsidRPr="000C4DC1">
        <w:rPr>
          <w:rFonts w:ascii="宋体" w:hAnsi="宋体" w:cs="楷体_GB2312" w:hint="eastAsia"/>
          <w:bCs/>
          <w:szCs w:val="21"/>
        </w:rPr>
        <w:t>）</w:t>
      </w:r>
      <w:r w:rsidR="00D574DF" w:rsidRPr="000C4DC1">
        <w:rPr>
          <w:rFonts w:ascii="宋体" w:hAnsi="宋体" w:cs="楷体_GB2312" w:hint="eastAsia"/>
          <w:bCs/>
          <w:szCs w:val="21"/>
        </w:rPr>
        <w:t>针对传感器获取大量传感数据，提取出少而有效的目标特征。</w:t>
      </w:r>
    </w:p>
    <w:p w:rsidR="00D574DF" w:rsidRPr="000C4DC1" w:rsidRDefault="00633D6C"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4）</w:t>
      </w:r>
      <w:r w:rsidR="00D574DF" w:rsidRPr="000C4DC1">
        <w:rPr>
          <w:rFonts w:ascii="宋体" w:hAnsi="宋体" w:cs="楷体_GB2312" w:hint="eastAsia"/>
          <w:bCs/>
          <w:szCs w:val="21"/>
        </w:rPr>
        <w:t>对多源传感器获取的如代数、变换、图像数据等各类异质属性进行有效的综合分析及融合处理，得到低纬度、辨识性、鲁棒性强的综合特征。</w:t>
      </w:r>
    </w:p>
    <w:p w:rsidR="00C54E08" w:rsidRPr="000C4DC1" w:rsidRDefault="00633D6C"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5）</w:t>
      </w:r>
      <w:r w:rsidR="004F5F54" w:rsidRPr="000C4DC1">
        <w:rPr>
          <w:rFonts w:ascii="宋体" w:hAnsi="宋体" w:cs="楷体_GB2312" w:hint="eastAsia"/>
          <w:bCs/>
          <w:szCs w:val="21"/>
        </w:rPr>
        <w:t>运用神经网络</w:t>
      </w:r>
      <w:r w:rsidR="00992636" w:rsidRPr="000C4DC1">
        <w:rPr>
          <w:rFonts w:ascii="宋体" w:hAnsi="宋体" w:cs="楷体_GB2312" w:hint="eastAsia"/>
          <w:bCs/>
          <w:szCs w:val="21"/>
        </w:rPr>
        <w:t>、人工智能等方法，构建基于多源异构数据的多层神经网络模型，利用决策知识特征提取进行知识发现。</w:t>
      </w:r>
    </w:p>
    <w:p w:rsidR="00BB728F" w:rsidRDefault="00D574DF" w:rsidP="0058065B">
      <w:pPr>
        <w:pStyle w:val="3"/>
      </w:pPr>
      <w:r>
        <w:rPr>
          <w:rFonts w:hint="eastAsia"/>
        </w:rPr>
        <w:t>3</w:t>
      </w:r>
      <w:r w:rsidR="00822C48">
        <w:rPr>
          <w:rFonts w:hint="eastAsia"/>
        </w:rPr>
        <w:t>．</w:t>
      </w:r>
      <w:r w:rsidR="00BB728F" w:rsidRPr="00D574DF">
        <w:rPr>
          <w:rFonts w:hint="eastAsia"/>
        </w:rPr>
        <w:t>拟采取的</w:t>
      </w:r>
      <w:r w:rsidR="00BB728F" w:rsidRPr="00212452">
        <w:rPr>
          <w:rFonts w:hint="eastAsia"/>
        </w:rPr>
        <w:t>研究方案</w:t>
      </w:r>
      <w:r w:rsidR="00BB728F" w:rsidRPr="00D574DF">
        <w:rPr>
          <w:rFonts w:hint="eastAsia"/>
        </w:rPr>
        <w:t>及</w:t>
      </w:r>
      <w:r w:rsidR="00BB728F" w:rsidRPr="00212452">
        <w:rPr>
          <w:rFonts w:hint="eastAsia"/>
        </w:rPr>
        <w:t>可行性分析</w:t>
      </w:r>
      <w:r w:rsidR="00BB728F" w:rsidRPr="00BB728F">
        <w:rPr>
          <w:rFonts w:hint="eastAsia"/>
        </w:rPr>
        <w:t>（包括研究方法、技术路线、实验手段、关键技术等说明）；</w:t>
      </w:r>
    </w:p>
    <w:p w:rsidR="00431037" w:rsidRDefault="00212452" w:rsidP="0058065B">
      <w:pPr>
        <w:pStyle w:val="3"/>
      </w:pPr>
      <w:r>
        <w:rPr>
          <w:rFonts w:hint="eastAsia"/>
        </w:rPr>
        <w:t>（</w:t>
      </w:r>
      <w:r>
        <w:rPr>
          <w:rFonts w:hint="eastAsia"/>
        </w:rPr>
        <w:t>1</w:t>
      </w:r>
      <w:r>
        <w:rPr>
          <w:rFonts w:hint="eastAsia"/>
        </w:rPr>
        <w:t>）</w:t>
      </w:r>
      <w:r w:rsidR="00CE2D97" w:rsidRPr="007B5FEC">
        <w:rPr>
          <w:rFonts w:hint="eastAsia"/>
        </w:rPr>
        <w:t>研究方法</w:t>
      </w:r>
    </w:p>
    <w:p w:rsidR="007C617C" w:rsidRPr="007C617C" w:rsidRDefault="007C617C" w:rsidP="007C617C">
      <w:pPr>
        <w:snapToGrid w:val="0"/>
        <w:spacing w:afterLines="30" w:after="93" w:line="312" w:lineRule="auto"/>
        <w:ind w:firstLineChars="200" w:firstLine="420"/>
        <w:rPr>
          <w:rFonts w:ascii="宋体" w:hAnsi="宋体" w:cs="楷体_GB2312"/>
          <w:bCs/>
          <w:color w:val="0070C0"/>
          <w:szCs w:val="21"/>
        </w:rPr>
      </w:pPr>
      <w:r w:rsidRPr="007C617C">
        <w:rPr>
          <w:rFonts w:ascii="宋体" w:hAnsi="宋体" w:cs="楷体_GB2312" w:hint="eastAsia"/>
          <w:bCs/>
          <w:color w:val="0070C0"/>
          <w:szCs w:val="21"/>
        </w:rPr>
        <w:t>基于课题申报单位和联合申报单位已有的研究基础，包括载荷研制、载荷预先研究论证等实际应用（如图2-1、2-2所示），红外和高光谱等成像机理的理论和应用研究（如图2-3、2-4所示），典型炸药（如TNT、黑索金、改B、8701、海萨尔等）的研制和特性分析，开展对星载、机载平台下多传感器（雷达、高光谱、红外、可见光）的成像和目标探测机制研究；分析典型军事目标（坦克、装甲车、导弹发射车）的电磁散射、光谱、红外、几何特征，典型炸药爆炸后的可见光成像特征、高温下的红外辐射特征，以及简易爆炸装置在特定区域、易发频发场景中伪装、隐藏状态下的目标与背景特征；建立典型地面目标、背景的综合特征库；采用基于多分类器集成和概率统计的多特征综合分析识别技术，对典型地面目标的工作状态（静止、待机、运动）、防护状态（伪装、隐蔽）进行综合分析识别，为战场态势感知、图像情报解译提供决策支持。</w:t>
      </w:r>
    </w:p>
    <w:p w:rsidR="007C617C" w:rsidRDefault="007C617C" w:rsidP="007C617C">
      <w:pPr>
        <w:widowControl/>
        <w:spacing w:line="360" w:lineRule="auto"/>
        <w:jc w:val="center"/>
      </w:pPr>
      <w:r>
        <w:lastRenderedPageBreak/>
        <w:t xml:space="preserve">  </w:t>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separate"/>
      </w:r>
      <w:r w:rsidR="00051FE1">
        <w:fldChar w:fldCharType="begin"/>
      </w:r>
      <w:r w:rsidR="00051FE1">
        <w:instrText xml:space="preserve"> INCLUDEPICTURE  "https://ss0.bdstatic.com/70cFvHSh_Q1YnxGkpoWK1HF6hhy/it/u=3778893685,2426461215&amp;fm=23&amp;gp=0.jpg" \* MERGEFORMATINET </w:instrText>
      </w:r>
      <w:r w:rsidR="00051FE1">
        <w:fldChar w:fldCharType="separate"/>
      </w:r>
      <w:r w:rsidR="003E2D07">
        <w:fldChar w:fldCharType="begin"/>
      </w:r>
      <w:r w:rsidR="003E2D07">
        <w:instrText xml:space="preserve"> INCLUDEPICTURE  "https://ss0.bdstatic.com/70cFvHSh_Q1YnxGkpoWK1HF6hhy/it/u=3778893685,2426461215&amp;fm=23&amp;gp=0.jpg" \* MERGEFORMATINET </w:instrText>
      </w:r>
      <w:r w:rsidR="003E2D07">
        <w:fldChar w:fldCharType="separate"/>
      </w:r>
      <w:r w:rsidR="005007AE">
        <w:fldChar w:fldCharType="begin"/>
      </w:r>
      <w:r w:rsidR="005007AE">
        <w:instrText xml:space="preserve"> INCLUDEPICTURE  "https://ss0.bdstatic.com/70cFvHSh_Q1YnxGkpoWK1HF6hhy/it/u=3778893685,2426461215&amp;fm=23&amp;gp=0.jpg" \* MERGEFORMATINET </w:instrText>
      </w:r>
      <w:r w:rsidR="005007AE">
        <w:fldChar w:fldCharType="separate"/>
      </w:r>
      <w:r w:rsidR="0015417D">
        <w:fldChar w:fldCharType="begin"/>
      </w:r>
      <w:r w:rsidR="0015417D">
        <w:instrText xml:space="preserve"> INCLUDEPICTURE  "https://ss0.bdstatic.com/70cFvHSh_Q1YnxGkpoWK1HF6hhy/it/u=3778893685,2426461215&amp;fm=23&amp;gp=0.jpg" \* MERGEFORMATINET </w:instrText>
      </w:r>
      <w:r w:rsidR="0015417D">
        <w:fldChar w:fldCharType="separate"/>
      </w:r>
      <w:r w:rsidR="003078CC">
        <w:fldChar w:fldCharType="begin"/>
      </w:r>
      <w:r w:rsidR="003078CC">
        <w:instrText xml:space="preserve"> INCLUDEPICTURE  "https://ss0.bdstatic.com/70cFvHSh_Q1YnxGkpoWK1HF6hhy/it/u=3778893685,2426461215&amp;fm=23&amp;gp=0.jpg" \* MERGEFORMATINET </w:instrText>
      </w:r>
      <w:r w:rsidR="003078CC">
        <w:fldChar w:fldCharType="separate"/>
      </w:r>
      <w:r w:rsidR="00D609F2">
        <w:fldChar w:fldCharType="begin"/>
      </w:r>
      <w:r w:rsidR="00D609F2">
        <w:instrText xml:space="preserve"> INCLUDEPICTURE  "https://ss0.bdstatic.com/70cFvHSh_Q1YnxGkpoWK1HF6hhy/it/u=3778893685,2426461215&amp;fm=23&amp;gp=0.jpg" \* MERGEFORMATINET </w:instrText>
      </w:r>
      <w:r w:rsidR="00D609F2">
        <w:fldChar w:fldCharType="separate"/>
      </w:r>
      <w:r w:rsidR="009855AF">
        <w:fldChar w:fldCharType="begin"/>
      </w:r>
      <w:r w:rsidR="009855AF">
        <w:instrText xml:space="preserve"> INCLUDEPICTURE  "https://ss0.bdstatic.com/70cFvHSh_Q1YnxGkpoWK1HF6hhy/it/u=3778893685,2426461215&amp;fm=23&amp;gp=0.jpg" \* MERGEFORMATINET </w:instrText>
      </w:r>
      <w:r w:rsidR="009855AF">
        <w:fldChar w:fldCharType="separate"/>
      </w:r>
      <w:r w:rsidR="0058065B">
        <w:pict>
          <v:shape id="_x0000_i1027" type="#_x0000_t75" alt="" style="width:150.8pt;height:110pt">
            <v:imagedata r:id="rId13" r:href="rId14"/>
          </v:shape>
        </w:pict>
      </w:r>
      <w:r w:rsidR="009855AF">
        <w:fldChar w:fldCharType="end"/>
      </w:r>
      <w:r w:rsidR="00D609F2">
        <w:fldChar w:fldCharType="end"/>
      </w:r>
      <w:r w:rsidR="003078CC">
        <w:fldChar w:fldCharType="end"/>
      </w:r>
      <w:r w:rsidR="0015417D">
        <w:fldChar w:fldCharType="end"/>
      </w:r>
      <w:r w:rsidR="005007AE">
        <w:fldChar w:fldCharType="end"/>
      </w:r>
      <w:r w:rsidR="003E2D07">
        <w:fldChar w:fldCharType="end"/>
      </w:r>
      <w:r w:rsidR="00051FE1">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t xml:space="preserve">  </w:t>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separate"/>
      </w:r>
      <w:r>
        <w:fldChar w:fldCharType="begin"/>
      </w:r>
      <w:r>
        <w:instrText xml:space="preserve"> INCLUDEPICTURE  "https://ss0.bdstatic.com/70cFvHSh_Q1YnxGkpoWK1HF6hhy/it/u=3778893685,2426461215&amp;fm=23&amp;gp=0.jpg" \* MERGEFORMATINET </w:instrText>
      </w:r>
      <w:r>
        <w:fldChar w:fldCharType="end"/>
      </w:r>
      <w:r>
        <w:fldChar w:fldCharType="end"/>
      </w:r>
      <w:r>
        <w:fldChar w:fldCharType="end"/>
      </w:r>
      <w:r>
        <w:rPr>
          <w:rFonts w:hint="eastAsia"/>
        </w:rPr>
        <w:t xml:space="preserve">  </w:t>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fldChar w:fldCharType="begin"/>
      </w:r>
      <w:r>
        <w:instrText xml:space="preserve"> INCLUDEPICTURE  "http://s16.sinaimg.cn/bmiddle/00688jRZzy73VZnJ98z5f&amp;690" \* MERGEFORMATINET </w:instrText>
      </w:r>
      <w:r>
        <w:fldChar w:fldCharType="separate"/>
      </w:r>
      <w:r w:rsidR="00051FE1">
        <w:fldChar w:fldCharType="begin"/>
      </w:r>
      <w:r w:rsidR="00051FE1">
        <w:instrText xml:space="preserve"> INCLUDEPICTURE  "http://s16.sinaimg.cn/bmiddle/00688jRZzy73VZnJ98z5f&amp;690" \* MERGEFORMATINET </w:instrText>
      </w:r>
      <w:r w:rsidR="00051FE1">
        <w:fldChar w:fldCharType="separate"/>
      </w:r>
      <w:r w:rsidR="003E2D07">
        <w:fldChar w:fldCharType="begin"/>
      </w:r>
      <w:r w:rsidR="003E2D07">
        <w:instrText xml:space="preserve"> INCLUDEPICTURE  "http://s16.sinaimg.cn/bmiddle/00688jRZzy73VZnJ98z5f&amp;690" \* MERGEFORMATINET </w:instrText>
      </w:r>
      <w:r w:rsidR="003E2D07">
        <w:fldChar w:fldCharType="separate"/>
      </w:r>
      <w:r w:rsidR="005007AE">
        <w:fldChar w:fldCharType="begin"/>
      </w:r>
      <w:r w:rsidR="005007AE">
        <w:instrText xml:space="preserve"> INCLUDEPICTURE  "http://s16.sinaimg.cn/bmiddle/00688jRZzy73VZnJ98z5f&amp;690" \* MERGEFORMATINET </w:instrText>
      </w:r>
      <w:r w:rsidR="005007AE">
        <w:fldChar w:fldCharType="separate"/>
      </w:r>
      <w:r w:rsidR="0015417D">
        <w:fldChar w:fldCharType="begin"/>
      </w:r>
      <w:r w:rsidR="0015417D">
        <w:instrText xml:space="preserve"> INCLUDEPICTURE  "http://s16.sinaimg.cn/bmiddle/00688jRZzy73VZnJ98z5f&amp;690" \* MERGEFORMATINET </w:instrText>
      </w:r>
      <w:r w:rsidR="0015417D">
        <w:fldChar w:fldCharType="separate"/>
      </w:r>
      <w:r w:rsidR="003078CC">
        <w:fldChar w:fldCharType="begin"/>
      </w:r>
      <w:r w:rsidR="003078CC">
        <w:instrText xml:space="preserve"> INCLUDEPICTURE  "http://s16.sinaimg.cn/bmiddle/00688jRZzy73VZnJ98z5f&amp;690" \* MERGEFORMATINET </w:instrText>
      </w:r>
      <w:r w:rsidR="003078CC">
        <w:fldChar w:fldCharType="separate"/>
      </w:r>
      <w:r w:rsidR="00D609F2">
        <w:fldChar w:fldCharType="begin"/>
      </w:r>
      <w:r w:rsidR="00D609F2">
        <w:instrText xml:space="preserve"> INCLUDEPICTURE  "http://s16.sinaimg.cn/bmiddle/00688jRZzy73VZnJ98z5f&amp;690" \* MERGEFORMATINET </w:instrText>
      </w:r>
      <w:r w:rsidR="00D609F2">
        <w:fldChar w:fldCharType="separate"/>
      </w:r>
      <w:r w:rsidR="009855AF">
        <w:fldChar w:fldCharType="begin"/>
      </w:r>
      <w:r w:rsidR="009855AF">
        <w:instrText xml:space="preserve"> INCLUDEPICTURE  "http://s16.sinaimg.cn/bmiddle/00688jRZzy73VZnJ98z5f&amp;690" \* MERGEFORMATINET </w:instrText>
      </w:r>
      <w:r w:rsidR="009855AF">
        <w:fldChar w:fldCharType="separate"/>
      </w:r>
      <w:r w:rsidR="0058065B">
        <w:pict>
          <v:shape id="_x0000_i1028" type="#_x0000_t75" alt="浅析多源遥感数据融合" style="width:188.8pt;height:116.8pt">
            <v:imagedata r:id="rId15" r:href="rId16" croptop="3257f" cropbottom="6829f" cropleft="2148f" cropright="2735f"/>
          </v:shape>
        </w:pict>
      </w:r>
      <w:r w:rsidR="009855AF">
        <w:fldChar w:fldCharType="end"/>
      </w:r>
      <w:r w:rsidR="00D609F2">
        <w:fldChar w:fldCharType="end"/>
      </w:r>
      <w:r w:rsidR="003078CC">
        <w:fldChar w:fldCharType="end"/>
      </w:r>
      <w:r w:rsidR="0015417D">
        <w:fldChar w:fldCharType="end"/>
      </w:r>
      <w:r w:rsidR="005007AE">
        <w:fldChar w:fldCharType="end"/>
      </w:r>
      <w:r w:rsidR="003E2D07">
        <w:fldChar w:fldCharType="end"/>
      </w:r>
      <w:r w:rsidR="00051FE1">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rsidR="007C617C" w:rsidRPr="007C617C" w:rsidRDefault="007C617C" w:rsidP="007C617C">
      <w:pPr>
        <w:widowControl/>
        <w:spacing w:line="360" w:lineRule="auto"/>
        <w:jc w:val="center"/>
        <w:rPr>
          <w:color w:val="0070C0"/>
        </w:rPr>
      </w:pPr>
    </w:p>
    <w:p w:rsidR="007C617C" w:rsidRPr="007C617C" w:rsidRDefault="007C617C" w:rsidP="007C617C">
      <w:pPr>
        <w:widowControl/>
        <w:spacing w:line="360" w:lineRule="auto"/>
        <w:jc w:val="center"/>
        <w:rPr>
          <w:color w:val="0070C0"/>
        </w:rPr>
      </w:pPr>
    </w:p>
    <w:p w:rsidR="007C617C" w:rsidRPr="007C617C" w:rsidRDefault="007C617C" w:rsidP="007C617C">
      <w:pPr>
        <w:widowControl/>
        <w:spacing w:line="100" w:lineRule="exact"/>
        <w:jc w:val="center"/>
        <w:rPr>
          <w:color w:val="0070C0"/>
        </w:rPr>
      </w:pPr>
      <w:r w:rsidRPr="007C617C">
        <w:rPr>
          <w:noProof/>
          <w:color w:val="0070C0"/>
        </w:rPr>
        <mc:AlternateContent>
          <mc:Choice Requires="wps">
            <w:drawing>
              <wp:inline distT="0" distB="0" distL="0" distR="0" wp14:anchorId="5D2086FF" wp14:editId="43E7C84B">
                <wp:extent cx="2552400" cy="558000"/>
                <wp:effectExtent l="0" t="0" r="635" b="0"/>
                <wp:docPr id="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400" cy="558000"/>
                        </a:xfrm>
                        <a:prstGeom prst="rect">
                          <a:avLst/>
                        </a:prstGeom>
                        <a:solidFill>
                          <a:srgbClr val="FFFFFF"/>
                        </a:solidFill>
                        <a:ln w="9525">
                          <a:noFill/>
                          <a:miter lim="800000"/>
                          <a:headEnd/>
                          <a:tailEnd/>
                        </a:ln>
                      </wps:spPr>
                      <wps:txbx>
                        <w:txbxContent>
                          <w:p w:rsidR="009855AF" w:rsidRPr="0006749A" w:rsidRDefault="009855AF" w:rsidP="007C617C">
                            <w:pPr>
                              <w:spacing w:line="360" w:lineRule="exact"/>
                              <w:jc w:val="center"/>
                              <w:rPr>
                                <w:rFonts w:ascii="仿宋" w:eastAsia="仿宋" w:hAnsi="仿宋"/>
                                <w:szCs w:val="28"/>
                              </w:rPr>
                            </w:pPr>
                            <w:r w:rsidRPr="0006749A">
                              <w:rPr>
                                <w:rFonts w:ascii="仿宋" w:eastAsia="仿宋" w:hAnsi="仿宋" w:hint="eastAsia"/>
                                <w:szCs w:val="28"/>
                              </w:rPr>
                              <w:t>图2-2 多平台数据互补综合变化检测的应用实例</w:t>
                            </w:r>
                          </w:p>
                        </w:txbxContent>
                      </wps:txbx>
                      <wps:bodyPr rot="0" vert="horz" wrap="square" lIns="91440" tIns="45720" rIns="91440" bIns="45720" anchor="t" anchorCtr="0">
                        <a:spAutoFit/>
                      </wps:bodyPr>
                    </wps:wsp>
                  </a:graphicData>
                </a:graphic>
              </wp:inline>
            </w:drawing>
          </mc:Choice>
          <mc:Fallback>
            <w:pict>
              <v:shapetype w14:anchorId="5D2086FF" id="_x0000_t202" coordsize="21600,21600" o:spt="202" path="m,l,21600r21600,l21600,xe">
                <v:stroke joinstyle="miter"/>
                <v:path gradientshapeok="t" o:connecttype="rect"/>
              </v:shapetype>
              <v:shape id="文本框 2" o:spid="_x0000_s1026" type="#_x0000_t202" style="width:201pt;height:4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" stroked="f">
                <v:textbox style="mso-fit-shape-to-text:t">
                  <w:txbxContent>
                    <w:p w:rsidR="009855AF" w:rsidRPr="0006749A" w:rsidRDefault="009855AF" w:rsidP="007C617C">
                      <w:pPr>
                        <w:spacing w:line="360" w:lineRule="exact"/>
                        <w:jc w:val="center"/>
                        <w:rPr>
                          <w:rFonts w:ascii="仿宋" w:eastAsia="仿宋" w:hAnsi="仿宋"/>
                          <w:szCs w:val="28"/>
                        </w:rPr>
                      </w:pPr>
                      <w:r w:rsidRPr="0006749A">
                        <w:rPr>
                          <w:rFonts w:ascii="仿宋" w:eastAsia="仿宋" w:hAnsi="仿宋" w:hint="eastAsia"/>
                          <w:szCs w:val="28"/>
                        </w:rPr>
                        <w:t>图2-2 多平台数据互补综合变化检测的应用实例</w:t>
                      </w:r>
                    </w:p>
                  </w:txbxContent>
                </v:textbox>
                <w10:anchorlock/>
              </v:shape>
            </w:pict>
          </mc:Fallback>
        </mc:AlternateContent>
      </w:r>
      <w:r w:rsidRPr="007C617C">
        <w:rPr>
          <w:noProof/>
          <w:color w:val="0070C0"/>
        </w:rPr>
        <mc:AlternateContent>
          <mc:Choice Requires="wps">
            <w:drawing>
              <wp:inline distT="0" distB="0" distL="0" distR="0" wp14:anchorId="2DFBAF0D" wp14:editId="2B775C57">
                <wp:extent cx="2275200" cy="558000"/>
                <wp:effectExtent l="0" t="0" r="0" b="0"/>
                <wp:docPr id="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5200" cy="558000"/>
                        </a:xfrm>
                        <a:prstGeom prst="rect">
                          <a:avLst/>
                        </a:prstGeom>
                        <a:solidFill>
                          <a:srgbClr val="FFFFFF"/>
                        </a:solidFill>
                        <a:ln w="9525">
                          <a:noFill/>
                          <a:miter lim="800000"/>
                          <a:headEnd/>
                          <a:tailEnd/>
                        </a:ln>
                      </wps:spPr>
                      <wps:txbx>
                        <w:txbxContent>
                          <w:p w:rsidR="009855AF" w:rsidRPr="0006749A" w:rsidRDefault="009855AF" w:rsidP="007C617C">
                            <w:pPr>
                              <w:spacing w:line="360" w:lineRule="exact"/>
                              <w:jc w:val="center"/>
                              <w:rPr>
                                <w:sz w:val="22"/>
                              </w:rPr>
                            </w:pPr>
                            <w:r w:rsidRPr="0006749A">
                              <w:rPr>
                                <w:rFonts w:ascii="仿宋" w:eastAsia="仿宋" w:hAnsi="仿宋" w:hint="eastAsia"/>
                                <w:szCs w:val="28"/>
                              </w:rPr>
                              <w:t>图2-1 多星组网测控技术在战场环境的应用实例</w:t>
                            </w:r>
                          </w:p>
                        </w:txbxContent>
                      </wps:txbx>
                      <wps:bodyPr rot="0" vert="horz" wrap="square" lIns="91440" tIns="45720" rIns="91440" bIns="45720" anchor="t" anchorCtr="0">
                        <a:spAutoFit/>
                      </wps:bodyPr>
                    </wps:wsp>
                  </a:graphicData>
                </a:graphic>
              </wp:inline>
            </w:drawing>
          </mc:Choice>
          <mc:Fallback>
            <w:pict>
              <v:shape w14:anchorId="2DFBAF0D" id="_x0000_s1027" type="#_x0000_t202" style="width:179.15pt;height:4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" stroked="f">
                <v:textbox style="mso-fit-shape-to-text:t">
                  <w:txbxContent>
                    <w:p w:rsidR="009855AF" w:rsidRPr="0006749A" w:rsidRDefault="009855AF" w:rsidP="007C617C">
                      <w:pPr>
                        <w:spacing w:line="360" w:lineRule="exact"/>
                        <w:jc w:val="center"/>
                        <w:rPr>
                          <w:sz w:val="22"/>
                        </w:rPr>
                      </w:pPr>
                      <w:r w:rsidRPr="0006749A">
                        <w:rPr>
                          <w:rFonts w:ascii="仿宋" w:eastAsia="仿宋" w:hAnsi="仿宋" w:hint="eastAsia"/>
                          <w:szCs w:val="28"/>
                        </w:rPr>
                        <w:t>图2-1 多星组网测控技术在战场环境的应用实例</w:t>
                      </w:r>
                    </w:p>
                  </w:txbxContent>
                </v:textbox>
                <w10:anchorlock/>
              </v:shape>
            </w:pict>
          </mc:Fallback>
        </mc:AlternateContent>
      </w:r>
    </w:p>
    <w:p w:rsidR="007C617C" w:rsidRPr="007C617C" w:rsidRDefault="007C617C" w:rsidP="007C617C">
      <w:pPr>
        <w:widowControl/>
        <w:ind w:left="1050" w:hangingChars="500" w:hanging="1050"/>
        <w:jc w:val="center"/>
        <w:rPr>
          <w:rFonts w:ascii="仿宋" w:eastAsia="仿宋" w:hAnsi="仿宋"/>
          <w:color w:val="0070C0"/>
          <w:sz w:val="28"/>
          <w:szCs w:val="28"/>
        </w:rPr>
      </w:pPr>
      <w:r w:rsidRPr="007C617C">
        <w:rPr>
          <w:color w:val="0070C0"/>
          <w:lang w:val="zh-CN"/>
        </w:rPr>
        <w:object w:dxaOrig="5472" w:dyaOrig="4651">
          <v:shape id="_x0000_i1029" type="#_x0000_t75" style="width:148.55pt;height:126.45pt" o:ole="">
            <v:imagedata r:id="rId17" o:title=""/>
          </v:shape>
          <o:OLEObject Type="Embed" ProgID="PBrush" ShapeID="_x0000_i1029" DrawAspect="Content" ObjectID="_1565419526" r:id="rId18"/>
        </w:object>
      </w:r>
      <w:r w:rsidRPr="007C617C">
        <w:rPr>
          <w:color w:val="0070C0"/>
          <w:lang w:val="zh-CN"/>
        </w:rPr>
        <w:t xml:space="preserve">      </w:t>
      </w:r>
      <w:r w:rsidRPr="007C617C">
        <w:rPr>
          <w:rFonts w:eastAsia="仿宋_GB2312"/>
          <w:color w:val="0070C0"/>
        </w:rPr>
        <w:object w:dxaOrig="5630" w:dyaOrig="5952">
          <v:shape id="_x0000_i1030" type="#_x0000_t75" style="width:154.75pt;height:132.1pt" o:ole="">
            <v:imagedata r:id="rId19" o:title=""/>
          </v:shape>
          <o:OLEObject Type="Embed" ProgID="Visio.Drawing.11" ShapeID="_x0000_i1030" DrawAspect="Content" ObjectID="_1565419527" r:id="rId20"/>
        </w:object>
      </w:r>
      <w:bookmarkStart w:id="107" w:name="_Ref312157288"/>
    </w:p>
    <w:bookmarkEnd w:id="107"/>
    <w:p w:rsidR="007C617C" w:rsidRPr="007C617C" w:rsidRDefault="007C617C" w:rsidP="007C617C">
      <w:pPr>
        <w:spacing w:line="40" w:lineRule="exact"/>
        <w:ind w:firstLineChars="200" w:firstLine="560"/>
        <w:rPr>
          <w:rFonts w:ascii="仿宋" w:eastAsia="仿宋" w:hAnsi="仿宋"/>
          <w:color w:val="0070C0"/>
          <w:sz w:val="28"/>
          <w:szCs w:val="28"/>
        </w:rPr>
      </w:pPr>
    </w:p>
    <w:p w:rsidR="007C617C" w:rsidRPr="007C617C" w:rsidRDefault="007C617C" w:rsidP="007C617C">
      <w:pPr>
        <w:spacing w:line="500" w:lineRule="exact"/>
        <w:ind w:firstLineChars="200" w:firstLine="560"/>
        <w:rPr>
          <w:rFonts w:ascii="仿宋" w:eastAsia="仿宋" w:hAnsi="仿宋"/>
          <w:color w:val="0070C0"/>
          <w:sz w:val="28"/>
          <w:szCs w:val="28"/>
        </w:rPr>
      </w:pPr>
      <w:r w:rsidRPr="007C617C">
        <w:rPr>
          <w:rFonts w:ascii="仿宋" w:eastAsia="仿宋" w:hAnsi="仿宋"/>
          <w:noProof/>
          <w:color w:val="0070C0"/>
          <w:sz w:val="28"/>
          <w:szCs w:val="28"/>
        </w:rPr>
        <mc:AlternateContent>
          <mc:Choice Requires="wps">
            <w:drawing>
              <wp:anchor distT="45720" distB="45720" distL="114300" distR="114300" simplePos="0" relativeHeight="251689984" behindDoc="0" locked="0" layoutInCell="1" allowOverlap="1" wp14:anchorId="1D1E4E8C" wp14:editId="2EB81BA4">
                <wp:simplePos x="0" y="0"/>
                <wp:positionH relativeFrom="column">
                  <wp:posOffset>2674620</wp:posOffset>
                </wp:positionH>
                <wp:positionV relativeFrom="paragraph">
                  <wp:posOffset>30176</wp:posOffset>
                </wp:positionV>
                <wp:extent cx="3091815" cy="551180"/>
                <wp:effectExtent l="0" t="0" r="0" b="1270"/>
                <wp:wrapSquare wrapText="bothSides"/>
                <wp:docPr id="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1815" cy="551180"/>
                        </a:xfrm>
                        <a:prstGeom prst="rect">
                          <a:avLst/>
                        </a:prstGeom>
                        <a:noFill/>
                        <a:ln w="9525">
                          <a:noFill/>
                          <a:miter lim="800000"/>
                          <a:headEnd/>
                          <a:tailEnd/>
                        </a:ln>
                      </wps:spPr>
                      <wps:txbx>
                        <w:txbxContent>
                          <w:p w:rsidR="009855AF" w:rsidRPr="0006749A" w:rsidRDefault="009855AF" w:rsidP="007C617C">
                            <w:pPr>
                              <w:widowControl/>
                              <w:spacing w:line="360" w:lineRule="exact"/>
                              <w:jc w:val="center"/>
                              <w:rPr>
                                <w:rFonts w:ascii="仿宋" w:eastAsia="仿宋" w:hAnsi="仿宋"/>
                                <w:szCs w:val="28"/>
                              </w:rPr>
                            </w:pPr>
                            <w:r w:rsidRPr="0006749A">
                              <w:rPr>
                                <w:rFonts w:ascii="仿宋" w:eastAsia="仿宋" w:hAnsi="仿宋" w:hint="eastAsia"/>
                                <w:szCs w:val="28"/>
                              </w:rPr>
                              <w:t>图2</w:t>
                            </w:r>
                            <w:r w:rsidRPr="0006749A">
                              <w:rPr>
                                <w:rFonts w:ascii="仿宋" w:eastAsia="仿宋" w:hAnsi="仿宋"/>
                                <w:szCs w:val="28"/>
                              </w:rPr>
                              <w:t>-</w:t>
                            </w:r>
                            <w:r w:rsidRPr="0006749A">
                              <w:rPr>
                                <w:rFonts w:ascii="仿宋" w:eastAsia="仿宋" w:hAnsi="仿宋" w:hint="eastAsia"/>
                                <w:szCs w:val="28"/>
                              </w:rPr>
                              <w:t>4 承担的总参“xxx”项目高光谱飞机类目标检测与非监督分类效果</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1E4E8C" id="_x0000_s1028" type="#_x0000_t202" style="position:absolute;left:0;text-align:left;margin-left:210.6pt;margin-top:2.4pt;width:243.45pt;height:43.4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" filled="f" stroked="f">
                <v:textbox>
                  <w:txbxContent>
                    <w:p w:rsidR="009855AF" w:rsidRPr="0006749A" w:rsidRDefault="009855AF" w:rsidP="007C617C">
                      <w:pPr>
                        <w:widowControl/>
                        <w:spacing w:line="360" w:lineRule="exact"/>
                        <w:jc w:val="center"/>
                        <w:rPr>
                          <w:rFonts w:ascii="仿宋" w:eastAsia="仿宋" w:hAnsi="仿宋"/>
                          <w:szCs w:val="28"/>
                        </w:rPr>
                      </w:pPr>
                      <w:r w:rsidRPr="0006749A">
                        <w:rPr>
                          <w:rFonts w:ascii="仿宋" w:eastAsia="仿宋" w:hAnsi="仿宋" w:hint="eastAsia"/>
                          <w:szCs w:val="28"/>
                        </w:rPr>
                        <w:t>图2</w:t>
                      </w:r>
                      <w:r w:rsidRPr="0006749A">
                        <w:rPr>
                          <w:rFonts w:ascii="仿宋" w:eastAsia="仿宋" w:hAnsi="仿宋"/>
                          <w:szCs w:val="28"/>
                        </w:rPr>
                        <w:t>-</w:t>
                      </w:r>
                      <w:r w:rsidRPr="0006749A">
                        <w:rPr>
                          <w:rFonts w:ascii="仿宋" w:eastAsia="仿宋" w:hAnsi="仿宋" w:hint="eastAsia"/>
                          <w:szCs w:val="28"/>
                        </w:rPr>
                        <w:t>4 承担的总参“xxx”项目高光谱飞机类目标检测与非监督分类效果</w:t>
                      </w:r>
                    </w:p>
                  </w:txbxContent>
                </v:textbox>
                <w10:wrap type="square"/>
              </v:shape>
            </w:pict>
          </mc:Fallback>
        </mc:AlternateContent>
      </w:r>
      <w:r w:rsidRPr="007C617C">
        <w:rPr>
          <w:rFonts w:ascii="仿宋" w:eastAsia="仿宋" w:hAnsi="仿宋"/>
          <w:noProof/>
          <w:color w:val="0070C0"/>
          <w:sz w:val="28"/>
          <w:szCs w:val="28"/>
        </w:rPr>
        <mc:AlternateContent>
          <mc:Choice Requires="wps">
            <w:drawing>
              <wp:anchor distT="45720" distB="45720" distL="114300" distR="114300" simplePos="0" relativeHeight="251688960" behindDoc="0" locked="0" layoutInCell="1" allowOverlap="1" wp14:anchorId="680920B1" wp14:editId="41381665">
                <wp:simplePos x="0" y="0"/>
                <wp:positionH relativeFrom="column">
                  <wp:posOffset>420370</wp:posOffset>
                </wp:positionH>
                <wp:positionV relativeFrom="paragraph">
                  <wp:posOffset>21756</wp:posOffset>
                </wp:positionV>
                <wp:extent cx="2360930" cy="1404620"/>
                <wp:effectExtent l="0" t="0" r="0"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9855AF" w:rsidRPr="0006749A" w:rsidRDefault="009855AF" w:rsidP="007C617C">
                            <w:pPr>
                              <w:widowControl/>
                              <w:spacing w:line="360" w:lineRule="exact"/>
                              <w:jc w:val="center"/>
                              <w:rPr>
                                <w:rFonts w:ascii="仿宋" w:eastAsia="仿宋" w:hAnsi="仿宋"/>
                                <w:szCs w:val="28"/>
                              </w:rPr>
                            </w:pPr>
                            <w:r w:rsidRPr="0006749A">
                              <w:rPr>
                                <w:rFonts w:ascii="仿宋" w:eastAsia="仿宋" w:hAnsi="仿宋" w:hint="eastAsia"/>
                                <w:szCs w:val="28"/>
                              </w:rPr>
                              <w:t>图2</w:t>
                            </w:r>
                            <w:r w:rsidRPr="0006749A">
                              <w:rPr>
                                <w:rFonts w:ascii="仿宋" w:eastAsia="仿宋" w:hAnsi="仿宋"/>
                                <w:szCs w:val="28"/>
                              </w:rPr>
                              <w:t>-</w:t>
                            </w:r>
                            <w:r w:rsidRPr="0006749A">
                              <w:rPr>
                                <w:rFonts w:ascii="仿宋" w:eastAsia="仿宋" w:hAnsi="仿宋" w:hint="eastAsia"/>
                                <w:szCs w:val="28"/>
                              </w:rPr>
                              <w:t>3</w:t>
                            </w:r>
                            <w:r w:rsidRPr="0006749A">
                              <w:rPr>
                                <w:rFonts w:ascii="仿宋" w:eastAsia="仿宋" w:hAnsi="仿宋"/>
                                <w:szCs w:val="28"/>
                              </w:rPr>
                              <w:t>复杂背景下</w:t>
                            </w:r>
                            <w:r w:rsidRPr="0006749A">
                              <w:rPr>
                                <w:rFonts w:ascii="仿宋" w:eastAsia="仿宋" w:hAnsi="仿宋" w:hint="eastAsia"/>
                                <w:szCs w:val="28"/>
                              </w:rPr>
                              <w:t>红外目标</w:t>
                            </w:r>
                            <w:r w:rsidRPr="0006749A">
                              <w:rPr>
                                <w:rFonts w:ascii="仿宋" w:eastAsia="仿宋" w:hAnsi="仿宋"/>
                                <w:szCs w:val="28"/>
                              </w:rPr>
                              <w:t>探测效果</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80920B1" id="_x0000_s1029" type="#_x0000_t202" style="position:absolute;left:0;text-align:left;margin-left:33.1pt;margin-top:1.7pt;width:185.9pt;height:110.6pt;z-index:2516889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" stroked="f">
                <v:textbox style="mso-fit-shape-to-text:t">
                  <w:txbxContent>
                    <w:p w:rsidR="009855AF" w:rsidRPr="0006749A" w:rsidRDefault="009855AF" w:rsidP="007C617C">
                      <w:pPr>
                        <w:widowControl/>
                        <w:spacing w:line="360" w:lineRule="exact"/>
                        <w:jc w:val="center"/>
                        <w:rPr>
                          <w:rFonts w:ascii="仿宋" w:eastAsia="仿宋" w:hAnsi="仿宋"/>
                          <w:szCs w:val="28"/>
                        </w:rPr>
                      </w:pPr>
                      <w:r w:rsidRPr="0006749A">
                        <w:rPr>
                          <w:rFonts w:ascii="仿宋" w:eastAsia="仿宋" w:hAnsi="仿宋" w:hint="eastAsia"/>
                          <w:szCs w:val="28"/>
                        </w:rPr>
                        <w:t>图2</w:t>
                      </w:r>
                      <w:r w:rsidRPr="0006749A">
                        <w:rPr>
                          <w:rFonts w:ascii="仿宋" w:eastAsia="仿宋" w:hAnsi="仿宋"/>
                          <w:szCs w:val="28"/>
                        </w:rPr>
                        <w:t>-</w:t>
                      </w:r>
                      <w:r w:rsidRPr="0006749A">
                        <w:rPr>
                          <w:rFonts w:ascii="仿宋" w:eastAsia="仿宋" w:hAnsi="仿宋" w:hint="eastAsia"/>
                          <w:szCs w:val="28"/>
                        </w:rPr>
                        <w:t>3</w:t>
                      </w:r>
                      <w:r w:rsidRPr="0006749A">
                        <w:rPr>
                          <w:rFonts w:ascii="仿宋" w:eastAsia="仿宋" w:hAnsi="仿宋"/>
                          <w:szCs w:val="28"/>
                        </w:rPr>
                        <w:t>复杂背景下</w:t>
                      </w:r>
                      <w:r w:rsidRPr="0006749A">
                        <w:rPr>
                          <w:rFonts w:ascii="仿宋" w:eastAsia="仿宋" w:hAnsi="仿宋" w:hint="eastAsia"/>
                          <w:szCs w:val="28"/>
                        </w:rPr>
                        <w:t>红外目标</w:t>
                      </w:r>
                      <w:r w:rsidRPr="0006749A">
                        <w:rPr>
                          <w:rFonts w:ascii="仿宋" w:eastAsia="仿宋" w:hAnsi="仿宋"/>
                          <w:szCs w:val="28"/>
                        </w:rPr>
                        <w:t>探测效果</w:t>
                      </w:r>
                    </w:p>
                  </w:txbxContent>
                </v:textbox>
                <w10:wrap type="square"/>
              </v:shape>
            </w:pict>
          </mc:Fallback>
        </mc:AlternateContent>
      </w:r>
    </w:p>
    <w:p w:rsidR="007C617C" w:rsidRPr="007C617C" w:rsidRDefault="007C617C" w:rsidP="007C617C">
      <w:pPr>
        <w:snapToGrid w:val="0"/>
        <w:spacing w:afterLines="30" w:after="93" w:line="312" w:lineRule="auto"/>
        <w:ind w:firstLineChars="200" w:firstLine="420"/>
        <w:rPr>
          <w:rFonts w:ascii="宋体" w:hAnsi="宋体" w:cs="楷体_GB2312"/>
          <w:bCs/>
          <w:color w:val="0070C0"/>
          <w:szCs w:val="21"/>
        </w:rPr>
      </w:pPr>
      <w:r w:rsidRPr="007C617C">
        <w:rPr>
          <w:rFonts w:ascii="宋体" w:hAnsi="宋体" w:cs="楷体_GB2312" w:hint="eastAsia"/>
          <w:bCs/>
          <w:color w:val="0070C0"/>
          <w:szCs w:val="21"/>
        </w:rPr>
        <w:t>本项目的研究思路主要分为3个部分，如图2-5。</w:t>
      </w:r>
    </w:p>
    <w:p w:rsidR="00633D6C" w:rsidRPr="003860BB" w:rsidRDefault="005668CF" w:rsidP="003860BB">
      <w:pPr>
        <w:snapToGrid w:val="0"/>
        <w:spacing w:beforeLines="50" w:before="156" w:afterLines="50" w:after="156" w:line="440" w:lineRule="exact"/>
        <w:rPr>
          <w:rFonts w:ascii="黑体" w:eastAsia="黑体" w:hAnsi="黑体" w:cs="楷体_GB2312"/>
          <w:b/>
          <w:bCs/>
          <w:sz w:val="22"/>
          <w:szCs w:val="28"/>
        </w:rPr>
      </w:pPr>
      <w:r w:rsidRPr="003860BB">
        <w:rPr>
          <w:rFonts w:ascii="黑体" w:eastAsia="黑体" w:hAnsi="黑体" w:cs="楷体_GB2312" w:hint="eastAsia"/>
          <w:b/>
          <w:bCs/>
          <w:sz w:val="22"/>
          <w:szCs w:val="28"/>
        </w:rPr>
        <w:t>（i）</w:t>
      </w:r>
      <w:r w:rsidR="00633D6C" w:rsidRPr="003860BB">
        <w:rPr>
          <w:rFonts w:ascii="黑体" w:eastAsia="黑体" w:hAnsi="黑体" w:cs="楷体_GB2312"/>
          <w:b/>
          <w:bCs/>
          <w:sz w:val="22"/>
          <w:szCs w:val="28"/>
        </w:rPr>
        <w:t>多源异构数据特性分析和预处理的研究方法</w:t>
      </w:r>
    </w:p>
    <w:p w:rsidR="005668CF" w:rsidRPr="000C4DC1" w:rsidRDefault="00633D6C"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bCs/>
          <w:szCs w:val="21"/>
        </w:rPr>
        <w:t>采集不同传感器下的信息数据，选取具有代表性的子集，论证最优子集在不同场景下的优势，通过不同滤波手段探讨最优的去噪方案，提高数据质量。同时采用卷积神经网络、循环神经网络等快速、鲁棒性强的图像关联方法，实现多源异构的数据融合。</w:t>
      </w:r>
    </w:p>
    <w:p w:rsidR="007C617C" w:rsidRPr="007C617C" w:rsidRDefault="007C617C" w:rsidP="007C617C">
      <w:pPr>
        <w:snapToGrid w:val="0"/>
        <w:spacing w:afterLines="30" w:after="93" w:line="312" w:lineRule="auto"/>
        <w:ind w:firstLineChars="200" w:firstLine="420"/>
        <w:rPr>
          <w:rFonts w:ascii="宋体" w:hAnsi="宋体" w:cs="楷体_GB2312"/>
          <w:bCs/>
          <w:color w:val="0070C0"/>
          <w:szCs w:val="21"/>
        </w:rPr>
      </w:pPr>
      <w:r w:rsidRPr="007C617C">
        <w:rPr>
          <w:rFonts w:ascii="宋体" w:hAnsi="宋体" w:cs="楷体_GB2312" w:hint="eastAsia"/>
          <w:bCs/>
          <w:color w:val="0070C0"/>
          <w:szCs w:val="21"/>
        </w:rPr>
        <w:t>（1）多源数据ROI检测与关联：对获取的雷达、高光谱、红外和可见光图像进行预处理、目标感兴趣区域（Region of Interest，ROI）检测和关联处理。</w:t>
      </w:r>
    </w:p>
    <w:p w:rsidR="007C617C" w:rsidRPr="007C617C" w:rsidRDefault="007C617C" w:rsidP="007C617C">
      <w:pPr>
        <w:snapToGrid w:val="0"/>
        <w:spacing w:afterLines="30" w:after="93" w:line="312" w:lineRule="auto"/>
        <w:ind w:firstLineChars="200" w:firstLine="420"/>
        <w:rPr>
          <w:rFonts w:ascii="宋体" w:hAnsi="宋体" w:cs="楷体_GB2312"/>
          <w:bCs/>
          <w:color w:val="0070C0"/>
          <w:szCs w:val="21"/>
        </w:rPr>
      </w:pPr>
      <w:r w:rsidRPr="007C617C">
        <w:rPr>
          <w:rFonts w:ascii="宋体" w:hAnsi="宋体" w:cs="楷体_GB2312" w:hint="eastAsia"/>
          <w:bCs/>
          <w:color w:val="0070C0"/>
          <w:szCs w:val="21"/>
        </w:rPr>
        <w:t>ROI检测是对疑似目标所在区域进行雷达、高光谱、红外、可见光检测，提取目标感兴趣区域，具体包括：</w:t>
      </w:r>
    </w:p>
    <w:p w:rsidR="007C617C" w:rsidRPr="007C617C" w:rsidRDefault="007C617C" w:rsidP="007C617C">
      <w:pPr>
        <w:snapToGrid w:val="0"/>
        <w:spacing w:afterLines="30" w:after="93" w:line="312" w:lineRule="auto"/>
        <w:ind w:firstLineChars="200" w:firstLine="420"/>
        <w:rPr>
          <w:rFonts w:ascii="宋体" w:hAnsi="宋体" w:cs="楷体_GB2312"/>
          <w:bCs/>
          <w:color w:val="0070C0"/>
          <w:szCs w:val="21"/>
        </w:rPr>
      </w:pPr>
      <w:r w:rsidRPr="007C617C">
        <w:rPr>
          <w:rFonts w:ascii="宋体" w:hAnsi="宋体" w:cs="楷体_GB2312"/>
          <w:bCs/>
          <w:color w:val="0070C0"/>
          <w:szCs w:val="21"/>
        </w:rPr>
        <w:t></w:t>
      </w:r>
      <w:r w:rsidRPr="007C617C">
        <w:rPr>
          <w:rFonts w:ascii="宋体" w:hAnsi="宋体" w:cs="楷体_GB2312"/>
          <w:bCs/>
          <w:color w:val="0070C0"/>
          <w:szCs w:val="21"/>
        </w:rPr>
        <w:tab/>
      </w:r>
      <w:r w:rsidRPr="007C617C">
        <w:rPr>
          <w:rFonts w:ascii="宋体" w:hAnsi="宋体" w:cs="楷体_GB2312" w:hint="eastAsia"/>
          <w:bCs/>
          <w:color w:val="0070C0"/>
          <w:szCs w:val="21"/>
        </w:rPr>
        <w:t>电磁散射特征检测目标与背景的结构和速度差异</w:t>
      </w:r>
    </w:p>
    <w:p w:rsidR="007C617C" w:rsidRPr="007C617C" w:rsidRDefault="007C617C" w:rsidP="007C617C">
      <w:pPr>
        <w:snapToGrid w:val="0"/>
        <w:spacing w:afterLines="30" w:after="93" w:line="312" w:lineRule="auto"/>
        <w:ind w:firstLineChars="200" w:firstLine="420"/>
        <w:rPr>
          <w:rFonts w:ascii="宋体" w:hAnsi="宋体" w:cs="楷体_GB2312"/>
          <w:bCs/>
          <w:color w:val="0070C0"/>
          <w:szCs w:val="21"/>
        </w:rPr>
      </w:pPr>
      <w:r w:rsidRPr="007C617C">
        <w:rPr>
          <w:rFonts w:ascii="宋体" w:hAnsi="宋体" w:cs="楷体_GB2312"/>
          <w:bCs/>
          <w:color w:val="0070C0"/>
          <w:szCs w:val="21"/>
        </w:rPr>
        <w:t></w:t>
      </w:r>
      <w:r w:rsidRPr="007C617C">
        <w:rPr>
          <w:rFonts w:ascii="宋体" w:hAnsi="宋体" w:cs="楷体_GB2312"/>
          <w:bCs/>
          <w:color w:val="0070C0"/>
          <w:szCs w:val="21"/>
        </w:rPr>
        <w:tab/>
      </w:r>
      <w:r w:rsidRPr="007C617C">
        <w:rPr>
          <w:rFonts w:ascii="宋体" w:hAnsi="宋体" w:cs="楷体_GB2312" w:hint="eastAsia"/>
          <w:bCs/>
          <w:color w:val="0070C0"/>
          <w:szCs w:val="21"/>
        </w:rPr>
        <w:t>高光谱指纹特征异常检测目标与背景差异</w:t>
      </w:r>
    </w:p>
    <w:p w:rsidR="007C617C" w:rsidRPr="007C617C" w:rsidRDefault="007C617C" w:rsidP="007C617C">
      <w:pPr>
        <w:snapToGrid w:val="0"/>
        <w:spacing w:afterLines="30" w:after="93" w:line="312" w:lineRule="auto"/>
        <w:ind w:firstLineChars="200" w:firstLine="420"/>
        <w:rPr>
          <w:rFonts w:ascii="宋体" w:hAnsi="宋体" w:cs="楷体_GB2312"/>
          <w:bCs/>
          <w:color w:val="0070C0"/>
          <w:szCs w:val="21"/>
        </w:rPr>
      </w:pPr>
      <w:r w:rsidRPr="007C617C">
        <w:rPr>
          <w:rFonts w:ascii="宋体" w:hAnsi="宋体" w:cs="楷体_GB2312"/>
          <w:bCs/>
          <w:color w:val="0070C0"/>
          <w:szCs w:val="21"/>
        </w:rPr>
        <w:t></w:t>
      </w:r>
      <w:r w:rsidRPr="007C617C">
        <w:rPr>
          <w:rFonts w:ascii="宋体" w:hAnsi="宋体" w:cs="楷体_GB2312"/>
          <w:bCs/>
          <w:color w:val="0070C0"/>
          <w:szCs w:val="21"/>
        </w:rPr>
        <w:tab/>
      </w:r>
      <w:r w:rsidRPr="007C617C">
        <w:rPr>
          <w:rFonts w:ascii="宋体" w:hAnsi="宋体" w:cs="楷体_GB2312" w:hint="eastAsia"/>
          <w:bCs/>
          <w:color w:val="0070C0"/>
          <w:szCs w:val="21"/>
        </w:rPr>
        <w:t>红外热异常检测目标与背景间的热辐射差异</w:t>
      </w:r>
    </w:p>
    <w:p w:rsidR="007C617C" w:rsidRPr="007C617C" w:rsidRDefault="007C617C" w:rsidP="007C617C">
      <w:pPr>
        <w:snapToGrid w:val="0"/>
        <w:spacing w:afterLines="30" w:after="93" w:line="312" w:lineRule="auto"/>
        <w:ind w:firstLineChars="200" w:firstLine="420"/>
        <w:rPr>
          <w:rFonts w:ascii="宋体" w:hAnsi="宋体" w:cs="楷体_GB2312"/>
          <w:bCs/>
          <w:color w:val="0070C0"/>
          <w:szCs w:val="21"/>
        </w:rPr>
      </w:pPr>
      <w:r w:rsidRPr="007C617C">
        <w:rPr>
          <w:rFonts w:ascii="宋体" w:hAnsi="宋体" w:cs="楷体_GB2312"/>
          <w:bCs/>
          <w:color w:val="0070C0"/>
          <w:szCs w:val="21"/>
        </w:rPr>
        <w:t></w:t>
      </w:r>
      <w:r w:rsidRPr="007C617C">
        <w:rPr>
          <w:rFonts w:ascii="宋体" w:hAnsi="宋体" w:cs="楷体_GB2312"/>
          <w:bCs/>
          <w:color w:val="0070C0"/>
          <w:szCs w:val="21"/>
        </w:rPr>
        <w:tab/>
      </w:r>
      <w:r w:rsidRPr="007C617C">
        <w:rPr>
          <w:rFonts w:ascii="宋体" w:hAnsi="宋体" w:cs="楷体_GB2312" w:hint="eastAsia"/>
          <w:bCs/>
          <w:color w:val="0070C0"/>
          <w:szCs w:val="21"/>
        </w:rPr>
        <w:t>可见光成像检测目标几何特征（如宽长比、面积等）</w:t>
      </w:r>
    </w:p>
    <w:p w:rsidR="007C617C" w:rsidRPr="007C617C" w:rsidRDefault="007C617C" w:rsidP="007C617C">
      <w:pPr>
        <w:snapToGrid w:val="0"/>
        <w:spacing w:afterLines="30" w:after="93" w:line="312" w:lineRule="auto"/>
        <w:ind w:firstLineChars="200" w:firstLine="420"/>
        <w:rPr>
          <w:rFonts w:ascii="宋体" w:hAnsi="宋体" w:cs="楷体_GB2312"/>
          <w:bCs/>
          <w:color w:val="0070C0"/>
          <w:szCs w:val="21"/>
        </w:rPr>
      </w:pPr>
      <w:r w:rsidRPr="007C617C">
        <w:rPr>
          <w:rFonts w:ascii="宋体" w:hAnsi="宋体" w:cs="楷体_GB2312"/>
          <w:bCs/>
          <w:color w:val="0070C0"/>
          <w:szCs w:val="21"/>
        </w:rPr>
        <w:t></w:t>
      </w:r>
      <w:r w:rsidRPr="007C617C">
        <w:rPr>
          <w:rFonts w:ascii="宋体" w:hAnsi="宋体" w:cs="楷体_GB2312"/>
          <w:bCs/>
          <w:color w:val="0070C0"/>
          <w:szCs w:val="21"/>
        </w:rPr>
        <w:tab/>
      </w:r>
      <w:r w:rsidRPr="007C617C">
        <w:rPr>
          <w:rFonts w:ascii="宋体" w:hAnsi="宋体" w:cs="楷体_GB2312" w:hint="eastAsia"/>
          <w:bCs/>
          <w:color w:val="0070C0"/>
          <w:szCs w:val="21"/>
        </w:rPr>
        <w:t>对雷达、高光谱、红外、可见光异常区域（包括雷达、红外成像的目标几何特征）</w:t>
      </w:r>
      <w:r w:rsidRPr="007C617C">
        <w:rPr>
          <w:rFonts w:ascii="宋体" w:hAnsi="宋体" w:cs="楷体_GB2312" w:hint="eastAsia"/>
          <w:bCs/>
          <w:color w:val="0070C0"/>
          <w:szCs w:val="21"/>
        </w:rPr>
        <w:lastRenderedPageBreak/>
        <w:t>进行融合，对明显的非目标区筛查，缩小有效区域。</w:t>
      </w:r>
    </w:p>
    <w:p w:rsidR="007C617C" w:rsidRDefault="007C617C" w:rsidP="007C617C">
      <w:pPr>
        <w:snapToGrid w:val="0"/>
        <w:spacing w:afterLines="30" w:after="93" w:line="312" w:lineRule="auto"/>
        <w:ind w:firstLineChars="200" w:firstLine="420"/>
        <w:jc w:val="center"/>
      </w:pPr>
      <w:r>
        <w:object w:dxaOrig="9650" w:dyaOrig="9960">
          <v:shape id="_x0000_i1031" type="#_x0000_t75" style="width:369.65pt;height:380.4pt" o:ole="">
            <v:imagedata r:id="rId21" o:title=""/>
          </v:shape>
          <o:OLEObject Type="Embed" ProgID="Visio.Drawing.15" ShapeID="_x0000_i1031" DrawAspect="Content" ObjectID="_1565419528" r:id="rId22"/>
        </w:object>
      </w:r>
    </w:p>
    <w:p w:rsidR="007C617C" w:rsidRPr="007C617C" w:rsidRDefault="007C617C" w:rsidP="007C617C">
      <w:pPr>
        <w:snapToGrid w:val="0"/>
        <w:spacing w:afterLines="30" w:after="93" w:line="312" w:lineRule="auto"/>
        <w:ind w:firstLineChars="200" w:firstLine="420"/>
        <w:jc w:val="center"/>
        <w:rPr>
          <w:rFonts w:ascii="宋体" w:hAnsi="宋体" w:cs="楷体_GB2312"/>
          <w:bCs/>
          <w:color w:val="0070C0"/>
          <w:szCs w:val="21"/>
        </w:rPr>
      </w:pPr>
      <w:r w:rsidRPr="007C617C">
        <w:rPr>
          <w:rFonts w:ascii="宋体" w:hAnsi="宋体" w:cs="楷体_GB2312" w:hint="eastAsia"/>
          <w:bCs/>
          <w:color w:val="0070C0"/>
          <w:szCs w:val="21"/>
        </w:rPr>
        <w:t>图2-5多源数据、多特征提取的综合分析识别处理流程</w:t>
      </w:r>
    </w:p>
    <w:p w:rsidR="005668CF" w:rsidRPr="003860BB" w:rsidRDefault="005668CF" w:rsidP="003860BB">
      <w:pPr>
        <w:snapToGrid w:val="0"/>
        <w:spacing w:beforeLines="50" w:before="156" w:afterLines="50" w:after="156" w:line="440" w:lineRule="exact"/>
        <w:rPr>
          <w:rFonts w:ascii="黑体" w:eastAsia="黑体" w:hAnsi="黑体" w:cs="楷体_GB2312"/>
          <w:b/>
          <w:bCs/>
          <w:sz w:val="22"/>
          <w:szCs w:val="28"/>
        </w:rPr>
      </w:pPr>
      <w:r w:rsidRPr="003860BB">
        <w:rPr>
          <w:rFonts w:ascii="黑体" w:eastAsia="黑体" w:hAnsi="黑体" w:cs="楷体_GB2312" w:hint="eastAsia"/>
          <w:b/>
          <w:bCs/>
          <w:sz w:val="22"/>
          <w:szCs w:val="28"/>
        </w:rPr>
        <w:t>（i</w:t>
      </w:r>
      <w:r w:rsidRPr="003860BB">
        <w:rPr>
          <w:rFonts w:ascii="黑体" w:eastAsia="黑体" w:hAnsi="黑体" w:cs="楷体_GB2312"/>
          <w:b/>
          <w:bCs/>
          <w:sz w:val="22"/>
          <w:szCs w:val="28"/>
        </w:rPr>
        <w:t>i</w:t>
      </w:r>
      <w:r w:rsidRPr="003860BB">
        <w:rPr>
          <w:rFonts w:ascii="黑体" w:eastAsia="黑体" w:hAnsi="黑体" w:cs="楷体_GB2312" w:hint="eastAsia"/>
          <w:b/>
          <w:bCs/>
          <w:sz w:val="22"/>
          <w:szCs w:val="28"/>
        </w:rPr>
        <w:t>）</w:t>
      </w:r>
      <w:r w:rsidR="00D574DF" w:rsidRPr="003860BB">
        <w:rPr>
          <w:rFonts w:ascii="黑体" w:eastAsia="黑体" w:hAnsi="黑体" w:cs="楷体_GB2312" w:hint="eastAsia"/>
          <w:b/>
          <w:bCs/>
          <w:sz w:val="22"/>
          <w:szCs w:val="28"/>
        </w:rPr>
        <w:t>特征提取</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收集大量多源传感器传感数据，使用现有成熟的特征提取方法，提取各目标在不同传感器下的特征，使用稳健的特征融合算法，充分利用异类特征互补优势，去除冗余特征，得到目标少而稳健的综合特征。</w:t>
      </w:r>
    </w:p>
    <w:p w:rsidR="007C617C" w:rsidRPr="007C617C" w:rsidRDefault="007C617C" w:rsidP="007C617C">
      <w:pPr>
        <w:snapToGrid w:val="0"/>
        <w:spacing w:afterLines="30" w:after="93" w:line="312" w:lineRule="auto"/>
        <w:ind w:firstLineChars="200" w:firstLine="420"/>
        <w:rPr>
          <w:rFonts w:ascii="宋体" w:hAnsi="宋体" w:cs="楷体_GB2312"/>
          <w:bCs/>
          <w:color w:val="0070C0"/>
          <w:szCs w:val="21"/>
        </w:rPr>
      </w:pPr>
      <w:r w:rsidRPr="007C617C">
        <w:rPr>
          <w:rFonts w:ascii="宋体" w:hAnsi="宋体" w:cs="楷体_GB2312" w:hint="eastAsia"/>
          <w:bCs/>
          <w:color w:val="0070C0"/>
          <w:szCs w:val="21"/>
        </w:rPr>
        <w:t>（2）目标、背景特征分析和综合特征库建立：依据雷达、高光谱、红外、可见光的目标识别规则，结合辅助判读信息，建立目标数据关联矩阵，多特征融合的综合特征库具体包括：</w:t>
      </w:r>
    </w:p>
    <w:p w:rsidR="007C617C" w:rsidRPr="008F18BE" w:rsidRDefault="008F18BE" w:rsidP="00F03251">
      <w:pPr>
        <w:pStyle w:val="a7"/>
        <w:numPr>
          <w:ilvl w:val="0"/>
          <w:numId w:val="23"/>
        </w:numPr>
        <w:snapToGrid w:val="0"/>
        <w:spacing w:afterLines="30" w:after="93" w:line="312" w:lineRule="auto"/>
        <w:ind w:firstLineChars="0"/>
        <w:rPr>
          <w:rFonts w:ascii="宋体" w:hAnsi="宋体" w:cs="楷体_GB2312"/>
          <w:bCs/>
          <w:color w:val="0070C0"/>
          <w:szCs w:val="21"/>
        </w:rPr>
      </w:pPr>
      <w:r>
        <w:rPr>
          <w:rFonts w:ascii="宋体" w:hAnsi="宋体" w:cs="楷体_GB2312"/>
          <w:bCs/>
          <w:color w:val="0070C0"/>
          <w:szCs w:val="21"/>
        </w:rPr>
        <w:t></w:t>
      </w:r>
      <w:r w:rsidR="007C617C" w:rsidRPr="008F18BE">
        <w:rPr>
          <w:rFonts w:ascii="宋体" w:hAnsi="宋体" w:cs="楷体_GB2312" w:hint="eastAsia"/>
          <w:bCs/>
          <w:color w:val="0070C0"/>
          <w:szCs w:val="21"/>
        </w:rPr>
        <w:t>雷达目标、背景特征：通过处理照射场景中的电磁回波信号，提取运动目标距离、速度信息并完成动目标定位，完成对静止目标距离</w:t>
      </w:r>
      <w:r w:rsidR="007C617C" w:rsidRPr="008F18BE">
        <w:rPr>
          <w:rFonts w:ascii="宋体" w:hAnsi="宋体" w:cs="楷体_GB2312"/>
          <w:bCs/>
          <w:color w:val="0070C0"/>
          <w:szCs w:val="21"/>
        </w:rPr>
        <w:t>--</w:t>
      </w:r>
      <w:r w:rsidR="007C617C" w:rsidRPr="008F18BE">
        <w:rPr>
          <w:rFonts w:ascii="宋体" w:hAnsi="宋体" w:cs="楷体_GB2312" w:hint="eastAsia"/>
          <w:bCs/>
          <w:color w:val="0070C0"/>
          <w:szCs w:val="21"/>
        </w:rPr>
        <w:t>方位二维成像，通过几何轮廓特征提取实现疑似目标检测；通过极化不变量和极化分解技术反演目标极化散射特征，实现目标与背景之间的区分。</w:t>
      </w:r>
    </w:p>
    <w:p w:rsidR="007C617C" w:rsidRPr="008F18BE" w:rsidRDefault="008F18BE" w:rsidP="00F03251">
      <w:pPr>
        <w:pStyle w:val="a7"/>
        <w:numPr>
          <w:ilvl w:val="0"/>
          <w:numId w:val="23"/>
        </w:numPr>
        <w:snapToGrid w:val="0"/>
        <w:spacing w:afterLines="30" w:after="93" w:line="312" w:lineRule="auto"/>
        <w:ind w:firstLineChars="0"/>
        <w:rPr>
          <w:rFonts w:ascii="宋体" w:hAnsi="宋体" w:cs="楷体_GB2312"/>
          <w:bCs/>
          <w:color w:val="0070C0"/>
          <w:szCs w:val="21"/>
        </w:rPr>
      </w:pPr>
      <w:r>
        <w:rPr>
          <w:rFonts w:ascii="宋体" w:hAnsi="宋体" w:cs="楷体_GB2312"/>
          <w:bCs/>
          <w:color w:val="0070C0"/>
          <w:szCs w:val="21"/>
        </w:rPr>
        <w:t></w:t>
      </w:r>
      <w:r w:rsidR="007C617C" w:rsidRPr="008F18BE">
        <w:rPr>
          <w:rFonts w:ascii="宋体" w:hAnsi="宋体" w:cs="楷体_GB2312" w:hint="eastAsia"/>
          <w:bCs/>
          <w:color w:val="0070C0"/>
          <w:szCs w:val="21"/>
        </w:rPr>
        <w:t>高光谱目标、背景特征：对疑似目标所在区域，开展高光谱解混和端元提取处理，并依据统一植被指数（</w:t>
      </w:r>
      <w:r w:rsidR="007C617C" w:rsidRPr="008F18BE">
        <w:rPr>
          <w:rFonts w:ascii="宋体" w:hAnsi="宋体" w:cs="楷体_GB2312"/>
          <w:bCs/>
          <w:color w:val="0070C0"/>
          <w:szCs w:val="21"/>
        </w:rPr>
        <w:t>NDVI</w:t>
      </w:r>
      <w:r w:rsidR="007C617C" w:rsidRPr="008F18BE">
        <w:rPr>
          <w:rFonts w:ascii="宋体" w:hAnsi="宋体" w:cs="楷体_GB2312" w:hint="eastAsia"/>
          <w:bCs/>
          <w:color w:val="0070C0"/>
          <w:szCs w:val="21"/>
        </w:rPr>
        <w:t>）等规则提取出疑似目标的光谱端元，分析其与已知光</w:t>
      </w:r>
      <w:r w:rsidR="007C617C" w:rsidRPr="008F18BE">
        <w:rPr>
          <w:rFonts w:ascii="宋体" w:hAnsi="宋体" w:cs="楷体_GB2312" w:hint="eastAsia"/>
          <w:bCs/>
          <w:color w:val="0070C0"/>
          <w:szCs w:val="21"/>
        </w:rPr>
        <w:lastRenderedPageBreak/>
        <w:t>谱库中目标光谱曲线的相似性，反演出目标材质。</w:t>
      </w:r>
    </w:p>
    <w:p w:rsidR="007C617C" w:rsidRPr="008F18BE" w:rsidRDefault="008F18BE" w:rsidP="00F03251">
      <w:pPr>
        <w:pStyle w:val="a7"/>
        <w:numPr>
          <w:ilvl w:val="0"/>
          <w:numId w:val="23"/>
        </w:numPr>
        <w:snapToGrid w:val="0"/>
        <w:spacing w:afterLines="30" w:after="93" w:line="312" w:lineRule="auto"/>
        <w:ind w:firstLineChars="0"/>
        <w:rPr>
          <w:rFonts w:ascii="宋体" w:hAnsi="宋体" w:cs="楷体_GB2312"/>
          <w:bCs/>
          <w:color w:val="0070C0"/>
          <w:szCs w:val="21"/>
        </w:rPr>
      </w:pPr>
      <w:r>
        <w:rPr>
          <w:rFonts w:ascii="宋体" w:hAnsi="宋体" w:cs="楷体_GB2312"/>
          <w:bCs/>
          <w:color w:val="0070C0"/>
          <w:szCs w:val="21"/>
        </w:rPr>
        <w:t></w:t>
      </w:r>
      <w:r w:rsidR="007C617C" w:rsidRPr="008F18BE">
        <w:rPr>
          <w:rFonts w:ascii="宋体" w:hAnsi="宋体" w:cs="楷体_GB2312" w:hint="eastAsia"/>
          <w:bCs/>
          <w:color w:val="0070C0"/>
          <w:szCs w:val="21"/>
        </w:rPr>
        <w:t>红外目标、背景特征：根据目标与背景成像的热辐射分布，对疑似目标所在区域与已知类型的地物或目标进行温度差异分析。</w:t>
      </w:r>
    </w:p>
    <w:p w:rsidR="007C617C" w:rsidRPr="008F18BE" w:rsidRDefault="008F18BE" w:rsidP="00F03251">
      <w:pPr>
        <w:pStyle w:val="a7"/>
        <w:numPr>
          <w:ilvl w:val="0"/>
          <w:numId w:val="23"/>
        </w:numPr>
        <w:snapToGrid w:val="0"/>
        <w:spacing w:afterLines="30" w:after="93" w:line="312" w:lineRule="auto"/>
        <w:ind w:firstLineChars="0"/>
        <w:rPr>
          <w:rFonts w:ascii="宋体" w:hAnsi="宋体" w:cs="楷体_GB2312"/>
          <w:bCs/>
          <w:color w:val="0070C0"/>
          <w:szCs w:val="21"/>
        </w:rPr>
      </w:pPr>
      <w:r>
        <w:rPr>
          <w:rFonts w:ascii="宋体" w:hAnsi="宋体" w:cs="楷体_GB2312"/>
          <w:bCs/>
          <w:color w:val="0070C0"/>
          <w:szCs w:val="21"/>
        </w:rPr>
        <w:t></w:t>
      </w:r>
      <w:r w:rsidR="007C617C" w:rsidRPr="008F18BE">
        <w:rPr>
          <w:rFonts w:ascii="宋体" w:hAnsi="宋体" w:cs="楷体_GB2312" w:hint="eastAsia"/>
          <w:bCs/>
          <w:color w:val="0070C0"/>
          <w:szCs w:val="21"/>
        </w:rPr>
        <w:t>可见光目标、背景特征：包括目标的外形特征、通行特征、印痕特征、附属设备特征等。</w:t>
      </w:r>
    </w:p>
    <w:p w:rsidR="007C617C" w:rsidRPr="008F18BE" w:rsidRDefault="008F18BE" w:rsidP="00F03251">
      <w:pPr>
        <w:pStyle w:val="a7"/>
        <w:numPr>
          <w:ilvl w:val="0"/>
          <w:numId w:val="23"/>
        </w:numPr>
        <w:snapToGrid w:val="0"/>
        <w:spacing w:afterLines="30" w:after="93" w:line="312" w:lineRule="auto"/>
        <w:ind w:firstLineChars="0"/>
        <w:rPr>
          <w:rFonts w:ascii="宋体" w:hAnsi="宋体" w:cs="楷体_GB2312"/>
          <w:bCs/>
          <w:color w:val="0070C0"/>
          <w:szCs w:val="21"/>
        </w:rPr>
      </w:pPr>
      <w:r>
        <w:rPr>
          <w:rFonts w:ascii="宋体" w:hAnsi="宋体" w:cs="楷体_GB2312"/>
          <w:bCs/>
          <w:color w:val="0070C0"/>
          <w:szCs w:val="21"/>
        </w:rPr>
        <w:t></w:t>
      </w:r>
      <w:r w:rsidR="007C617C" w:rsidRPr="008F18BE">
        <w:rPr>
          <w:rFonts w:ascii="宋体" w:hAnsi="宋体" w:cs="楷体_GB2312" w:hint="eastAsia"/>
          <w:bCs/>
          <w:color w:val="0070C0"/>
          <w:szCs w:val="21"/>
        </w:rPr>
        <w:t>依据上述目标、背景特征，建立典型地面目标、背景在不同的工作状态、防护状态下相互补充、交叉印证、规则推理的综合特征库。</w:t>
      </w:r>
    </w:p>
    <w:p w:rsidR="002435CE" w:rsidRPr="003860BB" w:rsidRDefault="005668CF" w:rsidP="003860BB">
      <w:pPr>
        <w:snapToGrid w:val="0"/>
        <w:spacing w:beforeLines="50" w:before="156" w:afterLines="50" w:after="156" w:line="440" w:lineRule="exact"/>
        <w:rPr>
          <w:rFonts w:ascii="黑体" w:eastAsia="黑体" w:hAnsi="黑体" w:cs="楷体_GB2312"/>
          <w:b/>
          <w:bCs/>
          <w:sz w:val="22"/>
          <w:szCs w:val="28"/>
        </w:rPr>
      </w:pPr>
      <w:r w:rsidRPr="003860BB">
        <w:rPr>
          <w:rFonts w:ascii="黑体" w:eastAsia="黑体" w:hAnsi="黑体" w:cs="楷体_GB2312" w:hint="eastAsia"/>
          <w:b/>
          <w:bCs/>
          <w:sz w:val="22"/>
          <w:szCs w:val="28"/>
        </w:rPr>
        <w:t>（i</w:t>
      </w:r>
      <w:r w:rsidRPr="003860BB">
        <w:rPr>
          <w:rFonts w:ascii="黑体" w:eastAsia="黑体" w:hAnsi="黑体" w:cs="楷体_GB2312"/>
          <w:b/>
          <w:bCs/>
          <w:sz w:val="22"/>
          <w:szCs w:val="28"/>
        </w:rPr>
        <w:t>ii</w:t>
      </w:r>
      <w:r w:rsidRPr="003860BB">
        <w:rPr>
          <w:rFonts w:ascii="黑体" w:eastAsia="黑体" w:hAnsi="黑体" w:cs="楷体_GB2312" w:hint="eastAsia"/>
          <w:b/>
          <w:bCs/>
          <w:sz w:val="22"/>
          <w:szCs w:val="28"/>
        </w:rPr>
        <w:t>）基于深度神经网络理论对多平台下的多源异构数据建模研究方法</w:t>
      </w:r>
    </w:p>
    <w:p w:rsidR="0093135F" w:rsidRDefault="002435CE"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分析多平台多传感器数据的不同特性，根据其不同规模及复杂程度，利用BP神经网络、极限学习机和卷积神经网络三种神经网络的不同适用性进行建模</w:t>
      </w:r>
      <w:r w:rsidR="0093135F" w:rsidRPr="000C4DC1">
        <w:rPr>
          <w:rFonts w:ascii="宋体" w:hAnsi="宋体" w:cs="楷体_GB2312" w:hint="eastAsia"/>
          <w:bCs/>
          <w:szCs w:val="21"/>
        </w:rPr>
        <w:t>，为知识发现提供模型和决策支持</w:t>
      </w:r>
      <w:r w:rsidRPr="000C4DC1">
        <w:rPr>
          <w:rFonts w:ascii="宋体" w:hAnsi="宋体" w:cs="楷体_GB2312" w:hint="eastAsia"/>
          <w:bCs/>
          <w:szCs w:val="21"/>
        </w:rPr>
        <w:t>。</w:t>
      </w:r>
      <w:r w:rsidR="002F4EEC" w:rsidRPr="000C4DC1">
        <w:rPr>
          <w:rFonts w:ascii="宋体" w:hAnsi="宋体" w:cs="楷体_GB2312" w:hint="eastAsia"/>
          <w:bCs/>
          <w:szCs w:val="21"/>
        </w:rPr>
        <w:t>使用统计学方法、模式识别方法、机器学习方法、人工智能方法和数据可视化方法对经过处理和建模的数据进行知识发现，提取多源数据中目标识别所需的信息。</w:t>
      </w:r>
    </w:p>
    <w:p w:rsidR="007C617C" w:rsidRPr="007C617C" w:rsidRDefault="007C617C" w:rsidP="007C617C">
      <w:pPr>
        <w:snapToGrid w:val="0"/>
        <w:spacing w:afterLines="30" w:after="93" w:line="312" w:lineRule="auto"/>
        <w:ind w:firstLineChars="200" w:firstLine="420"/>
        <w:rPr>
          <w:rFonts w:ascii="宋体" w:hAnsi="宋体" w:cs="楷体_GB2312"/>
          <w:bCs/>
          <w:color w:val="0070C0"/>
          <w:szCs w:val="21"/>
        </w:rPr>
      </w:pPr>
      <w:r w:rsidRPr="007C617C">
        <w:rPr>
          <w:rFonts w:ascii="宋体" w:hAnsi="宋体" w:cs="楷体_GB2312" w:hint="eastAsia"/>
          <w:bCs/>
          <w:color w:val="0070C0"/>
          <w:szCs w:val="21"/>
        </w:rPr>
        <w:t>（3）多特征融合和目标综合分析识别：采用多特征融合的综合分析识别方法，识别出目标类型，确定其静止、待机、运动的工作状态及伪装、隐藏的防护状态，为战场态势感知、图像情报解译提供决策支持。</w:t>
      </w:r>
    </w:p>
    <w:p w:rsidR="00CE2D97" w:rsidRDefault="00212452" w:rsidP="0058065B">
      <w:pPr>
        <w:pStyle w:val="3"/>
        <w:rPr>
          <w:ins w:id="108" w:author="Windows 用户" w:date="2017-08-26T18:11:00Z"/>
        </w:rPr>
      </w:pPr>
      <w:r>
        <w:rPr>
          <w:rFonts w:hint="eastAsia"/>
        </w:rPr>
        <w:t>（</w:t>
      </w:r>
      <w:r>
        <w:rPr>
          <w:rFonts w:hint="eastAsia"/>
        </w:rPr>
        <w:t>2</w:t>
      </w:r>
      <w:r>
        <w:rPr>
          <w:rFonts w:hint="eastAsia"/>
        </w:rPr>
        <w:t>）</w:t>
      </w:r>
      <w:r w:rsidR="00CE2D97" w:rsidRPr="007B5FEC">
        <w:rPr>
          <w:rFonts w:hint="eastAsia"/>
        </w:rPr>
        <w:t>技术路线</w:t>
      </w:r>
    </w:p>
    <w:p w:rsidR="007E6A1B" w:rsidRDefault="007E6A1B" w:rsidP="00212452">
      <w:pPr>
        <w:snapToGrid w:val="0"/>
        <w:spacing w:beforeLines="50" w:before="156" w:afterLines="50" w:after="156" w:line="440" w:lineRule="exact"/>
        <w:rPr>
          <w:rFonts w:eastAsia="楷体_GB2312" w:cs="楷体_GB2312"/>
          <w:b/>
          <w:bCs/>
          <w:sz w:val="28"/>
          <w:szCs w:val="28"/>
        </w:rPr>
      </w:pPr>
      <w:ins w:id="109" w:author="Windows 用户" w:date="2017-08-26T18:12:00Z">
        <w:r>
          <w:rPr>
            <w:rFonts w:eastAsia="楷体_GB2312" w:cs="楷体_GB2312" w:hint="eastAsia"/>
            <w:b/>
            <w:bCs/>
            <w:sz w:val="28"/>
            <w:szCs w:val="28"/>
          </w:rPr>
          <w:t>综述</w:t>
        </w:r>
      </w:ins>
    </w:p>
    <w:p w:rsidR="007C617C" w:rsidRDefault="007C617C" w:rsidP="007C617C">
      <w:pPr>
        <w:snapToGrid w:val="0"/>
        <w:spacing w:afterLines="30" w:after="93" w:line="312" w:lineRule="auto"/>
        <w:ind w:firstLineChars="200" w:firstLine="420"/>
        <w:rPr>
          <w:rFonts w:ascii="宋体" w:hAnsi="宋体" w:cs="楷体_GB2312"/>
          <w:bCs/>
          <w:color w:val="0070C0"/>
          <w:szCs w:val="21"/>
        </w:rPr>
      </w:pPr>
      <w:r w:rsidRPr="007C617C">
        <w:rPr>
          <w:rFonts w:ascii="宋体" w:hAnsi="宋体" w:cs="楷体_GB2312" w:hint="eastAsia"/>
          <w:bCs/>
          <w:color w:val="0070C0"/>
          <w:szCs w:val="21"/>
        </w:rPr>
        <w:t>利用申报单位和联合申报单位的研究基础和技术优势，即多平台、多载荷研制基础以及地面应用研究基础，涉及高轨及低轨气象遥感卫星、军用气象与环境探测遥感卫星、全系列主动微波雷达遥感卫星、高光谱分辨率遥感卫星、高轨高分辨率光学成像卫星、低轨宽覆盖光学成像卫星、可见光与近红外复合遥感卫星等测控技术以及数据处理与分析技术，对星载观测平台实施快速测控组网，多平台、多源多载荷协同调配方案优化设计，对星上资源使用分析、地面资源使用分析和星地资源协同控制，星地交互遥感数据下传、地面引导信息上传、地面控制信息上传及专用组网算法模块上传等操作，提升战场环境下多平台、多源多载荷目标识别的工作效率，为战场信息情报的实时性提供技术支撑。</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bookmarkStart w:id="110" w:name="_Toc484096102"/>
      <w:r w:rsidRPr="00536C5E">
        <w:rPr>
          <w:rFonts w:ascii="宋体" w:hAnsi="宋体" w:cs="楷体_GB2312" w:hint="eastAsia"/>
          <w:bCs/>
          <w:color w:val="0070C0"/>
          <w:szCs w:val="21"/>
        </w:rPr>
        <w:t>1．星载、机载平台下多传感器、多源、多特征提取的目标综合识别机制</w:t>
      </w:r>
      <w:bookmarkEnd w:id="110"/>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雷达成像、高光谱成像、红外成像、可见光成像四种技术具有各自适宜的应用场景，目标识别方法已有很多，但实际战场环境中存在气候多变、人工遮挡、背景复杂等各种不利情况，仅依赖单一成像的分析手段不能获得最佳的目标识别效果。</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bCs/>
          <w:color w:val="0070C0"/>
          <w:szCs w:val="21"/>
        </w:rPr>
        <w:t>本项目</w:t>
      </w:r>
      <w:r w:rsidRPr="00536C5E">
        <w:rPr>
          <w:rFonts w:ascii="宋体" w:hAnsi="宋体" w:cs="楷体_GB2312" w:hint="eastAsia"/>
          <w:bCs/>
          <w:color w:val="0070C0"/>
          <w:szCs w:val="21"/>
        </w:rPr>
        <w:t>依</w:t>
      </w:r>
      <w:r w:rsidRPr="00536C5E">
        <w:rPr>
          <w:rFonts w:ascii="宋体" w:hAnsi="宋体" w:cs="楷体_GB2312"/>
          <w:bCs/>
          <w:color w:val="0070C0"/>
          <w:szCs w:val="21"/>
        </w:rPr>
        <w:t>托</w:t>
      </w:r>
      <w:r w:rsidRPr="00536C5E">
        <w:rPr>
          <w:rFonts w:ascii="宋体" w:hAnsi="宋体" w:cs="楷体_GB2312" w:hint="eastAsia"/>
          <w:bCs/>
          <w:color w:val="0070C0"/>
          <w:szCs w:val="21"/>
        </w:rPr>
        <w:t>星载、机载平台下四类传感器的成像特性，深入分析四类传感器独立开展图像特征提取、目标识别的方法差异。采用多种物理和数学评价方法量化四类传感器针对同一目标不同天气、天时、背景、伪装、隐藏等战场环境特征下，典型地面目标的多特征提取和识别能力，并在此基础上深入分析联合应用四类传感器进行信息融合与目标识别时的信息冗</w:t>
      </w:r>
      <w:r w:rsidRPr="00536C5E">
        <w:rPr>
          <w:rFonts w:ascii="宋体" w:hAnsi="宋体" w:cs="楷体_GB2312" w:hint="eastAsia"/>
          <w:bCs/>
          <w:color w:val="0070C0"/>
          <w:szCs w:val="21"/>
        </w:rPr>
        <w:lastRenderedPageBreak/>
        <w:t>余性、互补性、合作性关系，实现资源整合，优势互补，最大化综合应用四类传感器联合工作时在不同应用场景下适用性，最终建立空天多源遥感数据的综合分析机制。</w:t>
      </w:r>
    </w:p>
    <w:p w:rsidR="00130F3A" w:rsidRPr="007C617C" w:rsidRDefault="00130F3A" w:rsidP="007C617C">
      <w:pPr>
        <w:snapToGrid w:val="0"/>
        <w:spacing w:afterLines="30" w:after="93" w:line="312" w:lineRule="auto"/>
        <w:ind w:firstLineChars="200" w:firstLine="562"/>
        <w:rPr>
          <w:rFonts w:eastAsia="楷体_GB2312" w:cs="楷体_GB2312"/>
          <w:b/>
          <w:bCs/>
          <w:sz w:val="28"/>
          <w:szCs w:val="28"/>
        </w:rPr>
      </w:pPr>
    </w:p>
    <w:p w:rsidR="007E6A1B" w:rsidRPr="003860BB" w:rsidRDefault="005668CF" w:rsidP="0058065B">
      <w:pPr>
        <w:pStyle w:val="4"/>
      </w:pPr>
      <w:r w:rsidRPr="003860BB">
        <w:rPr>
          <w:rFonts w:hint="eastAsia"/>
        </w:rPr>
        <w:t>（i）</w:t>
      </w:r>
      <w:ins w:id="111" w:author="Windows 用户" w:date="2017-08-26T17:26:00Z">
        <w:r w:rsidR="00556C0C" w:rsidRPr="00A852DC">
          <w:rPr>
            <w:rFonts w:hint="eastAsia"/>
          </w:rPr>
          <w:t>多源</w:t>
        </w:r>
        <w:r w:rsidR="00556C0C">
          <w:rPr>
            <w:rFonts w:hint="eastAsia"/>
          </w:rPr>
          <w:t>异构</w:t>
        </w:r>
        <w:r w:rsidR="00556C0C" w:rsidRPr="00A852DC">
          <w:rPr>
            <w:rFonts w:hint="eastAsia"/>
          </w:rPr>
          <w:t>目标与背景</w:t>
        </w:r>
        <w:r w:rsidR="00556C0C">
          <w:rPr>
            <w:rFonts w:hint="eastAsia"/>
          </w:rPr>
          <w:t>特征</w:t>
        </w:r>
      </w:ins>
      <w:ins w:id="112" w:author="Windows 用户" w:date="2017-08-26T17:27:00Z">
        <w:r w:rsidR="00556C0C">
          <w:rPr>
            <w:rFonts w:hint="eastAsia"/>
          </w:rPr>
          <w:t>的智能</w:t>
        </w:r>
      </w:ins>
      <w:ins w:id="113" w:author="Windows 用户" w:date="2017-08-26T17:26:00Z">
        <w:r w:rsidR="00556C0C">
          <w:rPr>
            <w:rFonts w:hint="eastAsia"/>
          </w:rPr>
          <w:t>提取与知识发现</w:t>
        </w:r>
      </w:ins>
    </w:p>
    <w:p w:rsidR="00633D6C" w:rsidRPr="0007258C" w:rsidRDefault="00E9143D" w:rsidP="000C4DC1">
      <w:pPr>
        <w:snapToGrid w:val="0"/>
        <w:spacing w:afterLines="30" w:after="93" w:line="312" w:lineRule="auto"/>
        <w:ind w:firstLineChars="200" w:firstLine="420"/>
        <w:rPr>
          <w:rFonts w:ascii="黑体" w:eastAsia="黑体" w:hAnsi="黑体" w:cs="楷体_GB2312"/>
          <w:bCs/>
          <w:szCs w:val="21"/>
        </w:rPr>
      </w:pPr>
      <w:r w:rsidRPr="0007258C">
        <w:rPr>
          <w:rFonts w:ascii="黑体" w:eastAsia="黑体" w:hAnsi="黑体" w:cs="楷体_GB2312" w:hint="eastAsia"/>
          <w:bCs/>
          <w:szCs w:val="21"/>
        </w:rPr>
        <w:t>1）</w:t>
      </w:r>
      <w:r w:rsidR="00633D6C" w:rsidRPr="0007258C">
        <w:rPr>
          <w:rFonts w:ascii="黑体" w:eastAsia="黑体" w:hAnsi="黑体" w:cs="楷体_GB2312"/>
          <w:bCs/>
          <w:szCs w:val="21"/>
        </w:rPr>
        <w:t>多源异构数据特性分析</w:t>
      </w:r>
    </w:p>
    <w:p w:rsidR="003860BB" w:rsidRPr="003860BB" w:rsidRDefault="003860BB" w:rsidP="000C4DC1">
      <w:pPr>
        <w:snapToGrid w:val="0"/>
        <w:spacing w:afterLines="30" w:after="93" w:line="312" w:lineRule="auto"/>
        <w:ind w:firstLineChars="200" w:firstLine="422"/>
        <w:rPr>
          <w:rFonts w:ascii="宋体" w:hAnsi="宋体" w:cs="楷体_GB2312"/>
          <w:b/>
          <w:bCs/>
          <w:color w:val="FF0000"/>
          <w:szCs w:val="21"/>
        </w:rPr>
      </w:pPr>
      <w:r w:rsidRPr="003860BB">
        <w:rPr>
          <w:rFonts w:ascii="宋体" w:hAnsi="宋体" w:cs="楷体_GB2312" w:hint="eastAsia"/>
          <w:b/>
          <w:bCs/>
          <w:color w:val="FF0000"/>
          <w:szCs w:val="21"/>
        </w:rPr>
        <w:t>缺少一段启下的段落。</w:t>
      </w:r>
    </w:p>
    <w:p w:rsidR="00633D6C" w:rsidRPr="0007258C" w:rsidRDefault="00E9143D" w:rsidP="000C4DC1">
      <w:pPr>
        <w:snapToGrid w:val="0"/>
        <w:spacing w:afterLines="30" w:after="93" w:line="312" w:lineRule="auto"/>
        <w:ind w:firstLineChars="200" w:firstLine="422"/>
        <w:rPr>
          <w:rFonts w:ascii="宋体" w:hAnsi="宋体" w:cs="楷体_GB2312"/>
          <w:b/>
          <w:bCs/>
          <w:szCs w:val="21"/>
        </w:rPr>
      </w:pPr>
      <w:r w:rsidRPr="0007258C">
        <w:rPr>
          <w:rFonts w:ascii="宋体" w:hAnsi="宋体" w:cs="楷体_GB2312"/>
          <w:b/>
          <w:bCs/>
          <w:szCs w:val="21"/>
        </w:rPr>
        <w:t>a</w:t>
      </w:r>
      <w:r w:rsidR="00633D6C" w:rsidRPr="0007258C">
        <w:rPr>
          <w:rFonts w:ascii="宋体" w:hAnsi="宋体" w:cs="楷体_GB2312"/>
          <w:b/>
          <w:bCs/>
          <w:szCs w:val="21"/>
        </w:rPr>
        <w:t>）雷达</w:t>
      </w:r>
    </w:p>
    <w:p w:rsidR="00633D6C" w:rsidRPr="000C4DC1" w:rsidRDefault="00633D6C"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bCs/>
          <w:szCs w:val="21"/>
        </w:rPr>
        <w:t>雷达能够在白天黑夜均能探测远距离的目标，且不受雾、云和雨的阻挡，具有全天候、全天时的特点，并有一定的穿透能力。因此，它是星载、机载上必不可少的电子装备，广泛应用于社会经济发展和科学研究。星载、机载的合成孔径雷达是当今遥感中十分重要的传感器。以地面为目标的雷达可以探测地面的精确形状。其空间分辨力可达几米到几十米，且与距离无关。</w:t>
      </w:r>
    </w:p>
    <w:p w:rsidR="00633D6C" w:rsidRPr="000C4DC1" w:rsidRDefault="00633D6C"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bCs/>
          <w:szCs w:val="21"/>
        </w:rPr>
        <w:t>但是，实际中由于噪声的存在，当通过多个通道回波信号的一致性信息进行信号联合处理、完成杂波相消时，相邻像素拟合的系数会受到扰动，杂波之间的相关性提高不会很明显。为此，必须消除噪声对拟合系数的影响，这样才能有效地提高通道之间杂波的相关性。本课题拟采用滤波的方法，来消除噪声的影响。</w:t>
      </w:r>
    </w:p>
    <w:p w:rsidR="00633D6C" w:rsidRPr="0007258C" w:rsidRDefault="00E9143D" w:rsidP="0007258C">
      <w:pPr>
        <w:snapToGrid w:val="0"/>
        <w:spacing w:afterLines="30" w:after="93" w:line="312" w:lineRule="auto"/>
        <w:ind w:firstLineChars="200" w:firstLine="422"/>
        <w:rPr>
          <w:rFonts w:ascii="宋体" w:hAnsi="宋体" w:cs="楷体_GB2312"/>
          <w:b/>
          <w:bCs/>
          <w:szCs w:val="21"/>
        </w:rPr>
      </w:pPr>
      <w:r w:rsidRPr="0007258C">
        <w:rPr>
          <w:rFonts w:ascii="宋体" w:hAnsi="宋体" w:cs="楷体_GB2312"/>
          <w:b/>
          <w:bCs/>
          <w:szCs w:val="21"/>
        </w:rPr>
        <w:t>b</w:t>
      </w:r>
      <w:r w:rsidR="00633D6C" w:rsidRPr="0007258C">
        <w:rPr>
          <w:rFonts w:ascii="宋体" w:hAnsi="宋体" w:cs="楷体_GB2312"/>
          <w:b/>
          <w:bCs/>
          <w:szCs w:val="21"/>
        </w:rPr>
        <w:t>）高光谱</w:t>
      </w:r>
    </w:p>
    <w:p w:rsidR="00633D6C" w:rsidRPr="000C4DC1" w:rsidRDefault="00633D6C"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bCs/>
          <w:szCs w:val="21"/>
        </w:rPr>
        <w:t>高光谱成像可依据光谱信息反演出目标的材质，地物的分辨识别能力大大提高，并且可以区别属于同一种地物的不同类别。高光谱成像通道大大增加，使得在处理不同应用的分析中，光谱的可选择性变得灵活和多样化，这极大的增加了可以通过遥感手段进行分析的目标物的数量。</w:t>
      </w:r>
    </w:p>
    <w:p w:rsidR="00633D6C" w:rsidRPr="000C4DC1" w:rsidRDefault="00633D6C"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bCs/>
          <w:szCs w:val="21"/>
        </w:rPr>
        <w:t>高光谱信号采集系统从A/D转换芯片读取的采样信号数据中，除了有效的光谱图像信号，还包含了探测器本身带入的噪声如高频随机噪音、样品颗粒大小不均匀、光散射等多种噪声，都使得获得的光谱曲线存在一些高频的波动与毛刺。由于以上多种噪声的影响，图像在生成和传输过程中的质量变差，形成一些毛刺和虚假的峰值，这些噪声对于检测系统特征谱段的定位造成很大的影响，因此应先进行滤波处理降低高频噪声的影响、消除波动与毛刺，最终得到平滑的光谱曲线。</w:t>
      </w:r>
    </w:p>
    <w:p w:rsidR="00633D6C" w:rsidRPr="0007258C" w:rsidRDefault="00E9143D" w:rsidP="0007258C">
      <w:pPr>
        <w:snapToGrid w:val="0"/>
        <w:spacing w:afterLines="30" w:after="93" w:line="312" w:lineRule="auto"/>
        <w:ind w:firstLineChars="200" w:firstLine="422"/>
        <w:rPr>
          <w:rFonts w:ascii="宋体" w:hAnsi="宋体" w:cs="楷体_GB2312"/>
          <w:b/>
          <w:bCs/>
          <w:szCs w:val="21"/>
        </w:rPr>
      </w:pPr>
      <w:r w:rsidRPr="0007258C">
        <w:rPr>
          <w:rFonts w:ascii="宋体" w:hAnsi="宋体" w:cs="楷体_GB2312"/>
          <w:b/>
          <w:bCs/>
          <w:szCs w:val="21"/>
        </w:rPr>
        <w:t>c</w:t>
      </w:r>
      <w:r w:rsidR="00633D6C" w:rsidRPr="0007258C">
        <w:rPr>
          <w:rFonts w:ascii="宋体" w:hAnsi="宋体" w:cs="楷体_GB2312"/>
          <w:b/>
          <w:bCs/>
          <w:szCs w:val="21"/>
        </w:rPr>
        <w:t>）红外</w:t>
      </w:r>
    </w:p>
    <w:p w:rsidR="00633D6C" w:rsidRPr="000C4DC1" w:rsidRDefault="00633D6C"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bCs/>
          <w:szCs w:val="21"/>
        </w:rPr>
        <w:t>红外遥感在电磁波谱红外谱段进行，主要感受地面物体反射或自身辐射的红外线，可不受黑夜限制。同时红外线波长较长，大气中穿透力强，红外摄影时不受烟雾影响，透过很厚的大气层仍能拍摄到地面清晰的像片。</w:t>
      </w:r>
    </w:p>
    <w:p w:rsidR="00633D6C" w:rsidRPr="000C4DC1" w:rsidRDefault="00633D6C"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bCs/>
          <w:szCs w:val="21"/>
        </w:rPr>
        <w:t>红外图像在检测与识别过程中，由于红外成像背景的复杂性、传感器的抖动等诸多因素的影响，会造成大量的背景杂波、图像的信噪比较低，可检测的信号较弱等现象，使得目标图像的检测工作变得困难。所以在目标检测之前，需要进行噪声平滑、背景杂波抑制等必要</w:t>
      </w:r>
      <w:r w:rsidRPr="000C4DC1">
        <w:rPr>
          <w:rFonts w:ascii="宋体" w:hAnsi="宋体" w:cs="楷体_GB2312"/>
          <w:bCs/>
          <w:szCs w:val="21"/>
        </w:rPr>
        <w:lastRenderedPageBreak/>
        <w:t>的预处理操作以改善后续目标检测的性能。本课题利用滤波对红外图像进行噪声平滑和杂波抑制的处理。</w:t>
      </w:r>
    </w:p>
    <w:p w:rsidR="00633D6C" w:rsidRPr="0007258C" w:rsidRDefault="00E9143D" w:rsidP="0007258C">
      <w:pPr>
        <w:snapToGrid w:val="0"/>
        <w:spacing w:afterLines="30" w:after="93" w:line="312" w:lineRule="auto"/>
        <w:ind w:firstLineChars="200" w:firstLine="422"/>
        <w:rPr>
          <w:rFonts w:ascii="宋体" w:hAnsi="宋体" w:cs="楷体_GB2312"/>
          <w:b/>
          <w:bCs/>
          <w:szCs w:val="21"/>
        </w:rPr>
      </w:pPr>
      <w:r w:rsidRPr="0007258C">
        <w:rPr>
          <w:rFonts w:ascii="宋体" w:hAnsi="宋体" w:cs="楷体_GB2312" w:hint="eastAsia"/>
          <w:b/>
          <w:bCs/>
          <w:szCs w:val="21"/>
        </w:rPr>
        <w:t>d</w:t>
      </w:r>
      <w:r w:rsidR="00633D6C" w:rsidRPr="0007258C">
        <w:rPr>
          <w:rFonts w:ascii="宋体" w:hAnsi="宋体" w:cs="楷体_GB2312"/>
          <w:b/>
          <w:bCs/>
          <w:szCs w:val="21"/>
        </w:rPr>
        <w:t>）可见光</w:t>
      </w:r>
    </w:p>
    <w:p w:rsidR="00633D6C" w:rsidRPr="000C4DC1" w:rsidRDefault="00633D6C"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bCs/>
          <w:szCs w:val="21"/>
        </w:rPr>
        <w:t>可见光成像分辨率高，</w:t>
      </w:r>
      <w:bookmarkStart w:id="114" w:name="OLE_LINK12"/>
      <w:r w:rsidRPr="000C4DC1">
        <w:rPr>
          <w:rFonts w:ascii="宋体" w:hAnsi="宋体" w:cs="楷体_GB2312"/>
          <w:bCs/>
          <w:szCs w:val="21"/>
        </w:rPr>
        <w:t>可以提供制造环境中大部分的信息，信息形式最为直观</w:t>
      </w:r>
      <w:bookmarkEnd w:id="114"/>
      <w:r w:rsidRPr="000C4DC1">
        <w:rPr>
          <w:rFonts w:ascii="宋体" w:hAnsi="宋体" w:cs="楷体_GB2312"/>
          <w:bCs/>
          <w:szCs w:val="21"/>
        </w:rPr>
        <w:t>，是航天遥感的主要波段。根据地表电磁波辐射特性及大气传输的特点，可见光遥感是获取高空间分辨率的最佳波段。</w:t>
      </w:r>
    </w:p>
    <w:p w:rsidR="00633D6C" w:rsidRPr="000C4DC1" w:rsidRDefault="00633D6C"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bCs/>
          <w:szCs w:val="21"/>
        </w:rPr>
        <w:t>可见光图像在生成、获取、传输等过程中受到照明光源性能、成像系统性能、通道带宽和噪声等诸多因素的制约，往往造成对比度偏低、清晰度下降，并引入干扰噪声，影响了图像识别的准确率。拟采用图像空间域锐化处理，具体措施为取输入图像与经过低通滤波后的图像的差值作为滤波的输出。图像滤波处理后图像质量得到明显改善，方便计算机提取目标的纹理、颜色信息，提高目标边缘检测的准确率。</w:t>
      </w:r>
    </w:p>
    <w:p w:rsidR="00633D6C" w:rsidRPr="0007258C" w:rsidRDefault="00E9143D" w:rsidP="000C4DC1">
      <w:pPr>
        <w:snapToGrid w:val="0"/>
        <w:spacing w:afterLines="30" w:after="93" w:line="312" w:lineRule="auto"/>
        <w:ind w:firstLineChars="200" w:firstLine="420"/>
        <w:rPr>
          <w:rFonts w:ascii="黑体" w:eastAsia="黑体" w:hAnsi="黑体" w:cs="楷体_GB2312"/>
          <w:bCs/>
          <w:szCs w:val="21"/>
        </w:rPr>
      </w:pPr>
      <w:r w:rsidRPr="0007258C">
        <w:rPr>
          <w:rFonts w:ascii="黑体" w:eastAsia="黑体" w:hAnsi="黑体" w:cs="楷体_GB2312"/>
          <w:bCs/>
          <w:szCs w:val="21"/>
        </w:rPr>
        <w:t>2</w:t>
      </w:r>
      <w:r w:rsidRPr="0007258C">
        <w:rPr>
          <w:rFonts w:ascii="黑体" w:eastAsia="黑体" w:hAnsi="黑体" w:cs="楷体_GB2312" w:hint="eastAsia"/>
          <w:bCs/>
          <w:szCs w:val="21"/>
        </w:rPr>
        <w:t>）</w:t>
      </w:r>
      <w:r w:rsidR="00633D6C" w:rsidRPr="0007258C">
        <w:rPr>
          <w:rFonts w:ascii="黑体" w:eastAsia="黑体" w:hAnsi="黑体" w:cs="楷体_GB2312"/>
          <w:bCs/>
          <w:szCs w:val="21"/>
        </w:rPr>
        <w:t>面向多源异构据特征融合的图像关联</w:t>
      </w:r>
    </w:p>
    <w:p w:rsidR="00633D6C" w:rsidRPr="000C4DC1" w:rsidRDefault="00633D6C"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bCs/>
          <w:szCs w:val="21"/>
        </w:rPr>
        <w:t>传统的图像关联方法往往针对同一传感器不同时域、空域获取的遥感图像有效，而对于不同传感器、不同平台、不同载荷类型获取的遥感数据，则表现欠佳。而来自多平台、多载荷、多信息获取体制等的多源异构遥感数据，通常具有不同的空间和时间分辨率，以及不同的目标图像特征表现形式，为关联工作增加了难度。</w:t>
      </w:r>
    </w:p>
    <w:p w:rsidR="00633D6C" w:rsidRDefault="00633D6C"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bCs/>
          <w:szCs w:val="21"/>
        </w:rPr>
        <w:t>面向多源异构遥感数据特征融合的图像关联技术是本课题的关键技术之一，其核心思想是：在不同类别的遥感图像中，从时间和空间上来自动关联隶属于同一目标的特征点集，实现不同类别遥感图像中对于同一目标的标记，并充分利用多传感器的属性关联，实现对目标的精准关联。</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bookmarkStart w:id="115" w:name="_Toc484096103"/>
      <w:r w:rsidRPr="00536C5E">
        <w:rPr>
          <w:rFonts w:ascii="宋体" w:hAnsi="宋体" w:cs="楷体_GB2312" w:hint="eastAsia"/>
          <w:bCs/>
          <w:color w:val="0070C0"/>
          <w:szCs w:val="21"/>
        </w:rPr>
        <w:t>2．多传感器、多源数据ROI检测与关联</w:t>
      </w:r>
      <w:bookmarkEnd w:id="115"/>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bCs/>
          <w:color w:val="0070C0"/>
          <w:szCs w:val="21"/>
        </w:rPr>
        <w:t>本部分对获取的</w:t>
      </w:r>
      <w:r w:rsidRPr="00536C5E">
        <w:rPr>
          <w:rFonts w:ascii="宋体" w:hAnsi="宋体" w:cs="楷体_GB2312" w:hint="eastAsia"/>
          <w:bCs/>
          <w:color w:val="0070C0"/>
          <w:szCs w:val="21"/>
        </w:rPr>
        <w:t>雷达、</w:t>
      </w:r>
      <w:r w:rsidRPr="00536C5E">
        <w:rPr>
          <w:rFonts w:ascii="宋体" w:hAnsi="宋体" w:cs="楷体_GB2312"/>
          <w:bCs/>
          <w:color w:val="0070C0"/>
          <w:szCs w:val="21"/>
        </w:rPr>
        <w:t>高光谱、红外和可见光图像分别进行预处理</w:t>
      </w:r>
      <w:r w:rsidRPr="00536C5E">
        <w:rPr>
          <w:rFonts w:ascii="宋体" w:hAnsi="宋体" w:cs="楷体_GB2312" w:hint="eastAsia"/>
          <w:bCs/>
          <w:color w:val="0070C0"/>
          <w:szCs w:val="21"/>
        </w:rPr>
        <w:t>、</w:t>
      </w:r>
      <w:r w:rsidRPr="00536C5E">
        <w:rPr>
          <w:rFonts w:ascii="宋体" w:hAnsi="宋体" w:cs="楷体_GB2312"/>
          <w:bCs/>
          <w:color w:val="0070C0"/>
          <w:szCs w:val="21"/>
        </w:rPr>
        <w:t>ROI检测</w:t>
      </w:r>
      <w:r w:rsidRPr="00536C5E">
        <w:rPr>
          <w:rFonts w:ascii="宋体" w:hAnsi="宋体" w:cs="楷体_GB2312" w:hint="eastAsia"/>
          <w:bCs/>
          <w:color w:val="0070C0"/>
          <w:szCs w:val="21"/>
        </w:rPr>
        <w:t>，</w:t>
      </w:r>
      <w:r w:rsidRPr="00536C5E">
        <w:rPr>
          <w:rFonts w:ascii="宋体" w:hAnsi="宋体" w:cs="楷体_GB2312"/>
          <w:bCs/>
          <w:color w:val="0070C0"/>
          <w:szCs w:val="21"/>
        </w:rPr>
        <w:t>再对获得的</w:t>
      </w:r>
      <w:r w:rsidRPr="00536C5E">
        <w:rPr>
          <w:rFonts w:ascii="宋体" w:hAnsi="宋体" w:cs="楷体_GB2312" w:hint="eastAsia"/>
          <w:bCs/>
          <w:color w:val="0070C0"/>
          <w:szCs w:val="21"/>
        </w:rPr>
        <w:t>ROI进行关联</w:t>
      </w:r>
      <w:r w:rsidRPr="00536C5E">
        <w:rPr>
          <w:rFonts w:ascii="宋体" w:hAnsi="宋体" w:cs="楷体_GB2312"/>
          <w:bCs/>
          <w:color w:val="0070C0"/>
          <w:szCs w:val="21"/>
        </w:rPr>
        <w:t>处理</w:t>
      </w:r>
      <w:r w:rsidRPr="00536C5E">
        <w:rPr>
          <w:rFonts w:ascii="宋体" w:hAnsi="宋体" w:cs="楷体_GB2312" w:hint="eastAsia"/>
          <w:bCs/>
          <w:color w:val="0070C0"/>
          <w:szCs w:val="21"/>
        </w:rPr>
        <w:t>；</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2.1</w:t>
      </w:r>
      <w:r w:rsidRPr="00536C5E">
        <w:rPr>
          <w:rFonts w:ascii="宋体" w:hAnsi="宋体" w:cs="楷体_GB2312"/>
          <w:bCs/>
          <w:color w:val="0070C0"/>
          <w:szCs w:val="21"/>
        </w:rPr>
        <w:t xml:space="preserve"> 基于多源遥感图像的</w:t>
      </w:r>
      <w:r w:rsidRPr="00536C5E">
        <w:rPr>
          <w:rFonts w:ascii="宋体" w:hAnsi="宋体" w:cs="楷体_GB2312" w:hint="eastAsia"/>
          <w:bCs/>
          <w:color w:val="0070C0"/>
          <w:szCs w:val="21"/>
        </w:rPr>
        <w:t>预处理</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bookmarkStart w:id="116" w:name="OLE_LINK21"/>
      <w:bookmarkStart w:id="117" w:name="OLE_LINK22"/>
      <w:r w:rsidRPr="00536C5E">
        <w:rPr>
          <w:rFonts w:ascii="宋体" w:hAnsi="宋体" w:cs="楷体_GB2312" w:hint="eastAsia"/>
          <w:bCs/>
          <w:color w:val="0070C0"/>
          <w:szCs w:val="21"/>
        </w:rPr>
        <w:t>多源数据特征的互补、优选、合作的综合分析，前提是获取高信噪比、高对比度、高清晰度的图像，这需要对多平台、多传感器获取的多源图像进行预处理操作。预处理过程包括去噪、降维等环节，以得到目标区域轮廓明了、细节清晰的灰度图像，作为后续ROI</w:t>
      </w:r>
      <w:r w:rsidRPr="00536C5E">
        <w:rPr>
          <w:rFonts w:ascii="宋体" w:hAnsi="宋体" w:cs="楷体_GB2312"/>
          <w:bCs/>
          <w:color w:val="0070C0"/>
          <w:szCs w:val="21"/>
        </w:rPr>
        <w:t>关联的</w:t>
      </w:r>
      <w:r w:rsidRPr="00536C5E">
        <w:rPr>
          <w:rFonts w:ascii="宋体" w:hAnsi="宋体" w:cs="楷体_GB2312" w:hint="eastAsia"/>
          <w:bCs/>
          <w:color w:val="0070C0"/>
          <w:szCs w:val="21"/>
        </w:rPr>
        <w:t>输入。预处理需要针对不同传感器的成像机制，使用对应的算法对不同源图像信号进行矫正。</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对于多通道SAR-GMTI系统，采用常规的距离--多普勒算法可完成对回波信号的预处理，进而实现对照射地面区域的距离--速度估计与距离--方位二维成像。但是，实际中由于噪声的存在，当通过多个通道回波信号的一致性信息进行信号联合处理、完成杂波相消时，相邻像素拟合的系数会受到扰动，杂波之间的相关性提高不会很明显。为此，必须消除噪声对拟合系数的影响，这样才能有效地提高通道之间杂波的相关性。而总体最小二乘方法恰恰就是一种具有噪声清除能力的算法，适用于通道均衡、系统辨识、参数估计等领域。因此，通过在预处理中加入基于总体最小二乘方法的多通道噪声消除技术，以提升目标运动参数估计与动目标定位精度。</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lastRenderedPageBreak/>
        <w:t>高光谱图像维数高、数据量大，为高光谱图像处理带来了如Hughes现象、计算量增大、数据冗余度较高等诸多问题，所以对高光谱图像数据的预处理操作非常有必要，主要包括对输入高光谱图像的波段降维等。当已知目标光谱先验知识的情况下，输入高光谱遥感图像、感兴趣目标和背景的光谱或训练样本，建立以稀疏性为特点的高光谱解混的相关模型，对高光谱图像的光谱维度进行降维处理；在没有目标光谱先验知识的情况下，输入高光谱遥感图像、感兴趣目标和背景的光谱或训练样本，对高光谱图像的光谱维度进行降维处理。</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红外图像在检测与识别过程中，由于红外成像背景的复杂性、传感器的抖动等诸多因素的影响，会造成大量的背景杂波、图像的信噪比较低，可检测的信号较弱等现象，使得目标图像的检测工作变得困难。所以在目标检测之前，需要进行噪声平滑、背景杂波抑制等必要的预处理操作以改善后续目标检测的性能。本项目利用高斯加权滤波法和Robinson Guard 滤波器对获取的夜间红外图像进行噪声平滑和杂波抑制的处理。</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可见光图像在生成、获取、传输等过程中受到照明光源性能、成像系统性能、通道带宽和噪声等诸多因素的制约，往往造成对比度偏低、清晰度下降，并引入干扰噪声，影响了图像识别的准确率。拟采用图像空间域锐化处理，具体措施为取输入图像与经过低通滤波后的图像的差值作为高通滤波的输出。图像滤波处理后图像质量得到明显改善，方便计算机提取目标的纹理、颜色信息，提高目标边缘检测的准确率</w:t>
      </w:r>
      <w:r w:rsidRPr="00536C5E">
        <w:rPr>
          <w:rFonts w:ascii="宋体" w:hAnsi="宋体" w:cs="楷体_GB2312"/>
          <w:bCs/>
          <w:color w:val="0070C0"/>
          <w:szCs w:val="21"/>
        </w:rPr>
        <w:t>。</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对于星载和机载平台，成像过程中亦会受到众多因素干扰。星载平台在成像过程中，平台的振动，角位移等因素会直接影响成像的清晰度，尤其对于可见光等高分辨率图像，高频振动会引起图像模糊，低频振动或角位移则会产生图像畸变，此外，大气湍流、散射等因素亦会引起图像退化，传函降低。机载平台由于观测距离近，平台运动快，成像过程中易产生像移，而高速运动过程中还会产生光学的气动效应，引起波前畸变，从而造成像质退化。基于以上影响因素，可对像质退化因素进行建模分析（包括振动模型，大气湍流模型，像移模型，光学气动效应模型等），从而利用反卷积和逆滤波的方法进行图像复原与重构，提升图像质量。</w:t>
      </w:r>
    </w:p>
    <w:bookmarkEnd w:id="116"/>
    <w:bookmarkEnd w:id="117"/>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bCs/>
          <w:color w:val="0070C0"/>
          <w:szCs w:val="21"/>
        </w:rPr>
        <w:t>2.2  多传感器</w:t>
      </w:r>
      <w:r w:rsidRPr="00536C5E">
        <w:rPr>
          <w:rFonts w:ascii="宋体" w:hAnsi="宋体" w:cs="楷体_GB2312" w:hint="eastAsia"/>
          <w:bCs/>
          <w:color w:val="0070C0"/>
          <w:szCs w:val="21"/>
        </w:rPr>
        <w:t>成像</w:t>
      </w:r>
      <w:r w:rsidRPr="00536C5E">
        <w:rPr>
          <w:rFonts w:ascii="宋体" w:hAnsi="宋体" w:cs="楷体_GB2312"/>
          <w:bCs/>
          <w:color w:val="0070C0"/>
          <w:szCs w:val="21"/>
        </w:rPr>
        <w:t>的</w:t>
      </w:r>
      <w:r w:rsidRPr="00536C5E">
        <w:rPr>
          <w:rFonts w:ascii="宋体" w:hAnsi="宋体" w:cs="楷体_GB2312" w:hint="eastAsia"/>
          <w:bCs/>
          <w:color w:val="0070C0"/>
          <w:szCs w:val="21"/>
        </w:rPr>
        <w:t>ROI检测</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多源数据预处理之后，包含了大量的非目标信息，这些信息对目标识别没有任何增益效果。我们仅对图像中的目标疑似区域感兴趣。结合多源数据的成像机理分别进行异常值检测，利用傅里叶算子、阈值分割技术和区域增长技术等进行边缘检测和图像分割，识别出疑似目标区域，提取ROI。</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（1）雷达成像ROI检测</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拟采用多通道GMTI技术，利用谱估计方法分析距离--多普勒图像，提取雷达照射区域中动目标的位置以及目标速度信息；深入研究基于目标极化--运动学的特征提取与识别，通过极化技术将目标运动与目标结构特征关联，实现全天时</w:t>
      </w:r>
      <w:r w:rsidRPr="00536C5E">
        <w:rPr>
          <w:rFonts w:ascii="宋体" w:hAnsi="宋体" w:cs="楷体_GB2312"/>
          <w:bCs/>
          <w:color w:val="0070C0"/>
          <w:szCs w:val="21"/>
        </w:rPr>
        <w:t>、全天候的</w:t>
      </w:r>
      <w:r w:rsidRPr="00536C5E">
        <w:rPr>
          <w:rFonts w:ascii="宋体" w:hAnsi="宋体" w:cs="楷体_GB2312" w:hint="eastAsia"/>
          <w:bCs/>
          <w:color w:val="0070C0"/>
          <w:szCs w:val="21"/>
        </w:rPr>
        <w:t>对疑似动目标ROI检测。</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通过多极化SAR技术，研究典型地面目标在静止状态下基于傅里叶算子和矩特征的几何轮廓特征提取方法，采用极化技术将目标几何学特征与目标结构特征关联，实现特殊</w:t>
      </w:r>
      <w:r w:rsidRPr="00536C5E">
        <w:rPr>
          <w:rFonts w:ascii="宋体" w:hAnsi="宋体" w:cs="楷体_GB2312"/>
          <w:bCs/>
          <w:color w:val="0070C0"/>
          <w:szCs w:val="21"/>
        </w:rPr>
        <w:t>条件下</w:t>
      </w:r>
      <w:r w:rsidRPr="00536C5E">
        <w:rPr>
          <w:rFonts w:ascii="宋体" w:hAnsi="宋体" w:cs="楷体_GB2312" w:hint="eastAsia"/>
          <w:bCs/>
          <w:color w:val="0070C0"/>
          <w:szCs w:val="21"/>
        </w:rPr>
        <w:t>对疑似静止、待机目标ROI检测。</w:t>
      </w:r>
    </w:p>
    <w:p w:rsidR="00130F3A" w:rsidRPr="00130F3A" w:rsidRDefault="00130F3A" w:rsidP="00130F3A">
      <w:pPr>
        <w:jc w:val="center"/>
        <w:rPr>
          <w:rFonts w:ascii="宋体" w:hAnsi="宋体"/>
          <w:color w:val="0070C0"/>
          <w:sz w:val="18"/>
        </w:rPr>
      </w:pPr>
      <w:r w:rsidRPr="00130F3A">
        <w:rPr>
          <w:rFonts w:ascii="宋体" w:hAnsi="宋体"/>
          <w:color w:val="0070C0"/>
          <w:sz w:val="18"/>
        </w:rPr>
        <w:object w:dxaOrig="8415" w:dyaOrig="3436">
          <v:shape id="_x0000_i1032" type="#_x0000_t75" style="width:354.9pt;height:2in" o:ole="">
            <v:imagedata r:id="rId23" o:title=""/>
          </v:shape>
          <o:OLEObject Type="Embed" ProgID="Visio.Drawing.15" ShapeID="_x0000_i1032" DrawAspect="Content" ObjectID="_1565419529" r:id="rId24"/>
        </w:object>
      </w:r>
    </w:p>
    <w:p w:rsidR="00130F3A" w:rsidRPr="00130F3A" w:rsidRDefault="00130F3A" w:rsidP="00130F3A">
      <w:pPr>
        <w:spacing w:afterLines="50" w:after="156" w:line="340" w:lineRule="exact"/>
        <w:jc w:val="center"/>
        <w:rPr>
          <w:rFonts w:ascii="宋体" w:hAnsi="宋体"/>
          <w:color w:val="0070C0"/>
          <w:sz w:val="18"/>
        </w:rPr>
      </w:pPr>
      <w:bookmarkStart w:id="118" w:name="_Ref482627384"/>
      <w:r w:rsidRPr="00130F3A">
        <w:rPr>
          <w:rFonts w:ascii="宋体" w:hAnsi="宋体"/>
          <w:color w:val="0070C0"/>
          <w:sz w:val="18"/>
        </w:rPr>
        <w:t xml:space="preserve">图 </w:t>
      </w:r>
      <w:bookmarkEnd w:id="118"/>
      <w:r w:rsidRPr="00130F3A">
        <w:rPr>
          <w:rFonts w:ascii="宋体" w:hAnsi="宋体"/>
          <w:color w:val="0070C0"/>
          <w:sz w:val="18"/>
        </w:rPr>
        <w:t>2</w:t>
      </w:r>
      <w:r w:rsidRPr="00130F3A">
        <w:rPr>
          <w:rFonts w:ascii="宋体" w:hAnsi="宋体" w:hint="eastAsia"/>
          <w:color w:val="0070C0"/>
          <w:sz w:val="18"/>
        </w:rPr>
        <w:t>-6</w:t>
      </w:r>
      <w:r w:rsidRPr="00130F3A">
        <w:rPr>
          <w:rFonts w:ascii="宋体" w:hAnsi="宋体"/>
          <w:color w:val="0070C0"/>
          <w:sz w:val="18"/>
        </w:rPr>
        <w:t xml:space="preserve"> </w:t>
      </w:r>
      <w:r w:rsidRPr="00130F3A">
        <w:rPr>
          <w:rFonts w:ascii="宋体" w:hAnsi="宋体" w:hint="eastAsia"/>
          <w:color w:val="0070C0"/>
          <w:sz w:val="18"/>
        </w:rPr>
        <w:t>雷达成像ROI提取流程</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（2）高光谱成像ROI检测</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基于高光谱图像区域内的同质性和边界的不连续性，可以将高光谱图像分割方法分为利用区域内相似性（即同质性）的区域分割方法和利用区域间的不连续性的边缘检测技术。</w:t>
      </w:r>
    </w:p>
    <w:p w:rsidR="00130F3A" w:rsidRPr="00130F3A" w:rsidRDefault="00130F3A" w:rsidP="00130F3A">
      <w:pPr>
        <w:jc w:val="center"/>
        <w:rPr>
          <w:rFonts w:ascii="宋体" w:hAnsi="宋体"/>
          <w:color w:val="0070C0"/>
          <w:sz w:val="18"/>
        </w:rPr>
      </w:pPr>
      <w:r w:rsidRPr="00130F3A">
        <w:rPr>
          <w:rFonts w:ascii="宋体" w:hAnsi="宋体"/>
          <w:color w:val="0070C0"/>
          <w:sz w:val="18"/>
        </w:rPr>
        <w:object w:dxaOrig="7110" w:dyaOrig="1771">
          <v:shape id="_x0000_i1033" type="#_x0000_t75" style="width:341.85pt;height:85.6pt" o:ole="">
            <v:imagedata r:id="rId25" o:title=""/>
          </v:shape>
          <o:OLEObject Type="Embed" ProgID="Visio.Drawing.15" ShapeID="_x0000_i1033" DrawAspect="Content" ObjectID="_1565419530" r:id="rId26"/>
        </w:object>
      </w:r>
    </w:p>
    <w:p w:rsidR="00130F3A" w:rsidRPr="00130F3A" w:rsidRDefault="00130F3A" w:rsidP="00130F3A">
      <w:pPr>
        <w:spacing w:afterLines="50" w:after="156" w:line="240" w:lineRule="exact"/>
        <w:jc w:val="center"/>
        <w:rPr>
          <w:rFonts w:ascii="宋体" w:hAnsi="宋体"/>
          <w:color w:val="0070C0"/>
          <w:sz w:val="18"/>
        </w:rPr>
      </w:pPr>
      <w:r w:rsidRPr="00130F3A">
        <w:rPr>
          <w:rFonts w:ascii="宋体" w:hAnsi="宋体"/>
          <w:color w:val="0070C0"/>
          <w:sz w:val="18"/>
        </w:rPr>
        <w:t>图 2</w:t>
      </w:r>
      <w:r w:rsidRPr="00130F3A">
        <w:rPr>
          <w:rFonts w:ascii="宋体" w:hAnsi="宋体" w:hint="eastAsia"/>
          <w:color w:val="0070C0"/>
          <w:sz w:val="18"/>
        </w:rPr>
        <w:t>-7</w:t>
      </w:r>
      <w:r w:rsidRPr="00130F3A">
        <w:rPr>
          <w:rFonts w:ascii="宋体" w:hAnsi="宋体"/>
          <w:color w:val="0070C0"/>
          <w:sz w:val="18"/>
        </w:rPr>
        <w:t xml:space="preserve"> 高光谱成像ROI提取流程</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（3）红外成像ROI检测</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拟采用灰度形态学开运算背景估计的单帧图像处理、借助统计判决的图像热辐射值异常检测、利用阈值分割技术和模糊模式判决方法识别出疑似目标区域，进行ROI提取。</w:t>
      </w:r>
    </w:p>
    <w:p w:rsidR="00130F3A" w:rsidRPr="00130F3A" w:rsidRDefault="00130F3A" w:rsidP="00130F3A">
      <w:pPr>
        <w:jc w:val="center"/>
        <w:rPr>
          <w:rFonts w:ascii="宋体" w:hAnsi="宋体"/>
          <w:color w:val="0070C0"/>
          <w:sz w:val="18"/>
        </w:rPr>
      </w:pPr>
      <w:r w:rsidRPr="00130F3A">
        <w:rPr>
          <w:rFonts w:ascii="宋体" w:hAnsi="宋体"/>
          <w:color w:val="0070C0"/>
          <w:sz w:val="18"/>
        </w:rPr>
        <w:object w:dxaOrig="7546" w:dyaOrig="2265">
          <v:shape id="_x0000_i1034" type="#_x0000_t75" style="width:362.85pt;height:108.85pt" o:ole="">
            <v:imagedata r:id="rId27" o:title=""/>
          </v:shape>
          <o:OLEObject Type="Embed" ProgID="Visio.Drawing.15" ShapeID="_x0000_i1034" DrawAspect="Content" ObjectID="_1565419531" r:id="rId28"/>
        </w:object>
      </w:r>
    </w:p>
    <w:p w:rsidR="00130F3A" w:rsidRPr="00130F3A" w:rsidRDefault="00130F3A" w:rsidP="00130F3A">
      <w:pPr>
        <w:spacing w:afterLines="50" w:after="156" w:line="240" w:lineRule="exact"/>
        <w:jc w:val="center"/>
        <w:rPr>
          <w:rFonts w:ascii="宋体" w:hAnsi="宋体"/>
          <w:color w:val="0070C0"/>
          <w:sz w:val="18"/>
        </w:rPr>
      </w:pPr>
      <w:r w:rsidRPr="00130F3A">
        <w:rPr>
          <w:rFonts w:ascii="宋体" w:hAnsi="宋体"/>
          <w:color w:val="0070C0"/>
          <w:sz w:val="18"/>
        </w:rPr>
        <w:t>图 2</w:t>
      </w:r>
      <w:r w:rsidRPr="00130F3A">
        <w:rPr>
          <w:rFonts w:ascii="宋体" w:hAnsi="宋体" w:hint="eastAsia"/>
          <w:color w:val="0070C0"/>
          <w:sz w:val="18"/>
        </w:rPr>
        <w:t>-8</w:t>
      </w:r>
      <w:r w:rsidRPr="00130F3A">
        <w:rPr>
          <w:rFonts w:ascii="宋体" w:hAnsi="宋体"/>
          <w:color w:val="0070C0"/>
          <w:sz w:val="18"/>
        </w:rPr>
        <w:t xml:space="preserve"> </w:t>
      </w:r>
      <w:r w:rsidRPr="00130F3A">
        <w:rPr>
          <w:rFonts w:ascii="宋体" w:hAnsi="宋体" w:hint="eastAsia"/>
          <w:color w:val="0070C0"/>
          <w:sz w:val="18"/>
        </w:rPr>
        <w:t>红外</w:t>
      </w:r>
      <w:r w:rsidRPr="00130F3A">
        <w:rPr>
          <w:rFonts w:ascii="宋体" w:hAnsi="宋体"/>
          <w:color w:val="0070C0"/>
          <w:sz w:val="18"/>
        </w:rPr>
        <w:t>成像ROI提取流程</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（4）可见光成像ROI检测</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可见光图像预处理后的图像中ROI区域一般对应图像中特定的、具有某种特殊性质的区域。为了得到目标区域，采用区域生长算法和颜色、纹理特征相结合的图像分割方法，进行ROI提取将典型地面目标与背景分离。</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bCs/>
          <w:color w:val="0070C0"/>
          <w:szCs w:val="21"/>
        </w:rPr>
        <w:object w:dxaOrig="7110" w:dyaOrig="1771">
          <v:shape id="_x0000_i1035" type="#_x0000_t75" style="width:341.85pt;height:85.6pt" o:ole="">
            <v:imagedata r:id="rId29" o:title=""/>
          </v:shape>
          <o:OLEObject Type="Embed" ProgID="Visio.Drawing.15" ShapeID="_x0000_i1035" DrawAspect="Content" ObjectID="_1565419532" r:id="rId30"/>
        </w:object>
      </w:r>
    </w:p>
    <w:p w:rsidR="00130F3A" w:rsidRPr="00130F3A" w:rsidRDefault="00130F3A" w:rsidP="00130F3A">
      <w:pPr>
        <w:spacing w:afterLines="50" w:after="156" w:line="240" w:lineRule="exact"/>
        <w:jc w:val="center"/>
        <w:rPr>
          <w:rFonts w:ascii="宋体" w:hAnsi="宋体"/>
          <w:color w:val="0070C0"/>
          <w:sz w:val="18"/>
        </w:rPr>
      </w:pPr>
      <w:r w:rsidRPr="00130F3A">
        <w:rPr>
          <w:rFonts w:ascii="宋体" w:hAnsi="宋体"/>
          <w:color w:val="0070C0"/>
          <w:sz w:val="18"/>
        </w:rPr>
        <w:t>图 2</w:t>
      </w:r>
      <w:r w:rsidRPr="00130F3A">
        <w:rPr>
          <w:rFonts w:ascii="宋体" w:hAnsi="宋体" w:hint="eastAsia"/>
          <w:color w:val="0070C0"/>
          <w:sz w:val="18"/>
        </w:rPr>
        <w:t>-9</w:t>
      </w:r>
      <w:r w:rsidRPr="00130F3A">
        <w:rPr>
          <w:rFonts w:ascii="宋体" w:hAnsi="宋体"/>
          <w:color w:val="0070C0"/>
          <w:sz w:val="18"/>
        </w:rPr>
        <w:t xml:space="preserve"> </w:t>
      </w:r>
      <w:r w:rsidRPr="00130F3A">
        <w:rPr>
          <w:rFonts w:ascii="宋体" w:hAnsi="宋体" w:hint="eastAsia"/>
          <w:color w:val="0070C0"/>
          <w:sz w:val="18"/>
        </w:rPr>
        <w:t>可见光</w:t>
      </w:r>
      <w:r w:rsidRPr="00130F3A">
        <w:rPr>
          <w:rFonts w:ascii="宋体" w:hAnsi="宋体"/>
          <w:color w:val="0070C0"/>
          <w:sz w:val="18"/>
        </w:rPr>
        <w:t>成像ROI提取流程</w:t>
      </w:r>
    </w:p>
    <w:p w:rsidR="00130F3A" w:rsidRPr="00130F3A" w:rsidRDefault="00130F3A" w:rsidP="007343AE">
      <w:pPr>
        <w:rPr>
          <w:rFonts w:ascii="宋体" w:hAnsi="宋体"/>
          <w:color w:val="0070C0"/>
          <w:sz w:val="22"/>
        </w:rPr>
      </w:pPr>
      <w:r w:rsidRPr="00130F3A">
        <w:rPr>
          <w:rFonts w:ascii="宋体" w:hAnsi="宋体" w:hint="eastAsia"/>
          <w:color w:val="0070C0"/>
          <w:sz w:val="22"/>
        </w:rPr>
        <w:t>2.</w:t>
      </w:r>
      <w:r w:rsidRPr="00130F3A">
        <w:rPr>
          <w:rFonts w:ascii="宋体" w:hAnsi="宋体"/>
          <w:color w:val="0070C0"/>
          <w:sz w:val="22"/>
        </w:rPr>
        <w:t>3</w:t>
      </w:r>
      <w:r w:rsidRPr="00130F3A">
        <w:rPr>
          <w:rFonts w:ascii="宋体" w:hAnsi="宋体" w:hint="eastAsia"/>
          <w:color w:val="0070C0"/>
          <w:sz w:val="22"/>
        </w:rPr>
        <w:t xml:space="preserve">  面向多源异质遥感数据</w:t>
      </w:r>
      <w:r w:rsidRPr="00130F3A">
        <w:rPr>
          <w:rFonts w:ascii="宋体" w:hAnsi="宋体"/>
          <w:color w:val="0070C0"/>
          <w:sz w:val="22"/>
        </w:rPr>
        <w:t>特征融合的</w:t>
      </w:r>
      <w:r w:rsidRPr="00130F3A">
        <w:rPr>
          <w:rFonts w:ascii="宋体" w:hAnsi="宋体" w:hint="eastAsia"/>
          <w:color w:val="0070C0"/>
          <w:sz w:val="22"/>
        </w:rPr>
        <w:t>图像关联</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传统</w:t>
      </w:r>
      <w:r w:rsidRPr="00536C5E">
        <w:rPr>
          <w:rFonts w:ascii="宋体" w:hAnsi="宋体" w:cs="楷体_GB2312"/>
          <w:bCs/>
          <w:color w:val="0070C0"/>
          <w:szCs w:val="21"/>
        </w:rPr>
        <w:t>的图像</w:t>
      </w:r>
      <w:r w:rsidRPr="00536C5E">
        <w:rPr>
          <w:rFonts w:ascii="宋体" w:hAnsi="宋体" w:cs="楷体_GB2312" w:hint="eastAsia"/>
          <w:bCs/>
          <w:color w:val="0070C0"/>
          <w:szCs w:val="21"/>
        </w:rPr>
        <w:t>关联</w:t>
      </w:r>
      <w:r w:rsidRPr="00536C5E">
        <w:rPr>
          <w:rFonts w:ascii="宋体" w:hAnsi="宋体" w:cs="楷体_GB2312"/>
          <w:bCs/>
          <w:color w:val="0070C0"/>
          <w:szCs w:val="21"/>
        </w:rPr>
        <w:t>方法往往针对同一传感器不同</w:t>
      </w:r>
      <w:r w:rsidRPr="00536C5E">
        <w:rPr>
          <w:rFonts w:ascii="宋体" w:hAnsi="宋体" w:cs="楷体_GB2312" w:hint="eastAsia"/>
          <w:bCs/>
          <w:color w:val="0070C0"/>
          <w:szCs w:val="21"/>
        </w:rPr>
        <w:t>时域、</w:t>
      </w:r>
      <w:r w:rsidRPr="00536C5E">
        <w:rPr>
          <w:rFonts w:ascii="宋体" w:hAnsi="宋体" w:cs="楷体_GB2312"/>
          <w:bCs/>
          <w:color w:val="0070C0"/>
          <w:szCs w:val="21"/>
        </w:rPr>
        <w:t>空域获取的遥感图像有效，</w:t>
      </w:r>
      <w:r w:rsidRPr="00536C5E">
        <w:rPr>
          <w:rFonts w:ascii="宋体" w:hAnsi="宋体" w:cs="楷体_GB2312" w:hint="eastAsia"/>
          <w:bCs/>
          <w:color w:val="0070C0"/>
          <w:szCs w:val="21"/>
        </w:rPr>
        <w:t>而</w:t>
      </w:r>
      <w:r w:rsidRPr="00536C5E">
        <w:rPr>
          <w:rFonts w:ascii="宋体" w:hAnsi="宋体" w:cs="楷体_GB2312"/>
          <w:bCs/>
          <w:color w:val="0070C0"/>
          <w:szCs w:val="21"/>
        </w:rPr>
        <w:t>对于不同传感器</w:t>
      </w:r>
      <w:r w:rsidRPr="00536C5E">
        <w:rPr>
          <w:rFonts w:ascii="宋体" w:hAnsi="宋体" w:cs="楷体_GB2312" w:hint="eastAsia"/>
          <w:bCs/>
          <w:color w:val="0070C0"/>
          <w:szCs w:val="21"/>
        </w:rPr>
        <w:t>、</w:t>
      </w:r>
      <w:r w:rsidRPr="00536C5E">
        <w:rPr>
          <w:rFonts w:ascii="宋体" w:hAnsi="宋体" w:cs="楷体_GB2312"/>
          <w:bCs/>
          <w:color w:val="0070C0"/>
          <w:szCs w:val="21"/>
        </w:rPr>
        <w:t>不同平台</w:t>
      </w:r>
      <w:r w:rsidRPr="00536C5E">
        <w:rPr>
          <w:rFonts w:ascii="宋体" w:hAnsi="宋体" w:cs="楷体_GB2312" w:hint="eastAsia"/>
          <w:bCs/>
          <w:color w:val="0070C0"/>
          <w:szCs w:val="21"/>
        </w:rPr>
        <w:t>、</w:t>
      </w:r>
      <w:r w:rsidRPr="00536C5E">
        <w:rPr>
          <w:rFonts w:ascii="宋体" w:hAnsi="宋体" w:cs="楷体_GB2312"/>
          <w:bCs/>
          <w:color w:val="0070C0"/>
          <w:szCs w:val="21"/>
        </w:rPr>
        <w:t>不同载荷类型获取的</w:t>
      </w:r>
      <w:r w:rsidRPr="00536C5E">
        <w:rPr>
          <w:rFonts w:ascii="宋体" w:hAnsi="宋体" w:cs="楷体_GB2312" w:hint="eastAsia"/>
          <w:bCs/>
          <w:color w:val="0070C0"/>
          <w:szCs w:val="21"/>
        </w:rPr>
        <w:t>遥感</w:t>
      </w:r>
      <w:r w:rsidRPr="00536C5E">
        <w:rPr>
          <w:rFonts w:ascii="宋体" w:hAnsi="宋体" w:cs="楷体_GB2312"/>
          <w:bCs/>
          <w:color w:val="0070C0"/>
          <w:szCs w:val="21"/>
        </w:rPr>
        <w:t>数据，</w:t>
      </w:r>
      <w:r w:rsidRPr="00536C5E">
        <w:rPr>
          <w:rFonts w:ascii="宋体" w:hAnsi="宋体" w:cs="楷体_GB2312" w:hint="eastAsia"/>
          <w:bCs/>
          <w:color w:val="0070C0"/>
          <w:szCs w:val="21"/>
        </w:rPr>
        <w:t>则</w:t>
      </w:r>
      <w:r w:rsidRPr="00536C5E">
        <w:rPr>
          <w:rFonts w:ascii="宋体" w:hAnsi="宋体" w:cs="楷体_GB2312"/>
          <w:bCs/>
          <w:color w:val="0070C0"/>
          <w:szCs w:val="21"/>
        </w:rPr>
        <w:t>表现欠佳。</w:t>
      </w:r>
      <w:r w:rsidRPr="00536C5E">
        <w:rPr>
          <w:rFonts w:ascii="宋体" w:hAnsi="宋体" w:cs="楷体_GB2312" w:hint="eastAsia"/>
          <w:bCs/>
          <w:color w:val="0070C0"/>
          <w:szCs w:val="21"/>
        </w:rPr>
        <w:t>而来自多</w:t>
      </w:r>
      <w:r w:rsidRPr="00536C5E">
        <w:rPr>
          <w:rFonts w:ascii="宋体" w:hAnsi="宋体" w:cs="楷体_GB2312"/>
          <w:bCs/>
          <w:color w:val="0070C0"/>
          <w:szCs w:val="21"/>
        </w:rPr>
        <w:t>平台</w:t>
      </w:r>
      <w:r w:rsidRPr="00536C5E">
        <w:rPr>
          <w:rFonts w:ascii="宋体" w:hAnsi="宋体" w:cs="楷体_GB2312" w:hint="eastAsia"/>
          <w:bCs/>
          <w:color w:val="0070C0"/>
          <w:szCs w:val="21"/>
        </w:rPr>
        <w:t>、</w:t>
      </w:r>
      <w:r w:rsidRPr="00536C5E">
        <w:rPr>
          <w:rFonts w:ascii="宋体" w:hAnsi="宋体" w:cs="楷体_GB2312"/>
          <w:bCs/>
          <w:color w:val="0070C0"/>
          <w:szCs w:val="21"/>
        </w:rPr>
        <w:t>多载荷</w:t>
      </w:r>
      <w:r w:rsidRPr="00536C5E">
        <w:rPr>
          <w:rFonts w:ascii="宋体" w:hAnsi="宋体" w:cs="楷体_GB2312" w:hint="eastAsia"/>
          <w:bCs/>
          <w:color w:val="0070C0"/>
          <w:szCs w:val="21"/>
        </w:rPr>
        <w:t>、多</w:t>
      </w:r>
      <w:r w:rsidRPr="00536C5E">
        <w:rPr>
          <w:rFonts w:ascii="宋体" w:hAnsi="宋体" w:cs="楷体_GB2312"/>
          <w:bCs/>
          <w:color w:val="0070C0"/>
          <w:szCs w:val="21"/>
        </w:rPr>
        <w:t>信息获取</w:t>
      </w:r>
      <w:r w:rsidRPr="00536C5E">
        <w:rPr>
          <w:rFonts w:ascii="宋体" w:hAnsi="宋体" w:cs="楷体_GB2312" w:hint="eastAsia"/>
          <w:bCs/>
          <w:color w:val="0070C0"/>
          <w:szCs w:val="21"/>
        </w:rPr>
        <w:t>体制</w:t>
      </w:r>
      <w:r w:rsidRPr="00536C5E">
        <w:rPr>
          <w:rFonts w:ascii="宋体" w:hAnsi="宋体" w:cs="楷体_GB2312"/>
          <w:bCs/>
          <w:color w:val="0070C0"/>
          <w:szCs w:val="21"/>
        </w:rPr>
        <w:t>等</w:t>
      </w:r>
      <w:r w:rsidRPr="00536C5E">
        <w:rPr>
          <w:rFonts w:ascii="宋体" w:hAnsi="宋体" w:cs="楷体_GB2312" w:hint="eastAsia"/>
          <w:bCs/>
          <w:color w:val="0070C0"/>
          <w:szCs w:val="21"/>
        </w:rPr>
        <w:t>的多源异质遥感数据</w:t>
      </w:r>
      <w:r w:rsidRPr="00536C5E">
        <w:rPr>
          <w:rFonts w:ascii="宋体" w:hAnsi="宋体" w:cs="楷体_GB2312"/>
          <w:bCs/>
          <w:color w:val="0070C0"/>
          <w:szCs w:val="21"/>
        </w:rPr>
        <w:t>，</w:t>
      </w:r>
      <w:r w:rsidRPr="00536C5E">
        <w:rPr>
          <w:rFonts w:ascii="宋体" w:hAnsi="宋体" w:cs="楷体_GB2312" w:hint="eastAsia"/>
          <w:bCs/>
          <w:color w:val="0070C0"/>
          <w:szCs w:val="21"/>
        </w:rPr>
        <w:t>通常</w:t>
      </w:r>
      <w:r w:rsidRPr="00536C5E">
        <w:rPr>
          <w:rFonts w:ascii="宋体" w:hAnsi="宋体" w:cs="楷体_GB2312"/>
          <w:bCs/>
          <w:color w:val="0070C0"/>
          <w:szCs w:val="21"/>
        </w:rPr>
        <w:t>具有不同的空间</w:t>
      </w:r>
      <w:r w:rsidRPr="00536C5E">
        <w:rPr>
          <w:rFonts w:ascii="宋体" w:hAnsi="宋体" w:cs="楷体_GB2312" w:hint="eastAsia"/>
          <w:bCs/>
          <w:color w:val="0070C0"/>
          <w:szCs w:val="21"/>
        </w:rPr>
        <w:t>和</w:t>
      </w:r>
      <w:r w:rsidRPr="00536C5E">
        <w:rPr>
          <w:rFonts w:ascii="宋体" w:hAnsi="宋体" w:cs="楷体_GB2312"/>
          <w:bCs/>
          <w:color w:val="0070C0"/>
          <w:szCs w:val="21"/>
        </w:rPr>
        <w:t>时间分辨率，以及不同的</w:t>
      </w:r>
      <w:r w:rsidRPr="00536C5E">
        <w:rPr>
          <w:rFonts w:ascii="宋体" w:hAnsi="宋体" w:cs="楷体_GB2312" w:hint="eastAsia"/>
          <w:bCs/>
          <w:color w:val="0070C0"/>
          <w:szCs w:val="21"/>
        </w:rPr>
        <w:t>目标</w:t>
      </w:r>
      <w:r w:rsidRPr="00536C5E">
        <w:rPr>
          <w:rFonts w:ascii="宋体" w:hAnsi="宋体" w:cs="楷体_GB2312"/>
          <w:bCs/>
          <w:color w:val="0070C0"/>
          <w:szCs w:val="21"/>
        </w:rPr>
        <w:t>图像特征表现形式</w:t>
      </w:r>
      <w:r w:rsidRPr="00536C5E">
        <w:rPr>
          <w:rFonts w:ascii="宋体" w:hAnsi="宋体" w:cs="楷体_GB2312" w:hint="eastAsia"/>
          <w:bCs/>
          <w:color w:val="0070C0"/>
          <w:szCs w:val="21"/>
        </w:rPr>
        <w:t>，</w:t>
      </w:r>
      <w:r w:rsidRPr="00536C5E">
        <w:rPr>
          <w:rFonts w:ascii="宋体" w:hAnsi="宋体" w:cs="楷体_GB2312"/>
          <w:bCs/>
          <w:color w:val="0070C0"/>
          <w:szCs w:val="21"/>
        </w:rPr>
        <w:t>为</w:t>
      </w:r>
      <w:r w:rsidRPr="00536C5E">
        <w:rPr>
          <w:rFonts w:ascii="宋体" w:hAnsi="宋体" w:cs="楷体_GB2312" w:hint="eastAsia"/>
          <w:bCs/>
          <w:color w:val="0070C0"/>
          <w:szCs w:val="21"/>
        </w:rPr>
        <w:t>关联</w:t>
      </w:r>
      <w:r w:rsidRPr="00536C5E">
        <w:rPr>
          <w:rFonts w:ascii="宋体" w:hAnsi="宋体" w:cs="楷体_GB2312"/>
          <w:bCs/>
          <w:color w:val="0070C0"/>
          <w:szCs w:val="21"/>
        </w:rPr>
        <w:t>工作增加了难度</w:t>
      </w:r>
      <w:r w:rsidRPr="00536C5E">
        <w:rPr>
          <w:rFonts w:ascii="宋体" w:hAnsi="宋体" w:cs="楷体_GB2312" w:hint="eastAsia"/>
          <w:bCs/>
          <w:color w:val="0070C0"/>
          <w:szCs w:val="21"/>
        </w:rPr>
        <w:t>。</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面向多源异质遥感数据特征融合的图像关联技术是</w:t>
      </w:r>
      <w:r w:rsidRPr="00536C5E">
        <w:rPr>
          <w:rFonts w:ascii="宋体" w:hAnsi="宋体" w:cs="楷体_GB2312"/>
          <w:bCs/>
          <w:color w:val="0070C0"/>
          <w:szCs w:val="21"/>
        </w:rPr>
        <w:t>本项目</w:t>
      </w:r>
      <w:r w:rsidRPr="00536C5E">
        <w:rPr>
          <w:rFonts w:ascii="宋体" w:hAnsi="宋体" w:cs="楷体_GB2312" w:hint="eastAsia"/>
          <w:bCs/>
          <w:color w:val="0070C0"/>
          <w:szCs w:val="21"/>
        </w:rPr>
        <w:t>的</w:t>
      </w:r>
      <w:r w:rsidRPr="00536C5E">
        <w:rPr>
          <w:rFonts w:ascii="宋体" w:hAnsi="宋体" w:cs="楷体_GB2312"/>
          <w:bCs/>
          <w:color w:val="0070C0"/>
          <w:szCs w:val="21"/>
        </w:rPr>
        <w:t>关键技术之一，</w:t>
      </w:r>
      <w:r w:rsidRPr="00536C5E">
        <w:rPr>
          <w:rFonts w:ascii="宋体" w:hAnsi="宋体" w:cs="楷体_GB2312" w:hint="eastAsia"/>
          <w:bCs/>
          <w:color w:val="0070C0"/>
          <w:szCs w:val="21"/>
        </w:rPr>
        <w:t>其</w:t>
      </w:r>
      <w:r w:rsidRPr="00536C5E">
        <w:rPr>
          <w:rFonts w:ascii="宋体" w:hAnsi="宋体" w:cs="楷体_GB2312"/>
          <w:bCs/>
          <w:color w:val="0070C0"/>
          <w:szCs w:val="21"/>
        </w:rPr>
        <w:t>核心思想是</w:t>
      </w:r>
      <w:r w:rsidRPr="00536C5E">
        <w:rPr>
          <w:rFonts w:ascii="宋体" w:hAnsi="宋体" w:cs="楷体_GB2312" w:hint="eastAsia"/>
          <w:bCs/>
          <w:color w:val="0070C0"/>
          <w:szCs w:val="21"/>
        </w:rPr>
        <w:t>：在</w:t>
      </w:r>
      <w:r w:rsidRPr="00536C5E">
        <w:rPr>
          <w:rFonts w:ascii="宋体" w:hAnsi="宋体" w:cs="楷体_GB2312"/>
          <w:bCs/>
          <w:color w:val="0070C0"/>
          <w:szCs w:val="21"/>
        </w:rPr>
        <w:t>不同类别的</w:t>
      </w:r>
      <w:r w:rsidRPr="00536C5E">
        <w:rPr>
          <w:rFonts w:ascii="宋体" w:hAnsi="宋体" w:cs="楷体_GB2312" w:hint="eastAsia"/>
          <w:bCs/>
          <w:color w:val="0070C0"/>
          <w:szCs w:val="21"/>
        </w:rPr>
        <w:t>遥感图像中，从</w:t>
      </w:r>
      <w:r w:rsidRPr="00536C5E">
        <w:rPr>
          <w:rFonts w:ascii="宋体" w:hAnsi="宋体" w:cs="楷体_GB2312"/>
          <w:bCs/>
          <w:color w:val="0070C0"/>
          <w:szCs w:val="21"/>
        </w:rPr>
        <w:t>时间和</w:t>
      </w:r>
      <w:r w:rsidRPr="00536C5E">
        <w:rPr>
          <w:rFonts w:ascii="宋体" w:hAnsi="宋体" w:cs="楷体_GB2312" w:hint="eastAsia"/>
          <w:bCs/>
          <w:color w:val="0070C0"/>
          <w:szCs w:val="21"/>
        </w:rPr>
        <w:t>空间上</w:t>
      </w:r>
      <w:r w:rsidRPr="00536C5E">
        <w:rPr>
          <w:rFonts w:ascii="宋体" w:hAnsi="宋体" w:cs="楷体_GB2312"/>
          <w:bCs/>
          <w:color w:val="0070C0"/>
          <w:szCs w:val="21"/>
        </w:rPr>
        <w:t>来</w:t>
      </w:r>
      <w:r w:rsidRPr="00536C5E">
        <w:rPr>
          <w:rFonts w:ascii="宋体" w:hAnsi="宋体" w:cs="楷体_GB2312" w:hint="eastAsia"/>
          <w:bCs/>
          <w:color w:val="0070C0"/>
          <w:szCs w:val="21"/>
        </w:rPr>
        <w:t>自动关联</w:t>
      </w:r>
      <w:r w:rsidRPr="00536C5E">
        <w:rPr>
          <w:rFonts w:ascii="宋体" w:hAnsi="宋体" w:cs="楷体_GB2312"/>
          <w:bCs/>
          <w:color w:val="0070C0"/>
          <w:szCs w:val="21"/>
        </w:rPr>
        <w:t>隶属于</w:t>
      </w:r>
      <w:r w:rsidRPr="00536C5E">
        <w:rPr>
          <w:rFonts w:ascii="宋体" w:hAnsi="宋体" w:cs="楷体_GB2312" w:hint="eastAsia"/>
          <w:bCs/>
          <w:color w:val="0070C0"/>
          <w:szCs w:val="21"/>
        </w:rPr>
        <w:t>同一</w:t>
      </w:r>
      <w:r w:rsidRPr="00536C5E">
        <w:rPr>
          <w:rFonts w:ascii="宋体" w:hAnsi="宋体" w:cs="楷体_GB2312"/>
          <w:bCs/>
          <w:color w:val="0070C0"/>
          <w:szCs w:val="21"/>
        </w:rPr>
        <w:t>目标</w:t>
      </w:r>
      <w:r w:rsidRPr="00536C5E">
        <w:rPr>
          <w:rFonts w:ascii="宋体" w:hAnsi="宋体" w:cs="楷体_GB2312" w:hint="eastAsia"/>
          <w:bCs/>
          <w:color w:val="0070C0"/>
          <w:szCs w:val="21"/>
        </w:rPr>
        <w:t>的</w:t>
      </w:r>
      <w:r w:rsidRPr="00536C5E">
        <w:rPr>
          <w:rFonts w:ascii="宋体" w:hAnsi="宋体" w:cs="楷体_GB2312"/>
          <w:bCs/>
          <w:color w:val="0070C0"/>
          <w:szCs w:val="21"/>
        </w:rPr>
        <w:t>特征点集</w:t>
      </w:r>
      <w:r w:rsidRPr="00536C5E">
        <w:rPr>
          <w:rFonts w:ascii="宋体" w:hAnsi="宋体" w:cs="楷体_GB2312" w:hint="eastAsia"/>
          <w:bCs/>
          <w:color w:val="0070C0"/>
          <w:szCs w:val="21"/>
        </w:rPr>
        <w:t>，实现</w:t>
      </w:r>
      <w:r w:rsidRPr="00536C5E">
        <w:rPr>
          <w:rFonts w:ascii="宋体" w:hAnsi="宋体" w:cs="楷体_GB2312"/>
          <w:bCs/>
          <w:color w:val="0070C0"/>
          <w:szCs w:val="21"/>
        </w:rPr>
        <w:t>不同类别遥感图像中</w:t>
      </w:r>
      <w:r w:rsidRPr="00536C5E">
        <w:rPr>
          <w:rFonts w:ascii="宋体" w:hAnsi="宋体" w:cs="楷体_GB2312" w:hint="eastAsia"/>
          <w:bCs/>
          <w:color w:val="0070C0"/>
          <w:szCs w:val="21"/>
        </w:rPr>
        <w:t>对于</w:t>
      </w:r>
      <w:r w:rsidRPr="00536C5E">
        <w:rPr>
          <w:rFonts w:ascii="宋体" w:hAnsi="宋体" w:cs="楷体_GB2312"/>
          <w:bCs/>
          <w:color w:val="0070C0"/>
          <w:szCs w:val="21"/>
        </w:rPr>
        <w:t>同一目标的标记</w:t>
      </w:r>
      <w:r w:rsidRPr="00536C5E">
        <w:rPr>
          <w:rFonts w:ascii="宋体" w:hAnsi="宋体" w:cs="楷体_GB2312" w:hint="eastAsia"/>
          <w:bCs/>
          <w:color w:val="0070C0"/>
          <w:szCs w:val="21"/>
        </w:rPr>
        <w:t>，并</w:t>
      </w:r>
      <w:r w:rsidRPr="00536C5E">
        <w:rPr>
          <w:rFonts w:ascii="宋体" w:hAnsi="宋体" w:cs="楷体_GB2312"/>
          <w:bCs/>
          <w:color w:val="0070C0"/>
          <w:szCs w:val="21"/>
        </w:rPr>
        <w:t>充分利用多传感器</w:t>
      </w:r>
      <w:r w:rsidRPr="00536C5E">
        <w:rPr>
          <w:rFonts w:ascii="宋体" w:hAnsi="宋体" w:cs="楷体_GB2312" w:hint="eastAsia"/>
          <w:bCs/>
          <w:color w:val="0070C0"/>
          <w:szCs w:val="21"/>
        </w:rPr>
        <w:t>的属性关联</w:t>
      </w:r>
      <w:r w:rsidRPr="00536C5E">
        <w:rPr>
          <w:rFonts w:ascii="宋体" w:hAnsi="宋体" w:cs="楷体_GB2312"/>
          <w:bCs/>
          <w:color w:val="0070C0"/>
          <w:szCs w:val="21"/>
        </w:rPr>
        <w:t>，实现对目标的精准关联。</w:t>
      </w:r>
      <w:r w:rsidRPr="00536C5E">
        <w:rPr>
          <w:rFonts w:ascii="宋体" w:hAnsi="宋体" w:cs="楷体_GB2312" w:hint="eastAsia"/>
          <w:bCs/>
          <w:color w:val="0070C0"/>
          <w:szCs w:val="21"/>
        </w:rPr>
        <w:t>多源异质遥感数据特征融合的图像关联过程</w:t>
      </w:r>
      <w:r w:rsidRPr="00536C5E">
        <w:rPr>
          <w:rFonts w:ascii="宋体" w:hAnsi="宋体" w:cs="楷体_GB2312"/>
          <w:bCs/>
          <w:color w:val="0070C0"/>
          <w:szCs w:val="21"/>
        </w:rPr>
        <w:t>示意图如图</w:t>
      </w:r>
      <w:r w:rsidRPr="00536C5E">
        <w:rPr>
          <w:rFonts w:ascii="宋体" w:hAnsi="宋体" w:cs="楷体_GB2312" w:hint="eastAsia"/>
          <w:bCs/>
          <w:color w:val="0070C0"/>
          <w:szCs w:val="21"/>
        </w:rPr>
        <w:t>2-</w:t>
      </w:r>
      <w:r w:rsidRPr="00536C5E">
        <w:rPr>
          <w:rFonts w:ascii="宋体" w:hAnsi="宋体" w:cs="楷体_GB2312"/>
          <w:bCs/>
          <w:color w:val="0070C0"/>
          <w:szCs w:val="21"/>
        </w:rPr>
        <w:t>10所示</w:t>
      </w:r>
      <w:r w:rsidRPr="00536C5E">
        <w:rPr>
          <w:rFonts w:ascii="宋体" w:hAnsi="宋体" w:cs="楷体_GB2312" w:hint="eastAsia"/>
          <w:bCs/>
          <w:color w:val="0070C0"/>
          <w:szCs w:val="21"/>
        </w:rPr>
        <w:t>：</w:t>
      </w:r>
      <w:r w:rsidRPr="00536C5E">
        <w:rPr>
          <w:rFonts w:ascii="宋体" w:hAnsi="宋体" w:cs="楷体_GB2312"/>
          <w:bCs/>
          <w:color w:val="0070C0"/>
          <w:szCs w:val="21"/>
        </w:rPr>
        <w:t xml:space="preserve"> </w:t>
      </w:r>
    </w:p>
    <w:p w:rsidR="00130F3A" w:rsidRPr="00130F3A" w:rsidRDefault="00130F3A" w:rsidP="00130F3A">
      <w:pPr>
        <w:widowControl/>
        <w:spacing w:line="360" w:lineRule="auto"/>
        <w:jc w:val="center"/>
        <w:rPr>
          <w:rFonts w:ascii="宋体" w:hAnsi="宋体"/>
          <w:color w:val="0070C0"/>
          <w:sz w:val="18"/>
        </w:rPr>
      </w:pPr>
      <w:r w:rsidRPr="00130F3A">
        <w:rPr>
          <w:rFonts w:ascii="宋体" w:hAnsi="宋体"/>
          <w:color w:val="0070C0"/>
          <w:sz w:val="18"/>
        </w:rPr>
        <w:object w:dxaOrig="3689" w:dyaOrig="4166">
          <v:shape id="_x0000_i1036" type="#_x0000_t75" style="width:208.65pt;height:235.3pt" o:ole="">
            <v:imagedata r:id="rId31" o:title="" croptop="937f" cropbottom="1632f"/>
          </v:shape>
          <o:OLEObject Type="Embed" ProgID="Visio.Drawing.11" ShapeID="_x0000_i1036" DrawAspect="Content" ObjectID="_1565419533" r:id="rId32"/>
        </w:object>
      </w:r>
    </w:p>
    <w:p w:rsidR="00130F3A" w:rsidRPr="00130F3A" w:rsidRDefault="00130F3A" w:rsidP="00130F3A">
      <w:pPr>
        <w:spacing w:afterLines="50" w:after="156" w:line="340" w:lineRule="exact"/>
        <w:jc w:val="center"/>
        <w:rPr>
          <w:rFonts w:ascii="宋体" w:hAnsi="宋体"/>
          <w:color w:val="0070C0"/>
          <w:sz w:val="18"/>
        </w:rPr>
      </w:pPr>
      <w:r w:rsidRPr="00130F3A">
        <w:rPr>
          <w:rFonts w:ascii="宋体" w:hAnsi="宋体"/>
          <w:color w:val="0070C0"/>
          <w:sz w:val="18"/>
        </w:rPr>
        <w:t>图</w:t>
      </w:r>
      <w:r w:rsidRPr="00130F3A">
        <w:rPr>
          <w:rFonts w:ascii="宋体" w:hAnsi="宋体" w:hint="eastAsia"/>
          <w:color w:val="0070C0"/>
          <w:sz w:val="18"/>
        </w:rPr>
        <w:t>2-</w:t>
      </w:r>
      <w:r w:rsidRPr="00130F3A">
        <w:rPr>
          <w:rFonts w:ascii="宋体" w:hAnsi="宋体"/>
          <w:color w:val="0070C0"/>
          <w:sz w:val="18"/>
        </w:rPr>
        <w:t>1</w:t>
      </w:r>
      <w:r w:rsidRPr="00130F3A">
        <w:rPr>
          <w:rFonts w:ascii="宋体" w:hAnsi="宋体" w:hint="eastAsia"/>
          <w:color w:val="0070C0"/>
          <w:sz w:val="18"/>
        </w:rPr>
        <w:t>0</w:t>
      </w:r>
      <w:r w:rsidRPr="00130F3A">
        <w:rPr>
          <w:rFonts w:ascii="宋体" w:hAnsi="宋体"/>
          <w:color w:val="0070C0"/>
          <w:sz w:val="18"/>
        </w:rPr>
        <w:t xml:space="preserve"> </w:t>
      </w:r>
      <w:r w:rsidRPr="00130F3A">
        <w:rPr>
          <w:rFonts w:ascii="宋体" w:hAnsi="宋体" w:hint="eastAsia"/>
          <w:color w:val="0070C0"/>
          <w:sz w:val="18"/>
        </w:rPr>
        <w:t>多源异质遥感数据特征融合的图像关联过程</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bCs/>
          <w:color w:val="0070C0"/>
          <w:szCs w:val="21"/>
        </w:rPr>
        <w:t>本项目</w:t>
      </w:r>
      <w:r w:rsidRPr="00536C5E">
        <w:rPr>
          <w:rFonts w:ascii="宋体" w:hAnsi="宋体" w:cs="楷体_GB2312" w:hint="eastAsia"/>
          <w:bCs/>
          <w:color w:val="0070C0"/>
          <w:szCs w:val="21"/>
        </w:rPr>
        <w:t>结合</w:t>
      </w:r>
      <w:r w:rsidRPr="00536C5E">
        <w:rPr>
          <w:rFonts w:ascii="宋体" w:hAnsi="宋体" w:cs="楷体_GB2312"/>
          <w:bCs/>
          <w:color w:val="0070C0"/>
          <w:szCs w:val="21"/>
        </w:rPr>
        <w:t>深度学习理论与尺度空间理论，</w:t>
      </w:r>
      <w:r w:rsidRPr="00536C5E">
        <w:rPr>
          <w:rFonts w:ascii="宋体" w:hAnsi="宋体" w:cs="楷体_GB2312" w:hint="eastAsia"/>
          <w:bCs/>
          <w:color w:val="0070C0"/>
          <w:szCs w:val="21"/>
        </w:rPr>
        <w:t>提出</w:t>
      </w:r>
      <w:r w:rsidRPr="00536C5E">
        <w:rPr>
          <w:rFonts w:ascii="宋体" w:hAnsi="宋体" w:cs="楷体_GB2312"/>
          <w:bCs/>
          <w:color w:val="0070C0"/>
          <w:szCs w:val="21"/>
        </w:rPr>
        <w:t>一种</w:t>
      </w:r>
      <w:r w:rsidRPr="00536C5E">
        <w:rPr>
          <w:rFonts w:ascii="宋体" w:hAnsi="宋体" w:cs="楷体_GB2312" w:hint="eastAsia"/>
          <w:bCs/>
          <w:color w:val="0070C0"/>
          <w:szCs w:val="21"/>
        </w:rPr>
        <w:t>基于</w:t>
      </w:r>
      <w:r w:rsidRPr="00536C5E">
        <w:rPr>
          <w:rFonts w:ascii="宋体" w:hAnsi="宋体" w:cs="楷体_GB2312"/>
          <w:bCs/>
          <w:color w:val="0070C0"/>
          <w:szCs w:val="21"/>
        </w:rPr>
        <w:t>尺度不变性</w:t>
      </w:r>
      <w:r w:rsidRPr="00536C5E">
        <w:rPr>
          <w:rFonts w:ascii="宋体" w:hAnsi="宋体" w:cs="楷体_GB2312" w:hint="eastAsia"/>
          <w:bCs/>
          <w:color w:val="0070C0"/>
          <w:szCs w:val="21"/>
        </w:rPr>
        <w:t>的多源异质遥感图像关联</w:t>
      </w:r>
      <w:r w:rsidRPr="00536C5E">
        <w:rPr>
          <w:rFonts w:ascii="宋体" w:hAnsi="宋体" w:cs="楷体_GB2312"/>
          <w:bCs/>
          <w:color w:val="0070C0"/>
          <w:szCs w:val="21"/>
        </w:rPr>
        <w:t>方法</w:t>
      </w:r>
      <w:r w:rsidRPr="00536C5E">
        <w:rPr>
          <w:rFonts w:ascii="宋体" w:hAnsi="宋体" w:cs="楷体_GB2312" w:hint="eastAsia"/>
          <w:bCs/>
          <w:color w:val="0070C0"/>
          <w:szCs w:val="21"/>
        </w:rPr>
        <w:t>，</w:t>
      </w:r>
      <w:r w:rsidRPr="00536C5E">
        <w:rPr>
          <w:rFonts w:ascii="宋体" w:hAnsi="宋体" w:cs="楷体_GB2312"/>
          <w:bCs/>
          <w:color w:val="0070C0"/>
          <w:szCs w:val="21"/>
        </w:rPr>
        <w:t>该</w:t>
      </w:r>
      <w:r w:rsidRPr="00536C5E">
        <w:rPr>
          <w:rFonts w:ascii="宋体" w:hAnsi="宋体" w:cs="楷体_GB2312" w:hint="eastAsia"/>
          <w:bCs/>
          <w:color w:val="0070C0"/>
          <w:szCs w:val="21"/>
        </w:rPr>
        <w:t>方法利用生成式</w:t>
      </w:r>
      <w:r w:rsidRPr="00536C5E">
        <w:rPr>
          <w:rFonts w:ascii="宋体" w:hAnsi="宋体" w:cs="楷体_GB2312"/>
          <w:bCs/>
          <w:color w:val="0070C0"/>
          <w:szCs w:val="21"/>
        </w:rPr>
        <w:t>卷积神经网络</w:t>
      </w:r>
      <w:r w:rsidRPr="00536C5E">
        <w:rPr>
          <w:rFonts w:ascii="宋体" w:hAnsi="宋体" w:cs="楷体_GB2312" w:hint="eastAsia"/>
          <w:bCs/>
          <w:color w:val="0070C0"/>
          <w:szCs w:val="21"/>
        </w:rPr>
        <w:t>CNN</w:t>
      </w:r>
      <w:r w:rsidRPr="00536C5E">
        <w:rPr>
          <w:rFonts w:ascii="宋体" w:hAnsi="宋体" w:cs="楷体_GB2312"/>
          <w:bCs/>
          <w:color w:val="0070C0"/>
          <w:szCs w:val="21"/>
        </w:rPr>
        <w:t>进行训练学习，</w:t>
      </w:r>
      <w:r w:rsidRPr="00536C5E">
        <w:rPr>
          <w:rFonts w:ascii="宋体" w:hAnsi="宋体" w:cs="楷体_GB2312" w:hint="eastAsia"/>
          <w:bCs/>
          <w:color w:val="0070C0"/>
          <w:szCs w:val="21"/>
        </w:rPr>
        <w:t>从</w:t>
      </w:r>
      <w:r w:rsidRPr="00536C5E">
        <w:rPr>
          <w:rFonts w:ascii="宋体" w:hAnsi="宋体" w:cs="楷体_GB2312"/>
          <w:bCs/>
          <w:color w:val="0070C0"/>
          <w:szCs w:val="21"/>
        </w:rPr>
        <w:t>时间</w:t>
      </w:r>
      <w:r w:rsidRPr="00536C5E">
        <w:rPr>
          <w:rFonts w:ascii="宋体" w:hAnsi="宋体" w:cs="楷体_GB2312" w:hint="eastAsia"/>
          <w:bCs/>
          <w:color w:val="0070C0"/>
          <w:szCs w:val="21"/>
        </w:rPr>
        <w:t>、</w:t>
      </w:r>
      <w:r w:rsidRPr="00536C5E">
        <w:rPr>
          <w:rFonts w:ascii="宋体" w:hAnsi="宋体" w:cs="楷体_GB2312"/>
          <w:bCs/>
          <w:color w:val="0070C0"/>
          <w:szCs w:val="21"/>
        </w:rPr>
        <w:t>空间上自动搜索到不同图像中同一目标的特征点，这些特征点具有</w:t>
      </w:r>
      <w:r w:rsidRPr="00536C5E">
        <w:rPr>
          <w:rFonts w:ascii="宋体" w:hAnsi="宋体" w:cs="楷体_GB2312" w:hint="eastAsia"/>
          <w:bCs/>
          <w:color w:val="0070C0"/>
          <w:szCs w:val="21"/>
        </w:rPr>
        <w:t>RST</w:t>
      </w:r>
      <w:r w:rsidRPr="00536C5E">
        <w:rPr>
          <w:rFonts w:ascii="宋体" w:hAnsi="宋体" w:cs="楷体_GB2312"/>
          <w:bCs/>
          <w:color w:val="0070C0"/>
          <w:szCs w:val="21"/>
        </w:rPr>
        <w:t>(旋转、</w:t>
      </w:r>
      <w:r w:rsidRPr="00536C5E">
        <w:rPr>
          <w:rFonts w:ascii="宋体" w:hAnsi="宋体" w:cs="楷体_GB2312" w:hint="eastAsia"/>
          <w:bCs/>
          <w:color w:val="0070C0"/>
          <w:szCs w:val="21"/>
        </w:rPr>
        <w:t>比例</w:t>
      </w:r>
      <w:r w:rsidRPr="00536C5E">
        <w:rPr>
          <w:rFonts w:ascii="宋体" w:hAnsi="宋体" w:cs="楷体_GB2312"/>
          <w:bCs/>
          <w:color w:val="0070C0"/>
          <w:szCs w:val="21"/>
        </w:rPr>
        <w:t>、平移</w:t>
      </w:r>
      <w:r w:rsidRPr="00536C5E">
        <w:rPr>
          <w:rFonts w:ascii="宋体" w:hAnsi="宋体" w:cs="楷体_GB2312" w:hint="eastAsia"/>
          <w:bCs/>
          <w:color w:val="0070C0"/>
          <w:szCs w:val="21"/>
        </w:rPr>
        <w:t>)</w:t>
      </w:r>
      <w:r w:rsidRPr="00536C5E">
        <w:rPr>
          <w:rFonts w:ascii="宋体" w:hAnsi="宋体" w:cs="楷体_GB2312"/>
          <w:bCs/>
          <w:color w:val="0070C0"/>
          <w:szCs w:val="21"/>
        </w:rPr>
        <w:t>不变性等特点</w:t>
      </w:r>
      <w:r w:rsidRPr="00536C5E">
        <w:rPr>
          <w:rFonts w:ascii="宋体" w:hAnsi="宋体" w:cs="楷体_GB2312" w:hint="eastAsia"/>
          <w:bCs/>
          <w:color w:val="0070C0"/>
          <w:szCs w:val="21"/>
        </w:rPr>
        <w:t>，</w:t>
      </w:r>
      <w:r w:rsidRPr="00536C5E">
        <w:rPr>
          <w:rFonts w:ascii="宋体" w:hAnsi="宋体" w:cs="楷体_GB2312"/>
          <w:bCs/>
          <w:color w:val="0070C0"/>
          <w:szCs w:val="21"/>
        </w:rPr>
        <w:t>且要求具有一定的抗干扰（</w:t>
      </w:r>
      <w:r w:rsidRPr="00536C5E">
        <w:rPr>
          <w:rFonts w:ascii="宋体" w:hAnsi="宋体" w:cs="楷体_GB2312" w:hint="eastAsia"/>
          <w:bCs/>
          <w:color w:val="0070C0"/>
          <w:szCs w:val="21"/>
        </w:rPr>
        <w:t>阴影</w:t>
      </w:r>
      <w:r w:rsidRPr="00536C5E">
        <w:rPr>
          <w:rFonts w:ascii="宋体" w:hAnsi="宋体" w:cs="楷体_GB2312"/>
          <w:bCs/>
          <w:color w:val="0070C0"/>
          <w:szCs w:val="21"/>
        </w:rPr>
        <w:t>、杂波或图像噪声）</w:t>
      </w:r>
      <w:r w:rsidRPr="00536C5E">
        <w:rPr>
          <w:rFonts w:ascii="宋体" w:hAnsi="宋体" w:cs="楷体_GB2312" w:hint="eastAsia"/>
          <w:bCs/>
          <w:color w:val="0070C0"/>
          <w:szCs w:val="21"/>
        </w:rPr>
        <w:t>能力</w:t>
      </w:r>
      <w:r w:rsidRPr="00536C5E">
        <w:rPr>
          <w:rFonts w:ascii="宋体" w:hAnsi="宋体" w:cs="楷体_GB2312"/>
          <w:bCs/>
          <w:color w:val="0070C0"/>
          <w:szCs w:val="21"/>
        </w:rPr>
        <w:t>。</w:t>
      </w:r>
      <w:r w:rsidRPr="00536C5E">
        <w:rPr>
          <w:rFonts w:ascii="宋体" w:hAnsi="宋体" w:cs="楷体_GB2312" w:hint="eastAsia"/>
          <w:bCs/>
          <w:color w:val="0070C0"/>
          <w:szCs w:val="21"/>
        </w:rPr>
        <w:t>基于</w:t>
      </w:r>
      <w:r w:rsidRPr="00536C5E">
        <w:rPr>
          <w:rFonts w:ascii="宋体" w:hAnsi="宋体" w:cs="楷体_GB2312"/>
          <w:bCs/>
          <w:color w:val="0070C0"/>
          <w:szCs w:val="21"/>
        </w:rPr>
        <w:t>尺度不变性</w:t>
      </w:r>
      <w:r w:rsidRPr="00536C5E">
        <w:rPr>
          <w:rFonts w:ascii="宋体" w:hAnsi="宋体" w:cs="楷体_GB2312" w:hint="eastAsia"/>
          <w:bCs/>
          <w:color w:val="0070C0"/>
          <w:szCs w:val="21"/>
        </w:rPr>
        <w:t>的多源异质遥感图像关联流程</w:t>
      </w:r>
      <w:r w:rsidRPr="00536C5E">
        <w:rPr>
          <w:rFonts w:ascii="宋体" w:hAnsi="宋体" w:cs="楷体_GB2312"/>
          <w:bCs/>
          <w:color w:val="0070C0"/>
          <w:szCs w:val="21"/>
        </w:rPr>
        <w:t>如图</w:t>
      </w:r>
      <w:r w:rsidRPr="00536C5E">
        <w:rPr>
          <w:rFonts w:ascii="宋体" w:hAnsi="宋体" w:cs="楷体_GB2312" w:hint="eastAsia"/>
          <w:bCs/>
          <w:color w:val="0070C0"/>
          <w:szCs w:val="21"/>
        </w:rPr>
        <w:t>2-</w:t>
      </w:r>
      <w:r w:rsidRPr="00536C5E">
        <w:rPr>
          <w:rFonts w:ascii="宋体" w:hAnsi="宋体" w:cs="楷体_GB2312"/>
          <w:bCs/>
          <w:color w:val="0070C0"/>
          <w:szCs w:val="21"/>
        </w:rPr>
        <w:t>1</w:t>
      </w:r>
      <w:r w:rsidRPr="00536C5E">
        <w:rPr>
          <w:rFonts w:ascii="宋体" w:hAnsi="宋体" w:cs="楷体_GB2312" w:hint="eastAsia"/>
          <w:bCs/>
          <w:color w:val="0070C0"/>
          <w:szCs w:val="21"/>
        </w:rPr>
        <w:t>1：</w:t>
      </w:r>
    </w:p>
    <w:p w:rsidR="00130F3A" w:rsidRPr="00130F3A" w:rsidRDefault="00130F3A" w:rsidP="00130F3A">
      <w:pPr>
        <w:widowControl/>
        <w:spacing w:line="360" w:lineRule="auto"/>
        <w:jc w:val="center"/>
        <w:rPr>
          <w:rFonts w:ascii="宋体" w:hAnsi="宋体"/>
          <w:color w:val="0070C0"/>
          <w:sz w:val="18"/>
        </w:rPr>
      </w:pPr>
      <w:r w:rsidRPr="00130F3A">
        <w:rPr>
          <w:rFonts w:ascii="宋体" w:hAnsi="宋体"/>
          <w:color w:val="0070C0"/>
          <w:sz w:val="18"/>
        </w:rPr>
        <w:object w:dxaOrig="4581" w:dyaOrig="3681">
          <v:shape id="_x0000_i1037" type="#_x0000_t75" style="width:202.4pt;height:162.7pt" o:ole="">
            <v:imagedata r:id="rId33" o:title=""/>
          </v:shape>
          <o:OLEObject Type="Embed" ProgID="Visio.Drawing.15" ShapeID="_x0000_i1037" DrawAspect="Content" ObjectID="_1565419534" r:id="rId34"/>
        </w:object>
      </w:r>
    </w:p>
    <w:p w:rsidR="00130F3A" w:rsidRPr="00130F3A" w:rsidRDefault="00130F3A" w:rsidP="00130F3A">
      <w:pPr>
        <w:spacing w:afterLines="50" w:after="156" w:line="340" w:lineRule="exact"/>
        <w:jc w:val="center"/>
        <w:rPr>
          <w:rFonts w:ascii="宋体" w:hAnsi="宋体"/>
          <w:color w:val="0070C0"/>
          <w:sz w:val="18"/>
        </w:rPr>
      </w:pPr>
      <w:r w:rsidRPr="00130F3A">
        <w:rPr>
          <w:rFonts w:ascii="宋体" w:hAnsi="宋体"/>
          <w:color w:val="0070C0"/>
          <w:sz w:val="18"/>
        </w:rPr>
        <w:t>图</w:t>
      </w:r>
      <w:r w:rsidRPr="00130F3A">
        <w:rPr>
          <w:rFonts w:ascii="宋体" w:hAnsi="宋体" w:hint="eastAsia"/>
          <w:color w:val="0070C0"/>
          <w:sz w:val="18"/>
        </w:rPr>
        <w:t>2-</w:t>
      </w:r>
      <w:r w:rsidRPr="00130F3A">
        <w:rPr>
          <w:rFonts w:ascii="宋体" w:hAnsi="宋体"/>
          <w:color w:val="0070C0"/>
          <w:sz w:val="18"/>
        </w:rPr>
        <w:t>1</w:t>
      </w:r>
      <w:r w:rsidRPr="00130F3A">
        <w:rPr>
          <w:rFonts w:ascii="宋体" w:hAnsi="宋体" w:hint="eastAsia"/>
          <w:color w:val="0070C0"/>
          <w:sz w:val="18"/>
        </w:rPr>
        <w:t>1</w:t>
      </w:r>
      <w:r w:rsidRPr="00130F3A">
        <w:rPr>
          <w:rFonts w:ascii="宋体" w:hAnsi="宋体"/>
          <w:color w:val="0070C0"/>
          <w:sz w:val="18"/>
        </w:rPr>
        <w:t xml:space="preserve"> </w:t>
      </w:r>
      <w:r w:rsidRPr="00130F3A">
        <w:rPr>
          <w:rFonts w:ascii="宋体" w:hAnsi="宋体" w:hint="eastAsia"/>
          <w:color w:val="0070C0"/>
          <w:sz w:val="18"/>
        </w:rPr>
        <w:t>基于</w:t>
      </w:r>
      <w:r w:rsidRPr="00130F3A">
        <w:rPr>
          <w:rFonts w:ascii="宋体" w:hAnsi="宋体"/>
          <w:color w:val="0070C0"/>
          <w:sz w:val="18"/>
        </w:rPr>
        <w:t>尺度不变性</w:t>
      </w:r>
      <w:r w:rsidRPr="00130F3A">
        <w:rPr>
          <w:rFonts w:ascii="宋体" w:hAnsi="宋体" w:hint="eastAsia"/>
          <w:color w:val="0070C0"/>
          <w:sz w:val="18"/>
        </w:rPr>
        <w:t>的多源异质遥感图像关联流程</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基于尺度不变性的多源异质遥感图像关联利用所获取的包含目标先验信息的多源异质图像数据（可见光、红外、高光谱、雷达图像）作为输入，考虑到样本数量不足，采用尺度空间理论生成不同时间、空间分辨率的尺度空间图像集，再加入旋转、平移操作以及噪声，杂波阴影等，生成大量的多源异质样本图像。再利用图像先验信息对多源异质样本图像进行属性关联，关联时经常选取的图像特征有：特征点（如角点、拐点、高曲率等）、直线段、特殊轮廓。其中特征点的来源主要有三个方面：区域分割上的特征点、灰度极值特征点、边缘上的特征点。把属性关联后的样本图像输入卷积神经网络中进行自动训练与学习，得到最优化的网络结构。</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将获取的多源图像数据输入至已训练好的网络，输出特征点匹配结果，进而得到目标图像关联结果。同时结合多源数据各自的优势，辅助后续的目标识别。采用上述方法，有效地避免了多源数据关联引起的技术难点，并解决了深度学习中训练样本不足的问题。</w:t>
      </w:r>
    </w:p>
    <w:p w:rsidR="00130F3A" w:rsidRPr="00130F3A" w:rsidRDefault="00130F3A" w:rsidP="000C4DC1">
      <w:pPr>
        <w:snapToGrid w:val="0"/>
        <w:spacing w:afterLines="30" w:after="93" w:line="312" w:lineRule="auto"/>
        <w:ind w:firstLineChars="200" w:firstLine="420"/>
        <w:rPr>
          <w:rFonts w:ascii="宋体" w:hAnsi="宋体" w:cs="楷体_GB2312"/>
          <w:bCs/>
          <w:szCs w:val="21"/>
        </w:rPr>
      </w:pPr>
    </w:p>
    <w:p w:rsidR="005668CF" w:rsidRPr="003860BB" w:rsidRDefault="005668CF" w:rsidP="0058065B">
      <w:pPr>
        <w:pStyle w:val="4"/>
      </w:pPr>
      <w:r w:rsidRPr="003860BB">
        <w:rPr>
          <w:rFonts w:hint="eastAsia"/>
        </w:rPr>
        <w:t>（i</w:t>
      </w:r>
      <w:r w:rsidRPr="003860BB">
        <w:t>i</w:t>
      </w:r>
      <w:r w:rsidRPr="003860BB">
        <w:rPr>
          <w:rFonts w:hint="eastAsia"/>
        </w:rPr>
        <w:t>）</w:t>
      </w:r>
      <w:ins w:id="119" w:author="Windows 用户" w:date="2017-08-26T16:22:00Z">
        <w:r w:rsidR="00556C0C">
          <w:rPr>
            <w:rFonts w:hint="eastAsia"/>
          </w:rPr>
          <w:t>面向</w:t>
        </w:r>
      </w:ins>
      <w:ins w:id="120" w:author="Windows 用户" w:date="2017-08-26T16:25:00Z">
        <w:r w:rsidR="00556C0C">
          <w:rPr>
            <w:rFonts w:hint="eastAsia"/>
          </w:rPr>
          <w:t>任务的</w:t>
        </w:r>
      </w:ins>
      <w:ins w:id="121" w:author="Windows 用户" w:date="2017-08-26T16:22:00Z">
        <w:r w:rsidR="00556C0C">
          <w:rPr>
            <w:rFonts w:hint="eastAsia"/>
          </w:rPr>
          <w:t>多源异构数据的</w:t>
        </w:r>
      </w:ins>
      <w:ins w:id="122" w:author="Windows 用户" w:date="2017-08-26T17:20:00Z">
        <w:r w:rsidR="00556C0C">
          <w:rPr>
            <w:rFonts w:hint="eastAsia"/>
          </w:rPr>
          <w:t>融合</w:t>
        </w:r>
      </w:ins>
      <w:ins w:id="123" w:author="Windows 用户" w:date="2017-08-26T16:23:00Z">
        <w:r w:rsidR="00556C0C">
          <w:rPr>
            <w:rFonts w:hint="eastAsia"/>
          </w:rPr>
          <w:t>识别</w:t>
        </w:r>
      </w:ins>
      <w:ins w:id="124" w:author="Windows 用户" w:date="2017-08-26T16:22:00Z">
        <w:r w:rsidR="00556C0C">
          <w:rPr>
            <w:rFonts w:hint="eastAsia"/>
          </w:rPr>
          <w:t>机制研究</w:t>
        </w:r>
      </w:ins>
    </w:p>
    <w:p w:rsidR="009855AF" w:rsidRDefault="009855AF" w:rsidP="009855AF">
      <w:pPr>
        <w:snapToGrid w:val="0"/>
        <w:spacing w:afterLines="50" w:after="156" w:line="440" w:lineRule="exact"/>
        <w:ind w:firstLine="420"/>
        <w:rPr>
          <w:ins w:id="125" w:author="Windows 用户" w:date="2017-08-26T17:05:00Z"/>
          <w:rFonts w:ascii="黑体" w:eastAsia="黑体" w:hAnsi="黑体" w:cs="楷体_GB2312"/>
          <w:b/>
          <w:bCs/>
          <w:sz w:val="22"/>
          <w:szCs w:val="28"/>
        </w:rPr>
        <w:pPrChange w:id="126" w:author="Windows 用户" w:date="2017-08-26T17:03:00Z">
          <w:pPr>
            <w:snapToGrid w:val="0"/>
            <w:spacing w:afterLines="50" w:after="156" w:line="440" w:lineRule="exact"/>
          </w:pPr>
        </w:pPrChange>
      </w:pPr>
      <w:ins w:id="127" w:author="Windows 用户" w:date="2017-08-26T17:03:00Z">
        <w:r>
          <w:rPr>
            <w:rFonts w:ascii="黑体" w:eastAsia="黑体" w:hAnsi="黑体" w:cs="楷体_GB2312" w:hint="eastAsia"/>
            <w:b/>
            <w:bCs/>
            <w:sz w:val="22"/>
            <w:szCs w:val="28"/>
          </w:rPr>
          <w:t>人工智能</w:t>
        </w:r>
      </w:ins>
      <w:r>
        <w:rPr>
          <w:rFonts w:ascii="黑体" w:eastAsia="黑体" w:hAnsi="黑体" w:cs="楷体_GB2312" w:hint="eastAsia"/>
          <w:b/>
          <w:bCs/>
          <w:sz w:val="22"/>
          <w:szCs w:val="28"/>
        </w:rPr>
        <w:t>（神经网络——&gt;</w:t>
      </w:r>
      <w:r>
        <w:rPr>
          <w:rFonts w:ascii="宋体" w:hAnsi="宋体" w:cs="楷体_GB2312" w:hint="eastAsia"/>
          <w:bCs/>
          <w:color w:val="0070C0"/>
          <w:szCs w:val="21"/>
        </w:rPr>
        <w:t>多目标识别</w:t>
      </w:r>
      <w:r>
        <w:rPr>
          <w:rFonts w:ascii="黑体" w:eastAsia="黑体" w:hAnsi="黑体" w:cs="楷体_GB2312" w:hint="eastAsia"/>
          <w:b/>
          <w:bCs/>
          <w:sz w:val="22"/>
          <w:szCs w:val="28"/>
        </w:rPr>
        <w:t>）</w:t>
      </w:r>
    </w:p>
    <w:p w:rsidR="009855AF" w:rsidRDefault="009855AF" w:rsidP="009855AF">
      <w:pPr>
        <w:snapToGrid w:val="0"/>
        <w:spacing w:afterLines="50" w:after="156" w:line="440" w:lineRule="exact"/>
        <w:ind w:firstLine="420"/>
        <w:rPr>
          <w:ins w:id="128" w:author="Windows 用户" w:date="2017-08-26T16:22:00Z"/>
          <w:rFonts w:ascii="黑体" w:eastAsia="黑体" w:hAnsi="黑体" w:cs="楷体_GB2312"/>
          <w:b/>
          <w:bCs/>
          <w:sz w:val="22"/>
          <w:szCs w:val="28"/>
        </w:rPr>
        <w:pPrChange w:id="129" w:author="Windows 用户" w:date="2017-08-26T17:03:00Z">
          <w:pPr>
            <w:snapToGrid w:val="0"/>
            <w:spacing w:afterLines="50" w:after="156" w:line="440" w:lineRule="exact"/>
          </w:pPr>
        </w:pPrChange>
      </w:pPr>
      <w:ins w:id="130" w:author="Windows 用户" w:date="2017-08-26T17:05:00Z">
        <w:r>
          <w:rPr>
            <w:rFonts w:ascii="黑体" w:eastAsia="黑体" w:hAnsi="黑体" w:cs="楷体_GB2312" w:hint="eastAsia"/>
            <w:b/>
            <w:bCs/>
            <w:sz w:val="22"/>
            <w:szCs w:val="28"/>
          </w:rPr>
          <w:t>自下而上</w:t>
        </w:r>
      </w:ins>
      <w:r>
        <w:rPr>
          <w:rFonts w:ascii="黑体" w:eastAsia="黑体" w:hAnsi="黑体" w:cs="楷体_GB2312" w:hint="eastAsia"/>
          <w:b/>
          <w:bCs/>
          <w:sz w:val="22"/>
          <w:szCs w:val="28"/>
        </w:rPr>
        <w:t xml:space="preserve">  </w:t>
      </w:r>
      <w:r w:rsidRPr="00321FCA">
        <w:rPr>
          <w:rFonts w:ascii="黑体" w:eastAsia="黑体" w:hAnsi="黑体" w:cs="楷体_GB2312" w:hint="eastAsia"/>
          <w:b/>
          <w:bCs/>
          <w:color w:val="FF0000"/>
          <w:sz w:val="22"/>
          <w:szCs w:val="28"/>
        </w:rPr>
        <w:t>输出能不能识别</w:t>
      </w:r>
      <w:r>
        <w:rPr>
          <w:rFonts w:ascii="黑体" w:eastAsia="黑体" w:hAnsi="黑体" w:cs="楷体_GB2312" w:hint="eastAsia"/>
          <w:b/>
          <w:bCs/>
          <w:color w:val="FF0000"/>
          <w:sz w:val="22"/>
          <w:szCs w:val="28"/>
        </w:rPr>
        <w:t xml:space="preserve">  卫星的能力</w:t>
      </w:r>
    </w:p>
    <w:p w:rsidR="009855AF" w:rsidRDefault="009855AF" w:rsidP="009855AF">
      <w:pPr>
        <w:snapToGrid w:val="0"/>
        <w:spacing w:afterLines="30" w:after="93" w:line="312" w:lineRule="auto"/>
        <w:ind w:firstLineChars="200" w:firstLine="420"/>
        <w:rPr>
          <w:rFonts w:ascii="宋体" w:hAnsi="宋体" w:cs="楷体_GB2312"/>
          <w:bCs/>
          <w:szCs w:val="21"/>
        </w:rPr>
      </w:pPr>
      <w:r>
        <w:rPr>
          <w:rFonts w:ascii="宋体" w:hAnsi="宋体" w:cs="楷体_GB2312" w:hint="eastAsia"/>
          <w:bCs/>
          <w:color w:val="0070C0"/>
          <w:szCs w:val="21"/>
        </w:rPr>
        <w:t>+</w:t>
      </w:r>
      <w:r>
        <w:rPr>
          <w:rFonts w:ascii="宋体" w:hAnsi="宋体" w:cs="楷体_GB2312"/>
          <w:bCs/>
          <w:color w:val="0070C0"/>
          <w:szCs w:val="21"/>
        </w:rPr>
        <w:t xml:space="preserve"> </w:t>
      </w:r>
      <w:r>
        <w:rPr>
          <w:rFonts w:ascii="宋体" w:hAnsi="宋体" w:cs="楷体_GB2312" w:hint="eastAsia"/>
          <w:bCs/>
          <w:color w:val="0070C0"/>
          <w:szCs w:val="21"/>
        </w:rPr>
        <w:t>特征融合的方法</w:t>
      </w:r>
      <w:r>
        <w:rPr>
          <w:rFonts w:ascii="宋体" w:hAnsi="宋体" w:cs="楷体_GB2312"/>
          <w:bCs/>
          <w:szCs w:val="21"/>
        </w:rPr>
        <w:t xml:space="preserve"> </w:t>
      </w:r>
    </w:p>
    <w:p w:rsidR="009855AF" w:rsidRPr="00C77420" w:rsidRDefault="009855AF" w:rsidP="009855AF">
      <w:pPr>
        <w:snapToGrid w:val="0"/>
        <w:spacing w:afterLines="30" w:after="93" w:line="312" w:lineRule="auto"/>
        <w:ind w:firstLineChars="200" w:firstLine="442"/>
        <w:rPr>
          <w:rFonts w:ascii="宋体" w:hAnsi="宋体" w:cs="楷体_GB2312"/>
          <w:bCs/>
          <w:color w:val="0070C0"/>
          <w:szCs w:val="21"/>
        </w:rPr>
      </w:pPr>
      <w:ins w:id="131" w:author="Windows 用户" w:date="2017-08-26T16:01:00Z">
        <w:r>
          <w:rPr>
            <w:rFonts w:ascii="黑体" w:eastAsia="黑体" w:hAnsi="黑体" w:cs="楷体_GB2312" w:hint="eastAsia"/>
            <w:b/>
            <w:bCs/>
            <w:sz w:val="22"/>
            <w:szCs w:val="28"/>
          </w:rPr>
          <w:t>要有个评价方法</w:t>
        </w:r>
      </w:ins>
      <w:ins w:id="132" w:author="Windows 用户" w:date="2017-08-26T16:02:00Z">
        <w:r>
          <w:rPr>
            <w:rFonts w:ascii="黑体" w:eastAsia="黑体" w:hAnsi="黑体" w:cs="楷体_GB2312" w:hint="eastAsia"/>
            <w:b/>
            <w:bCs/>
            <w:sz w:val="22"/>
            <w:szCs w:val="28"/>
          </w:rPr>
          <w:t>，美国niirs，根据评价判断载荷是否合理</w:t>
        </w:r>
      </w:ins>
    </w:p>
    <w:p w:rsidR="009855AF" w:rsidRDefault="009855AF" w:rsidP="009855AF">
      <w:pPr>
        <w:snapToGrid w:val="0"/>
        <w:spacing w:afterLines="30" w:after="93" w:line="312" w:lineRule="auto"/>
        <w:rPr>
          <w:rFonts w:ascii="宋体" w:hAnsi="宋体"/>
          <w:color w:val="000000"/>
          <w:sz w:val="18"/>
          <w:szCs w:val="18"/>
        </w:rPr>
      </w:pPr>
      <w:r w:rsidRPr="00840635">
        <w:rPr>
          <w:rFonts w:ascii="宋体" w:hAnsi="宋体"/>
          <w:color w:val="000000"/>
          <w:sz w:val="18"/>
          <w:szCs w:val="18"/>
        </w:rPr>
        <w:t>基于串行和并行的融合方法</w:t>
      </w:r>
      <w:r w:rsidRPr="00840635">
        <w:rPr>
          <w:rFonts w:hint="eastAsia"/>
          <w:color w:val="000000"/>
          <w:sz w:val="18"/>
          <w:szCs w:val="18"/>
        </w:rPr>
        <w:br/>
      </w:r>
      <w:r w:rsidRPr="00840635">
        <w:rPr>
          <w:rFonts w:ascii="宋体" w:hAnsi="宋体"/>
          <w:color w:val="000000"/>
          <w:sz w:val="18"/>
          <w:szCs w:val="18"/>
        </w:rPr>
        <w:t>基于协方差矩阵的融合方法</w:t>
      </w:r>
      <w:r w:rsidRPr="00840635">
        <w:rPr>
          <w:rFonts w:hint="eastAsia"/>
          <w:color w:val="000000"/>
          <w:sz w:val="18"/>
          <w:szCs w:val="18"/>
        </w:rPr>
        <w:br/>
      </w:r>
      <w:r w:rsidRPr="00840635">
        <w:rPr>
          <w:rFonts w:ascii="宋体" w:hAnsi="宋体"/>
          <w:color w:val="000000"/>
          <w:sz w:val="18"/>
          <w:szCs w:val="18"/>
        </w:rPr>
        <w:t>基于遗传算法的融合方法</w:t>
      </w:r>
      <w:r w:rsidRPr="00840635">
        <w:rPr>
          <w:rFonts w:hint="eastAsia"/>
          <w:color w:val="000000"/>
          <w:sz w:val="18"/>
          <w:szCs w:val="18"/>
        </w:rPr>
        <w:br/>
      </w:r>
      <w:r w:rsidRPr="00840635">
        <w:rPr>
          <w:rFonts w:ascii="宋体" w:hAnsi="宋体"/>
          <w:color w:val="000000"/>
          <w:sz w:val="18"/>
          <w:szCs w:val="18"/>
        </w:rPr>
        <w:t>基于人工神经网络的融合方法</w:t>
      </w:r>
      <w:r w:rsidRPr="00840635">
        <w:rPr>
          <w:rFonts w:hint="eastAsia"/>
          <w:color w:val="000000"/>
          <w:sz w:val="18"/>
          <w:szCs w:val="18"/>
        </w:rPr>
        <w:br/>
      </w:r>
      <w:r w:rsidRPr="00840635">
        <w:rPr>
          <w:rFonts w:ascii="宋体" w:hAnsi="宋体"/>
          <w:color w:val="000000"/>
          <w:sz w:val="18"/>
          <w:szCs w:val="18"/>
        </w:rPr>
        <w:t>基于模糊逻辑的融合方法</w:t>
      </w:r>
      <w:r w:rsidRPr="00840635">
        <w:rPr>
          <w:rFonts w:hint="eastAsia"/>
          <w:color w:val="000000"/>
          <w:sz w:val="18"/>
          <w:szCs w:val="18"/>
        </w:rPr>
        <w:br/>
      </w:r>
      <w:r w:rsidRPr="00840635">
        <w:rPr>
          <w:rFonts w:ascii="宋体" w:hAnsi="宋体"/>
          <w:color w:val="000000"/>
          <w:sz w:val="18"/>
          <w:szCs w:val="18"/>
        </w:rPr>
        <w:t>基于典型相关性分析的融合方法</w:t>
      </w:r>
    </w:p>
    <w:p w:rsidR="009855AF" w:rsidRPr="00237C84" w:rsidRDefault="009855AF" w:rsidP="009855AF">
      <w:pPr>
        <w:snapToGrid w:val="0"/>
        <w:spacing w:afterLines="30" w:after="93" w:line="312" w:lineRule="auto"/>
        <w:ind w:firstLine="420"/>
        <w:rPr>
          <w:rFonts w:ascii="宋体" w:hAnsi="宋体" w:cs="楷体_GB2312"/>
          <w:bCs/>
          <w:szCs w:val="21"/>
        </w:rPr>
      </w:pPr>
      <w:r w:rsidRPr="00237C84">
        <w:rPr>
          <w:rFonts w:ascii="宋体" w:hAnsi="宋体" w:cs="楷体_GB2312" w:hint="eastAsia"/>
          <w:bCs/>
          <w:szCs w:val="21"/>
        </w:rPr>
        <w:t>由于多传感器工作波段不同，空间分辨率不同，对于同一地物可以获得其在不同波段和</w:t>
      </w:r>
      <w:r w:rsidRPr="00237C84">
        <w:rPr>
          <w:rFonts w:ascii="宋体" w:hAnsi="宋体" w:cs="楷体_GB2312" w:hint="eastAsia"/>
          <w:bCs/>
          <w:szCs w:val="21"/>
        </w:rPr>
        <w:lastRenderedPageBreak/>
        <w:t>不同清晰度的图像，这些图像包含很多</w:t>
      </w:r>
      <w:r w:rsidRPr="00237C84">
        <w:rPr>
          <w:rFonts w:ascii="宋体" w:hAnsi="宋体" w:cs="楷体_GB2312"/>
          <w:bCs/>
          <w:szCs w:val="21"/>
        </w:rPr>
        <w:t>异同点</w:t>
      </w:r>
      <w:r w:rsidRPr="00237C84">
        <w:rPr>
          <w:rFonts w:ascii="宋体" w:hAnsi="宋体" w:cs="楷体_GB2312" w:hint="eastAsia"/>
          <w:bCs/>
          <w:szCs w:val="21"/>
        </w:rPr>
        <w:t>。多特征融合的目的就是利用互补信息，全面挖掘图像内容。基于多特征融合的目标识别方法，能获得目标全面、鲁棒、区分明显的特征，实现对多源数据的地面目标多层次、全方位的识别</w:t>
      </w:r>
      <w:r w:rsidRPr="00237C84">
        <w:rPr>
          <w:rFonts w:ascii="宋体" w:hAnsi="宋体" w:cs="楷体_GB2312"/>
          <w:bCs/>
          <w:szCs w:val="21"/>
        </w:rPr>
        <w:t>与分析</w:t>
      </w:r>
      <w:r w:rsidRPr="00237C84">
        <w:rPr>
          <w:rFonts w:ascii="宋体" w:hAnsi="宋体" w:cs="楷体_GB2312" w:hint="eastAsia"/>
          <w:bCs/>
          <w:szCs w:val="21"/>
        </w:rPr>
        <w:t>。例如在战车的目标识别系统中，通过对目标成像的长宽、轮廓周长、分割后的面积、图像统计特征、辐射参数以及目标的运动方向、位置、速度等特征参数的融合，使得目标的预警、识别、敌我判断都更加精确。</w:t>
      </w:r>
    </w:p>
    <w:p w:rsidR="009855AF" w:rsidRPr="00237C84" w:rsidRDefault="009855AF" w:rsidP="009855AF">
      <w:pPr>
        <w:snapToGrid w:val="0"/>
        <w:spacing w:afterLines="30" w:after="93" w:line="312" w:lineRule="auto"/>
        <w:ind w:firstLine="420"/>
        <w:rPr>
          <w:rFonts w:ascii="宋体" w:hAnsi="宋体" w:cs="楷体_GB2312"/>
          <w:bCs/>
          <w:szCs w:val="21"/>
        </w:rPr>
      </w:pPr>
      <w:r w:rsidRPr="00237C84">
        <w:rPr>
          <w:rFonts w:ascii="宋体" w:hAnsi="宋体" w:cs="楷体_GB2312" w:hint="eastAsia"/>
          <w:bCs/>
          <w:szCs w:val="21"/>
        </w:rPr>
        <w:t>多特征融合</w:t>
      </w:r>
      <w:r w:rsidRPr="00237C84">
        <w:rPr>
          <w:rFonts w:ascii="宋体" w:hAnsi="宋体" w:cs="楷体_GB2312"/>
          <w:bCs/>
          <w:szCs w:val="21"/>
        </w:rPr>
        <w:t>的目标</w:t>
      </w:r>
      <w:r w:rsidRPr="00237C84">
        <w:rPr>
          <w:rFonts w:ascii="宋体" w:hAnsi="宋体" w:cs="楷体_GB2312" w:hint="eastAsia"/>
          <w:bCs/>
          <w:szCs w:val="21"/>
        </w:rPr>
        <w:t>综合</w:t>
      </w:r>
      <w:r w:rsidRPr="00237C84">
        <w:rPr>
          <w:rFonts w:ascii="宋体" w:hAnsi="宋体" w:cs="楷体_GB2312"/>
          <w:bCs/>
          <w:szCs w:val="21"/>
        </w:rPr>
        <w:t>识别与分析分为多特征融合</w:t>
      </w:r>
      <w:r w:rsidRPr="00237C84">
        <w:rPr>
          <w:rFonts w:ascii="宋体" w:hAnsi="宋体" w:cs="楷体_GB2312" w:hint="eastAsia"/>
          <w:bCs/>
          <w:szCs w:val="21"/>
        </w:rPr>
        <w:t>、</w:t>
      </w:r>
      <w:r w:rsidRPr="00237C84">
        <w:rPr>
          <w:rFonts w:ascii="宋体" w:hAnsi="宋体" w:cs="楷体_GB2312"/>
          <w:bCs/>
          <w:szCs w:val="21"/>
        </w:rPr>
        <w:t>多分类器集成</w:t>
      </w:r>
      <w:r w:rsidRPr="00237C84">
        <w:rPr>
          <w:rFonts w:ascii="宋体" w:hAnsi="宋体" w:cs="楷体_GB2312" w:hint="eastAsia"/>
          <w:bCs/>
          <w:szCs w:val="21"/>
        </w:rPr>
        <w:t>、</w:t>
      </w:r>
      <w:r w:rsidRPr="00237C84">
        <w:rPr>
          <w:rFonts w:ascii="宋体" w:hAnsi="宋体" w:cs="楷体_GB2312"/>
          <w:bCs/>
          <w:szCs w:val="21"/>
        </w:rPr>
        <w:t>目标</w:t>
      </w:r>
      <w:r w:rsidRPr="00237C84">
        <w:rPr>
          <w:rFonts w:ascii="宋体" w:hAnsi="宋体" w:cs="楷体_GB2312" w:hint="eastAsia"/>
          <w:bCs/>
          <w:szCs w:val="21"/>
        </w:rPr>
        <w:t>综合分析</w:t>
      </w:r>
      <w:r w:rsidRPr="00237C84">
        <w:rPr>
          <w:rFonts w:ascii="宋体" w:hAnsi="宋体" w:cs="楷体_GB2312"/>
          <w:bCs/>
          <w:szCs w:val="21"/>
        </w:rPr>
        <w:t>与识别三个模块</w:t>
      </w:r>
      <w:r w:rsidRPr="00237C84">
        <w:rPr>
          <w:rFonts w:ascii="宋体" w:hAnsi="宋体" w:cs="楷体_GB2312" w:hint="eastAsia"/>
          <w:bCs/>
          <w:szCs w:val="21"/>
        </w:rPr>
        <w:t>，如图2-21所示。</w:t>
      </w:r>
    </w:p>
    <w:p w:rsidR="009855AF" w:rsidRPr="001F209D" w:rsidRDefault="009855AF" w:rsidP="009855AF">
      <w:pPr>
        <w:snapToGrid w:val="0"/>
        <w:spacing w:afterLines="30" w:after="93" w:line="312" w:lineRule="auto"/>
        <w:rPr>
          <w:rFonts w:ascii="宋体" w:hAnsi="宋体" w:cs="楷体_GB2312"/>
          <w:bCs/>
          <w:szCs w:val="21"/>
        </w:rPr>
      </w:pPr>
      <w:r>
        <w:object w:dxaOrig="9631" w:dyaOrig="3941">
          <v:shape id="_x0000_i1092" type="#_x0000_t75" style="width:383.25pt;height:156.45pt" o:ole="">
            <v:imagedata r:id="rId35" o:title=""/>
          </v:shape>
          <o:OLEObject Type="Embed" ProgID="Visio.Drawing.15" ShapeID="_x0000_i1092" DrawAspect="Content" ObjectID="_1565419535" r:id="rId36"/>
        </w:object>
      </w:r>
    </w:p>
    <w:p w:rsidR="009855AF" w:rsidRPr="00B23DD4" w:rsidRDefault="009855AF" w:rsidP="009855AF">
      <w:pPr>
        <w:pStyle w:val="a7"/>
        <w:numPr>
          <w:ilvl w:val="0"/>
          <w:numId w:val="26"/>
        </w:numPr>
        <w:snapToGrid w:val="0"/>
        <w:spacing w:afterLines="30" w:after="93" w:line="312" w:lineRule="auto"/>
        <w:ind w:firstLineChars="0"/>
        <w:rPr>
          <w:rFonts w:ascii="宋体" w:hAnsi="宋体" w:cs="楷体_GB2312"/>
          <w:bCs/>
          <w:szCs w:val="21"/>
        </w:rPr>
      </w:pPr>
      <w:r w:rsidRPr="00B23DD4">
        <w:rPr>
          <w:rFonts w:ascii="宋体" w:hAnsi="宋体" w:cs="楷体_GB2312" w:hint="eastAsia"/>
          <w:bCs/>
          <w:szCs w:val="21"/>
        </w:rPr>
        <w:t>基于</w:t>
      </w:r>
      <w:r w:rsidRPr="00C77420">
        <w:rPr>
          <w:rFonts w:ascii="宋体" w:hAnsi="宋体" w:cs="楷体_GB2312"/>
          <w:bCs/>
          <w:szCs w:val="21"/>
        </w:rPr>
        <w:t>人工神经网络</w:t>
      </w:r>
      <w:r w:rsidRPr="00B23DD4">
        <w:rPr>
          <w:rFonts w:ascii="宋体" w:hAnsi="宋体" w:cs="楷体_GB2312" w:hint="eastAsia"/>
          <w:bCs/>
          <w:szCs w:val="21"/>
        </w:rPr>
        <w:t>的数据特征融合</w:t>
      </w:r>
      <w:r>
        <w:rPr>
          <w:rFonts w:ascii="宋体" w:hAnsi="宋体" w:cs="楷体_GB2312" w:hint="eastAsia"/>
          <w:bCs/>
          <w:szCs w:val="21"/>
        </w:rPr>
        <w:t>机制</w:t>
      </w:r>
    </w:p>
    <w:p w:rsidR="009855AF" w:rsidRDefault="009855AF" w:rsidP="009855AF">
      <w:pPr>
        <w:snapToGrid w:val="0"/>
        <w:spacing w:afterLines="30" w:after="93" w:line="312" w:lineRule="auto"/>
        <w:ind w:firstLine="420"/>
        <w:rPr>
          <w:rFonts w:ascii="宋体" w:hAnsi="宋体" w:cs="楷体_GB2312"/>
          <w:bCs/>
          <w:szCs w:val="21"/>
        </w:rPr>
      </w:pPr>
      <w:r w:rsidRPr="001F209D">
        <w:rPr>
          <w:rFonts w:ascii="宋体" w:hAnsi="宋体" w:cs="楷体_GB2312" w:hint="eastAsia"/>
          <w:bCs/>
          <w:szCs w:val="21"/>
        </w:rPr>
        <w:t>研究特定任务背景下，</w:t>
      </w:r>
      <w:r>
        <w:rPr>
          <w:rFonts w:ascii="宋体" w:hAnsi="宋体" w:cs="楷体_GB2312" w:hint="eastAsia"/>
          <w:bCs/>
          <w:szCs w:val="21"/>
        </w:rPr>
        <w:t>星载、机载平台下多</w:t>
      </w:r>
      <w:r w:rsidRPr="001F209D">
        <w:rPr>
          <w:rFonts w:ascii="宋体" w:hAnsi="宋体" w:cs="楷体_GB2312" w:hint="eastAsia"/>
          <w:bCs/>
          <w:szCs w:val="21"/>
        </w:rPr>
        <w:t>传感器对待识别目标多角度、多层次的物理成像特性融合</w:t>
      </w:r>
      <w:r>
        <w:rPr>
          <w:rFonts w:ascii="宋体" w:hAnsi="宋体" w:cs="楷体_GB2312" w:hint="eastAsia"/>
          <w:bCs/>
          <w:szCs w:val="21"/>
        </w:rPr>
        <w:t>，开</w:t>
      </w:r>
      <w:r w:rsidRPr="001F209D">
        <w:rPr>
          <w:rFonts w:ascii="宋体" w:hAnsi="宋体" w:cs="楷体_GB2312" w:hint="eastAsia"/>
          <w:bCs/>
          <w:szCs w:val="21"/>
        </w:rPr>
        <w:t>展对多源异构数据的互补、优选、合作的</w:t>
      </w:r>
      <w:r>
        <w:rPr>
          <w:rFonts w:ascii="宋体" w:hAnsi="宋体" w:cs="楷体_GB2312" w:hint="eastAsia"/>
          <w:bCs/>
          <w:szCs w:val="21"/>
        </w:rPr>
        <w:t>特征</w:t>
      </w:r>
      <w:r w:rsidRPr="001F209D">
        <w:rPr>
          <w:rFonts w:ascii="宋体" w:hAnsi="宋体" w:cs="楷体_GB2312" w:hint="eastAsia"/>
          <w:bCs/>
          <w:szCs w:val="21"/>
        </w:rPr>
        <w:t>融合机制研究</w:t>
      </w:r>
      <w:r>
        <w:rPr>
          <w:rFonts w:ascii="宋体" w:hAnsi="宋体" w:cs="楷体_GB2312" w:hint="eastAsia"/>
          <w:bCs/>
          <w:szCs w:val="21"/>
        </w:rPr>
        <w:t>。</w:t>
      </w:r>
    </w:p>
    <w:p w:rsidR="009855AF" w:rsidRDefault="009855AF" w:rsidP="009855AF">
      <w:pPr>
        <w:snapToGrid w:val="0"/>
        <w:spacing w:afterLines="30" w:after="93" w:line="312" w:lineRule="auto"/>
        <w:ind w:firstLine="420"/>
        <w:rPr>
          <w:rStyle w:val="fontstyle01"/>
          <w:rFonts w:hint="default"/>
        </w:rPr>
      </w:pPr>
      <w:r>
        <w:rPr>
          <w:rStyle w:val="fontstyle01"/>
          <w:rFonts w:hint="default"/>
        </w:rPr>
        <w:t>在成像方面，各传感器均受一定条件的制约，同时，目标自身状态和周边环境的变化也会在单一传感器中产生较大成像差异，这为目标检测和识别带来了困难。多传感器图像融合能够对多源情报信息进行有效利用，使各传感器之间达到资源互用和信息互补；能充分发挥不同图像传感器在频率域、空间域和时间域上的探测优势</w:t>
      </w:r>
      <w:r>
        <w:rPr>
          <w:rStyle w:val="fontstyle11"/>
        </w:rPr>
        <w:t>[2]</w:t>
      </w:r>
      <w:r>
        <w:rPr>
          <w:rStyle w:val="fontstyle01"/>
          <w:rFonts w:hint="default"/>
        </w:rPr>
        <w:t>，有利于在军事隐藏、伪装和迷惑背景下从多层面、多角度充分感知目标的多维信息， 便于实现对目标的探测和识别，为复杂战场环境下的信息递送提供重要可靠的情报保障。</w:t>
      </w:r>
    </w:p>
    <w:p w:rsidR="009855AF" w:rsidRDefault="009855AF" w:rsidP="009855AF">
      <w:pPr>
        <w:snapToGrid w:val="0"/>
        <w:spacing w:afterLines="30" w:after="93" w:line="312" w:lineRule="auto"/>
        <w:ind w:firstLine="420"/>
        <w:rPr>
          <w:rFonts w:ascii="宋体" w:hAnsi="宋体" w:cs="楷体_GB2312"/>
          <w:bCs/>
          <w:szCs w:val="21"/>
        </w:rPr>
      </w:pPr>
      <w:r w:rsidRPr="00230E89">
        <w:rPr>
          <w:rFonts w:ascii="宋体" w:hAnsi="宋体" w:cs="楷体_GB2312" w:hint="eastAsia"/>
          <w:bCs/>
          <w:szCs w:val="21"/>
        </w:rPr>
        <w:t>星载、机载平台上，不同传感器的成像机理不同，成像时间、姿态、气象条件存在差异，</w:t>
      </w:r>
      <w:r>
        <w:rPr>
          <w:rFonts w:ascii="宋体" w:hAnsi="宋体" w:cs="楷体_GB2312" w:hint="eastAsia"/>
          <w:bCs/>
          <w:szCs w:val="21"/>
        </w:rPr>
        <w:t>而待识别目标一般为多目标，难点是将多传感器获得的特征数据融合并</w:t>
      </w:r>
      <w:r w:rsidRPr="00230E89">
        <w:rPr>
          <w:rFonts w:ascii="宋体" w:hAnsi="宋体" w:cs="楷体_GB2312" w:hint="eastAsia"/>
          <w:bCs/>
          <w:szCs w:val="21"/>
        </w:rPr>
        <w:t>关联到同一个目标，并对各个目标进行</w:t>
      </w:r>
      <w:r>
        <w:rPr>
          <w:rFonts w:ascii="宋体" w:hAnsi="宋体" w:cs="楷体_GB2312" w:hint="eastAsia"/>
          <w:bCs/>
          <w:szCs w:val="21"/>
        </w:rPr>
        <w:t>识别和知识发现</w:t>
      </w:r>
      <w:r w:rsidRPr="00230E89">
        <w:rPr>
          <w:rFonts w:ascii="宋体" w:hAnsi="宋体" w:cs="楷体_GB2312" w:hint="eastAsia"/>
          <w:bCs/>
          <w:szCs w:val="21"/>
        </w:rPr>
        <w:t>。其关键技术是将多源数据进行关联，实现典型地面</w:t>
      </w:r>
      <w:r>
        <w:rPr>
          <w:rFonts w:ascii="宋体" w:hAnsi="宋体" w:cs="楷体_GB2312" w:hint="eastAsia"/>
          <w:bCs/>
          <w:szCs w:val="21"/>
        </w:rPr>
        <w:t>目标的多特征的时、空关联和特征融合。</w:t>
      </w:r>
      <w:r>
        <w:rPr>
          <w:rStyle w:val="fontstyle01"/>
          <w:rFonts w:hint="default"/>
        </w:rPr>
        <w:t>特征级融合是指从各源图像中提取所需要的特征信息，并将这些特征进行综合分析处理。它属于中间层次的信息融合，其优势是在保留足够重要信息的同时对信息实现有效压缩，有利于实时处理。特征级融合有助于在各源图像中挖掘相关特征信息、增加信息维度，以建立更全面、更充分的新复合特征，用于后续的处理决策。</w:t>
      </w:r>
    </w:p>
    <w:p w:rsidR="009855AF" w:rsidRDefault="009855AF" w:rsidP="009855AF">
      <w:pPr>
        <w:snapToGrid w:val="0"/>
        <w:spacing w:afterLines="30" w:after="93" w:line="312" w:lineRule="auto"/>
        <w:ind w:firstLine="420"/>
        <w:rPr>
          <w:rFonts w:ascii="宋体" w:hAnsi="宋体" w:cs="楷体_GB2312"/>
          <w:bCs/>
          <w:szCs w:val="21"/>
        </w:rPr>
      </w:pPr>
      <w:r>
        <w:rPr>
          <w:rFonts w:ascii="宋体" w:hAnsi="宋体" w:cs="楷体_GB2312" w:hint="eastAsia"/>
          <w:bCs/>
          <w:szCs w:val="21"/>
        </w:rPr>
        <w:t>本项目基于多源异质数据的决策</w:t>
      </w:r>
      <w:r w:rsidRPr="00230E89">
        <w:rPr>
          <w:rFonts w:ascii="宋体" w:hAnsi="宋体" w:cs="楷体_GB2312" w:hint="eastAsia"/>
          <w:bCs/>
          <w:szCs w:val="21"/>
        </w:rPr>
        <w:t>特征信息，拟采用卷积神经网络、循环神经网络等快速、鲁棒性强的图像关联方法，</w:t>
      </w:r>
      <w:r w:rsidRPr="001F209D">
        <w:rPr>
          <w:rFonts w:ascii="宋体" w:hAnsi="宋体" w:cs="楷体_GB2312" w:hint="eastAsia"/>
          <w:bCs/>
          <w:szCs w:val="21"/>
        </w:rPr>
        <w:t>研究前馈神经网络（</w:t>
      </w:r>
      <w:r w:rsidRPr="001F209D">
        <w:rPr>
          <w:rFonts w:ascii="宋体" w:hAnsi="宋体" w:cs="楷体_GB2312"/>
          <w:bCs/>
          <w:szCs w:val="21"/>
        </w:rPr>
        <w:t>FNN</w:t>
      </w:r>
      <w:r w:rsidRPr="001F209D">
        <w:rPr>
          <w:rFonts w:ascii="宋体" w:hAnsi="宋体" w:cs="楷体_GB2312" w:hint="eastAsia"/>
          <w:bCs/>
          <w:szCs w:val="21"/>
        </w:rPr>
        <w:t>）、回复式神经网络（</w:t>
      </w:r>
      <w:r w:rsidRPr="001F209D">
        <w:rPr>
          <w:rFonts w:ascii="宋体" w:hAnsi="宋体" w:cs="楷体_GB2312"/>
          <w:bCs/>
          <w:szCs w:val="21"/>
        </w:rPr>
        <w:t>RNN</w:t>
      </w:r>
      <w:r w:rsidRPr="001F209D">
        <w:rPr>
          <w:rFonts w:ascii="宋体" w:hAnsi="宋体" w:cs="楷体_GB2312" w:hint="eastAsia"/>
          <w:bCs/>
          <w:szCs w:val="21"/>
        </w:rPr>
        <w:t>）、层级时序记忆网络（</w:t>
      </w:r>
      <w:r w:rsidRPr="001F209D">
        <w:rPr>
          <w:rFonts w:ascii="宋体" w:hAnsi="宋体" w:cs="楷体_GB2312"/>
          <w:bCs/>
          <w:szCs w:val="21"/>
        </w:rPr>
        <w:t>HTM</w:t>
      </w:r>
      <w:r w:rsidRPr="001F209D">
        <w:rPr>
          <w:rFonts w:ascii="宋体" w:hAnsi="宋体" w:cs="楷体_GB2312" w:hint="eastAsia"/>
          <w:bCs/>
          <w:szCs w:val="21"/>
        </w:rPr>
        <w:t>）等多种神经网络对多源异构数据融合识别的作用。</w:t>
      </w:r>
      <w:r w:rsidRPr="00230E89">
        <w:rPr>
          <w:rFonts w:ascii="宋体" w:hAnsi="宋体" w:cs="楷体_GB2312" w:hint="eastAsia"/>
          <w:bCs/>
          <w:szCs w:val="21"/>
        </w:rPr>
        <w:t>研究特征级层面上的多源异质遥感图像多特征</w:t>
      </w:r>
      <w:r>
        <w:rPr>
          <w:rFonts w:ascii="宋体" w:hAnsi="宋体" w:cs="楷体_GB2312" w:hint="eastAsia"/>
          <w:bCs/>
          <w:szCs w:val="21"/>
        </w:rPr>
        <w:t>融合</w:t>
      </w:r>
      <w:r w:rsidRPr="00230E89">
        <w:rPr>
          <w:rFonts w:ascii="宋体" w:hAnsi="宋体" w:cs="楷体_GB2312" w:hint="eastAsia"/>
          <w:bCs/>
          <w:szCs w:val="21"/>
        </w:rPr>
        <w:t>，是开展后续的目标综合分析识别</w:t>
      </w:r>
      <w:r>
        <w:rPr>
          <w:rFonts w:ascii="宋体" w:hAnsi="宋体" w:cs="楷体_GB2312" w:hint="eastAsia"/>
          <w:bCs/>
          <w:szCs w:val="21"/>
        </w:rPr>
        <w:t>、知识发现、智能决策</w:t>
      </w:r>
      <w:r w:rsidRPr="00230E89">
        <w:rPr>
          <w:rFonts w:ascii="宋体" w:hAnsi="宋体" w:cs="楷体_GB2312" w:hint="eastAsia"/>
          <w:bCs/>
          <w:szCs w:val="21"/>
        </w:rPr>
        <w:t>等工作的</w:t>
      </w:r>
      <w:r w:rsidRPr="00230E89">
        <w:rPr>
          <w:rFonts w:ascii="宋体" w:hAnsi="宋体" w:cs="楷体_GB2312" w:hint="eastAsia"/>
          <w:bCs/>
          <w:szCs w:val="21"/>
        </w:rPr>
        <w:lastRenderedPageBreak/>
        <w:t>前提。</w:t>
      </w:r>
    </w:p>
    <w:p w:rsidR="009855AF" w:rsidRDefault="009855AF" w:rsidP="009855AF">
      <w:pPr>
        <w:snapToGrid w:val="0"/>
        <w:spacing w:afterLines="30" w:after="93" w:line="312" w:lineRule="auto"/>
        <w:ind w:firstLine="420"/>
        <w:rPr>
          <w:rFonts w:ascii="宋体" w:hAnsi="宋体" w:cs="楷体_GB2312"/>
          <w:bCs/>
          <w:szCs w:val="21"/>
        </w:rPr>
      </w:pPr>
      <w:r w:rsidRPr="00237C84">
        <w:rPr>
          <w:rFonts w:ascii="宋体" w:hAnsi="宋体" w:cs="楷体_GB2312" w:hint="eastAsia"/>
          <w:bCs/>
          <w:szCs w:val="21"/>
        </w:rPr>
        <w:t>多特征融合模块</w:t>
      </w:r>
      <w:r w:rsidRPr="00237C84">
        <w:rPr>
          <w:rFonts w:ascii="宋体" w:hAnsi="宋体" w:cs="楷体_GB2312"/>
          <w:bCs/>
          <w:szCs w:val="21"/>
        </w:rPr>
        <w:t>采用</w:t>
      </w:r>
      <w:r w:rsidRPr="00237C84">
        <w:rPr>
          <w:rFonts w:ascii="宋体" w:hAnsi="宋体" w:cs="楷体_GB2312" w:hint="eastAsia"/>
          <w:bCs/>
          <w:szCs w:val="21"/>
        </w:rPr>
        <w:t>特征</w:t>
      </w:r>
      <w:r w:rsidRPr="00237C84">
        <w:rPr>
          <w:rFonts w:ascii="宋体" w:hAnsi="宋体" w:cs="楷体_GB2312"/>
          <w:bCs/>
          <w:szCs w:val="21"/>
        </w:rPr>
        <w:t>融合</w:t>
      </w:r>
      <w:r w:rsidRPr="00237C84">
        <w:rPr>
          <w:rFonts w:ascii="宋体" w:hAnsi="宋体" w:cs="楷体_GB2312" w:hint="eastAsia"/>
          <w:bCs/>
          <w:szCs w:val="21"/>
        </w:rPr>
        <w:t>、</w:t>
      </w:r>
      <w:r w:rsidRPr="00237C84">
        <w:rPr>
          <w:rFonts w:ascii="宋体" w:hAnsi="宋体" w:cs="楷体_GB2312"/>
          <w:bCs/>
          <w:szCs w:val="21"/>
        </w:rPr>
        <w:t>核</w:t>
      </w:r>
      <w:r w:rsidRPr="00237C84">
        <w:rPr>
          <w:rFonts w:ascii="宋体" w:hAnsi="宋体" w:cs="楷体_GB2312" w:hint="eastAsia"/>
          <w:bCs/>
          <w:szCs w:val="21"/>
        </w:rPr>
        <w:t>主成分分析(</w:t>
      </w:r>
      <w:r w:rsidRPr="00237C84">
        <w:rPr>
          <w:rFonts w:ascii="宋体" w:hAnsi="宋体" w:cs="楷体_GB2312"/>
          <w:bCs/>
          <w:szCs w:val="21"/>
        </w:rPr>
        <w:t>Kernel Principal Component Analysis, Kernel-PCA)</w:t>
      </w:r>
      <w:r w:rsidRPr="00237C84">
        <w:rPr>
          <w:rFonts w:ascii="宋体" w:hAnsi="宋体" w:cs="楷体_GB2312" w:hint="eastAsia"/>
          <w:bCs/>
          <w:szCs w:val="21"/>
        </w:rPr>
        <w:t>技术，对多源数据</w:t>
      </w:r>
      <w:r w:rsidRPr="00237C84">
        <w:rPr>
          <w:rFonts w:ascii="宋体" w:hAnsi="宋体" w:cs="楷体_GB2312"/>
          <w:bCs/>
          <w:szCs w:val="21"/>
        </w:rPr>
        <w:t>的</w:t>
      </w:r>
      <w:r w:rsidRPr="00237C84">
        <w:rPr>
          <w:rFonts w:ascii="宋体" w:hAnsi="宋体" w:cs="楷体_GB2312" w:hint="eastAsia"/>
          <w:bCs/>
          <w:szCs w:val="21"/>
        </w:rPr>
        <w:t>电磁散射</w:t>
      </w:r>
      <w:r w:rsidRPr="00237C84">
        <w:rPr>
          <w:rFonts w:ascii="宋体" w:hAnsi="宋体" w:cs="楷体_GB2312"/>
          <w:bCs/>
          <w:szCs w:val="21"/>
        </w:rPr>
        <w:t>特征</w:t>
      </w:r>
      <w:r w:rsidRPr="00237C84">
        <w:rPr>
          <w:rFonts w:ascii="宋体" w:hAnsi="宋体" w:cs="楷体_GB2312" w:hint="eastAsia"/>
          <w:bCs/>
          <w:szCs w:val="21"/>
        </w:rPr>
        <w:t>、红外辐射</w:t>
      </w:r>
      <w:r w:rsidRPr="00237C84">
        <w:rPr>
          <w:rFonts w:ascii="宋体" w:hAnsi="宋体" w:cs="楷体_GB2312"/>
          <w:bCs/>
          <w:szCs w:val="21"/>
        </w:rPr>
        <w:t>特征、反射光谱特征、</w:t>
      </w:r>
      <w:r w:rsidRPr="00237C84">
        <w:rPr>
          <w:rFonts w:ascii="宋体" w:hAnsi="宋体" w:cs="楷体_GB2312" w:hint="eastAsia"/>
          <w:bCs/>
          <w:szCs w:val="21"/>
        </w:rPr>
        <w:t>几何特征等进行特征级</w:t>
      </w:r>
      <w:r w:rsidRPr="00237C84">
        <w:rPr>
          <w:rFonts w:ascii="宋体" w:hAnsi="宋体" w:cs="楷体_GB2312"/>
          <w:bCs/>
          <w:szCs w:val="21"/>
        </w:rPr>
        <w:t>融合</w:t>
      </w:r>
      <w:r w:rsidRPr="00237C84">
        <w:rPr>
          <w:rFonts w:ascii="宋体" w:hAnsi="宋体" w:cs="楷体_GB2312" w:hint="eastAsia"/>
          <w:bCs/>
          <w:szCs w:val="21"/>
        </w:rPr>
        <w:t>，消除</w:t>
      </w:r>
      <w:r w:rsidRPr="00237C84">
        <w:rPr>
          <w:rFonts w:ascii="宋体" w:hAnsi="宋体" w:cs="楷体_GB2312"/>
          <w:bCs/>
          <w:szCs w:val="21"/>
        </w:rPr>
        <w:t>各</w:t>
      </w:r>
      <w:r w:rsidRPr="00237C84">
        <w:rPr>
          <w:rFonts w:ascii="宋体" w:hAnsi="宋体" w:cs="楷体_GB2312" w:hint="eastAsia"/>
          <w:bCs/>
          <w:szCs w:val="21"/>
        </w:rPr>
        <w:t>特征之间</w:t>
      </w:r>
      <w:r w:rsidRPr="00237C84">
        <w:rPr>
          <w:rFonts w:ascii="宋体" w:hAnsi="宋体" w:cs="楷体_GB2312"/>
          <w:bCs/>
          <w:szCs w:val="21"/>
        </w:rPr>
        <w:t>的相关性和冗余性</w:t>
      </w:r>
      <w:r w:rsidRPr="00237C84">
        <w:rPr>
          <w:rFonts w:ascii="宋体" w:hAnsi="宋体" w:cs="楷体_GB2312" w:hint="eastAsia"/>
          <w:bCs/>
          <w:szCs w:val="21"/>
        </w:rPr>
        <w:t>。首先特征</w:t>
      </w:r>
      <w:r w:rsidRPr="00237C84">
        <w:rPr>
          <w:rFonts w:ascii="宋体" w:hAnsi="宋体" w:cs="楷体_GB2312"/>
          <w:bCs/>
          <w:szCs w:val="21"/>
        </w:rPr>
        <w:t>融合</w:t>
      </w:r>
      <w:r w:rsidRPr="00237C84">
        <w:rPr>
          <w:rFonts w:ascii="宋体" w:hAnsi="宋体" w:cs="楷体_GB2312" w:hint="eastAsia"/>
          <w:bCs/>
          <w:szCs w:val="21"/>
        </w:rPr>
        <w:t>将</w:t>
      </w:r>
      <w:r w:rsidRPr="00237C84">
        <w:rPr>
          <w:rFonts w:ascii="宋体" w:hAnsi="宋体" w:cs="楷体_GB2312"/>
          <w:bCs/>
          <w:szCs w:val="21"/>
        </w:rPr>
        <w:t>多特征空间的信息</w:t>
      </w:r>
      <w:r w:rsidRPr="00237C84">
        <w:rPr>
          <w:rFonts w:ascii="宋体" w:hAnsi="宋体" w:cs="楷体_GB2312" w:hint="eastAsia"/>
          <w:bCs/>
          <w:szCs w:val="21"/>
        </w:rPr>
        <w:t>映射到</w:t>
      </w:r>
      <w:r w:rsidRPr="00237C84">
        <w:rPr>
          <w:rFonts w:ascii="宋体" w:hAnsi="宋体" w:cs="楷体_GB2312"/>
          <w:bCs/>
          <w:szCs w:val="21"/>
        </w:rPr>
        <w:t>统一的特征</w:t>
      </w:r>
      <w:r w:rsidRPr="00237C84">
        <w:rPr>
          <w:rFonts w:ascii="宋体" w:hAnsi="宋体" w:cs="楷体_GB2312" w:hint="eastAsia"/>
          <w:bCs/>
          <w:szCs w:val="21"/>
        </w:rPr>
        <w:t>空间，然后Kernel</w:t>
      </w:r>
      <w:r w:rsidRPr="00237C84">
        <w:rPr>
          <w:rFonts w:ascii="宋体" w:hAnsi="宋体" w:cs="楷体_GB2312"/>
          <w:bCs/>
          <w:szCs w:val="21"/>
        </w:rPr>
        <w:t>-PCA</w:t>
      </w:r>
      <w:r w:rsidRPr="00237C84">
        <w:rPr>
          <w:rFonts w:ascii="宋体" w:hAnsi="宋体" w:cs="楷体_GB2312" w:hint="eastAsia"/>
          <w:bCs/>
          <w:szCs w:val="21"/>
        </w:rPr>
        <w:t>通过线性变换将原始高维数据变换为一组线性无关的表示，最终实现高效的统计数据分析、特征融合和数据降维。Kernel</w:t>
      </w:r>
      <w:r w:rsidRPr="00237C84">
        <w:rPr>
          <w:rFonts w:ascii="宋体" w:hAnsi="宋体" w:cs="楷体_GB2312"/>
          <w:bCs/>
          <w:szCs w:val="21"/>
        </w:rPr>
        <w:t>-</w:t>
      </w:r>
      <w:r w:rsidRPr="00237C84">
        <w:rPr>
          <w:rFonts w:ascii="宋体" w:hAnsi="宋体" w:cs="楷体_GB2312" w:hint="eastAsia"/>
          <w:bCs/>
          <w:szCs w:val="21"/>
        </w:rPr>
        <w:t>PCA是一种非线性的主成分分析技术</w:t>
      </w:r>
      <w:r w:rsidRPr="00237C84">
        <w:rPr>
          <w:rFonts w:ascii="宋体" w:hAnsi="宋体" w:cs="楷体_GB2312"/>
          <w:bCs/>
          <w:szCs w:val="21"/>
        </w:rPr>
        <w:t>，</w:t>
      </w:r>
      <w:r w:rsidRPr="00237C84">
        <w:rPr>
          <w:rFonts w:ascii="宋体" w:hAnsi="宋体" w:cs="楷体_GB2312" w:hint="eastAsia"/>
          <w:bCs/>
          <w:szCs w:val="21"/>
        </w:rPr>
        <w:t>既保留了参与融合的多特征的有效鉴别信息，又在很大程度上消除了由于主客观因素带来多特征之间相关性的冗余信息，保留有效的目标分类信息，实现信息压缩。</w:t>
      </w:r>
    </w:p>
    <w:p w:rsidR="009855AF" w:rsidRPr="00F946F5" w:rsidRDefault="009855AF" w:rsidP="009855AF">
      <w:pPr>
        <w:pStyle w:val="a7"/>
        <w:numPr>
          <w:ilvl w:val="0"/>
          <w:numId w:val="26"/>
        </w:numPr>
        <w:snapToGrid w:val="0"/>
        <w:spacing w:afterLines="30" w:after="93" w:line="312" w:lineRule="auto"/>
        <w:ind w:firstLineChars="0"/>
        <w:rPr>
          <w:rFonts w:ascii="宋体" w:hAnsi="宋体"/>
          <w:color w:val="000000"/>
          <w:sz w:val="22"/>
          <w:szCs w:val="22"/>
        </w:rPr>
      </w:pPr>
      <w:r w:rsidRPr="00B23DD4">
        <w:rPr>
          <w:rFonts w:ascii="宋体" w:hAnsi="宋体" w:cs="楷体_GB2312" w:hint="eastAsia"/>
          <w:bCs/>
          <w:szCs w:val="21"/>
        </w:rPr>
        <w:t>基于</w:t>
      </w:r>
      <w:r>
        <w:rPr>
          <w:rFonts w:ascii="宋体" w:hAnsi="宋体" w:cs="楷体_GB2312" w:hint="eastAsia"/>
          <w:bCs/>
          <w:szCs w:val="21"/>
        </w:rPr>
        <w:t>深度神经网络</w:t>
      </w:r>
      <w:r w:rsidRPr="00B23DD4">
        <w:rPr>
          <w:rFonts w:ascii="宋体" w:hAnsi="宋体" w:cs="楷体_GB2312" w:hint="eastAsia"/>
          <w:bCs/>
          <w:szCs w:val="21"/>
        </w:rPr>
        <w:t>的融合</w:t>
      </w:r>
      <w:r>
        <w:rPr>
          <w:rFonts w:ascii="宋体" w:hAnsi="宋体" w:cs="楷体_GB2312" w:hint="eastAsia"/>
          <w:bCs/>
          <w:szCs w:val="21"/>
        </w:rPr>
        <w:t>识别机制</w:t>
      </w:r>
    </w:p>
    <w:p w:rsidR="009855AF" w:rsidRPr="00215C9A" w:rsidRDefault="009855AF" w:rsidP="009855AF">
      <w:pPr>
        <w:snapToGrid w:val="0"/>
        <w:spacing w:afterLines="30" w:after="93" w:line="312" w:lineRule="auto"/>
        <w:ind w:firstLine="420"/>
        <w:rPr>
          <w:rStyle w:val="fontstyle01"/>
          <w:rFonts w:hint="default"/>
        </w:rPr>
      </w:pPr>
      <w:r w:rsidRPr="00215C9A">
        <w:rPr>
          <w:rStyle w:val="fontstyle01"/>
          <w:rFonts w:hint="default"/>
        </w:rPr>
        <w:t>综合雷达电磁特性、高光谱指纹特性、红外热成像特性、可见光高分辨率特性</w:t>
      </w:r>
      <w:r>
        <w:rPr>
          <w:rStyle w:val="fontstyle01"/>
          <w:rFonts w:hint="default"/>
        </w:rPr>
        <w:t>和卫星载荷的先验知识、辅助判读信息，</w:t>
      </w:r>
      <w:r w:rsidRPr="00215C9A">
        <w:rPr>
          <w:rStyle w:val="fontstyle01"/>
          <w:rFonts w:hint="default"/>
        </w:rPr>
        <w:t>结合典型地面目标的综合特征库和目标及背景的时、空特征信息，研究基于多分类器集成和</w:t>
      </w:r>
      <w:r>
        <w:rPr>
          <w:rStyle w:val="fontstyle01"/>
          <w:rFonts w:hint="default"/>
        </w:rPr>
        <w:t>深度神经网络</w:t>
      </w:r>
      <w:r w:rsidRPr="00215C9A">
        <w:rPr>
          <w:rStyle w:val="fontstyle01"/>
          <w:rFonts w:hint="default"/>
        </w:rPr>
        <w:t>的综合分析识别</w:t>
      </w:r>
      <w:r>
        <w:rPr>
          <w:rStyle w:val="fontstyle01"/>
          <w:rFonts w:hint="default"/>
        </w:rPr>
        <w:t>方法，对典型地面目标进行全天候、全天时、全地域的决策级融合识别与分析</w:t>
      </w:r>
      <w:r w:rsidRPr="00215C9A">
        <w:rPr>
          <w:rStyle w:val="fontstyle01"/>
          <w:rFonts w:hint="default"/>
        </w:rPr>
        <w:t>，为</w:t>
      </w:r>
      <w:r>
        <w:rPr>
          <w:rStyle w:val="fontstyle01"/>
          <w:rFonts w:hint="default"/>
        </w:rPr>
        <w:t>后续的</w:t>
      </w:r>
      <w:r w:rsidRPr="00215C9A">
        <w:rPr>
          <w:rStyle w:val="fontstyle01"/>
          <w:rFonts w:hint="default"/>
        </w:rPr>
        <w:t>知识发现、智能决策提供技术支撑。</w:t>
      </w:r>
    </w:p>
    <w:p w:rsidR="009855AF" w:rsidRDefault="009855AF" w:rsidP="009855AF">
      <w:pPr>
        <w:snapToGrid w:val="0"/>
        <w:spacing w:afterLines="30" w:after="93" w:line="312" w:lineRule="auto"/>
        <w:ind w:firstLine="420"/>
        <w:rPr>
          <w:rStyle w:val="fontstyle01"/>
          <w:rFonts w:hint="default"/>
        </w:rPr>
      </w:pPr>
      <w:r>
        <w:rPr>
          <w:rStyle w:val="fontstyle01"/>
          <w:rFonts w:hint="default"/>
        </w:rPr>
        <w:t>决策级融合是根据每个传感器数据源的可信度按一定准则对单模决策结果进行融合以得到最终的决策，是一种全局最优决策，其结果将为各种控制或决策提供依据。</w:t>
      </w:r>
    </w:p>
    <w:p w:rsidR="009855AF" w:rsidRPr="00237C84" w:rsidRDefault="009855AF" w:rsidP="009855AF">
      <w:pPr>
        <w:snapToGrid w:val="0"/>
        <w:spacing w:afterLines="30" w:after="93" w:line="312" w:lineRule="auto"/>
        <w:ind w:firstLine="420"/>
        <w:rPr>
          <w:rStyle w:val="fontstyle01"/>
          <w:rFonts w:hint="default"/>
        </w:rPr>
      </w:pPr>
      <w:r w:rsidRPr="00237C84">
        <w:rPr>
          <w:rStyle w:val="fontstyle01"/>
          <w:rFonts w:hint="default"/>
        </w:rPr>
        <w:t>多分类器集成模块，利用随机森林、神经网络、支持向量机等分类模型构建集成分类器，避免单一分类器容易造成的错分、漏分现象，实现模式互补、交叉验证。本模块使用并行结构的多分类器集成方法，并行结构中各个分类器相互之间具有独立决策能力，集成分类器将多个分类器的输出结果综合考虑，解决单个分类器面临的训练数据量小、假设空间小、局部最优三个难题，实现实时的、高精度的目标分类。</w:t>
      </w:r>
    </w:p>
    <w:p w:rsidR="009855AF" w:rsidRDefault="009855AF" w:rsidP="009855AF">
      <w:pPr>
        <w:snapToGrid w:val="0"/>
        <w:spacing w:afterLines="30" w:after="93" w:line="312" w:lineRule="auto"/>
        <w:ind w:firstLineChars="200" w:firstLine="440"/>
        <w:rPr>
          <w:rFonts w:ascii="宋体" w:hAnsi="宋体" w:cs="楷体_GB2312"/>
          <w:bCs/>
          <w:szCs w:val="21"/>
        </w:rPr>
      </w:pPr>
      <w:r w:rsidRPr="00237C84">
        <w:rPr>
          <w:rStyle w:val="fontstyle01"/>
          <w:rFonts w:hint="default"/>
        </w:rPr>
        <w:t>目标综合分析识别模块，采用Bayes融合、D-S证据理论和模糊集理论进行综合分析识别。Bayes方法将各种不确定性信息表示为概率，利用概率论中Bayes条件概率公式进行组合处理。证据理论是把证据集合划分为若干不相关的部分，并分别利用它们对识别框架独立进行判断，以形成综合证据下对该假设的总信任程度。基于模糊集理论的数据融合将各目标的隶属度进行融合，以全局可能性测度来进行判决。常用的融合算子有Minkowski距离、模糊综合函数、模糊积分等。</w:t>
      </w:r>
    </w:p>
    <w:p w:rsidR="009855AF" w:rsidRDefault="009855AF" w:rsidP="000C4DC1">
      <w:pPr>
        <w:snapToGrid w:val="0"/>
        <w:spacing w:afterLines="30" w:after="93" w:line="312" w:lineRule="auto"/>
        <w:ind w:firstLineChars="200" w:firstLine="420"/>
        <w:rPr>
          <w:rFonts w:ascii="宋体" w:hAnsi="宋体" w:cs="楷体_GB2312"/>
          <w:bCs/>
          <w:szCs w:val="21"/>
        </w:rPr>
      </w:pPr>
    </w:p>
    <w:p w:rsidR="009855AF" w:rsidRDefault="009855AF" w:rsidP="000C4DC1">
      <w:pPr>
        <w:snapToGrid w:val="0"/>
        <w:spacing w:afterLines="30" w:after="93" w:line="312" w:lineRule="auto"/>
        <w:ind w:firstLineChars="200" w:firstLine="420"/>
        <w:rPr>
          <w:rFonts w:ascii="宋体" w:hAnsi="宋体" w:cs="楷体_GB2312"/>
          <w:bCs/>
          <w:szCs w:val="21"/>
        </w:rPr>
      </w:pPr>
    </w:p>
    <w:p w:rsidR="009855AF" w:rsidRDefault="009855AF" w:rsidP="000C4DC1">
      <w:pPr>
        <w:snapToGrid w:val="0"/>
        <w:spacing w:afterLines="30" w:after="93" w:line="312" w:lineRule="auto"/>
        <w:ind w:firstLineChars="200" w:firstLine="420"/>
        <w:rPr>
          <w:rFonts w:ascii="宋体" w:hAnsi="宋体" w:cs="楷体_GB2312"/>
          <w:bCs/>
          <w:szCs w:val="21"/>
        </w:rPr>
      </w:pPr>
    </w:p>
    <w:p w:rsidR="009855AF" w:rsidRDefault="009855AF" w:rsidP="000C4DC1">
      <w:pPr>
        <w:snapToGrid w:val="0"/>
        <w:spacing w:afterLines="30" w:after="93" w:line="312" w:lineRule="auto"/>
        <w:ind w:firstLineChars="200" w:firstLine="420"/>
        <w:rPr>
          <w:rFonts w:ascii="宋体" w:hAnsi="宋体" w:cs="楷体_GB2312"/>
          <w:bCs/>
          <w:szCs w:val="21"/>
        </w:rPr>
      </w:pPr>
    </w:p>
    <w:p w:rsidR="009855AF" w:rsidRDefault="009855AF" w:rsidP="000C4DC1">
      <w:pPr>
        <w:snapToGrid w:val="0"/>
        <w:spacing w:afterLines="30" w:after="93" w:line="312" w:lineRule="auto"/>
        <w:ind w:firstLineChars="200" w:firstLine="420"/>
        <w:rPr>
          <w:rFonts w:ascii="宋体" w:hAnsi="宋体" w:cs="楷体_GB2312"/>
          <w:bCs/>
          <w:szCs w:val="21"/>
        </w:rPr>
      </w:pP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特征级融合是中间层的融合处理，比数据级融合具有更强的通用性，不仅适用于多源同类信息融合，也适用于多源异类信息融合；同时比决策级融合利用更多信息，其结果要比决</w:t>
      </w:r>
      <w:r w:rsidRPr="000C4DC1">
        <w:rPr>
          <w:rFonts w:ascii="宋体" w:hAnsi="宋体" w:cs="楷体_GB2312" w:hint="eastAsia"/>
          <w:bCs/>
          <w:szCs w:val="21"/>
        </w:rPr>
        <w:lastRenderedPageBreak/>
        <w:t>策级融合结果更具有可信性。</w:t>
      </w:r>
    </w:p>
    <w:p w:rsidR="00D574DF" w:rsidRPr="0007258C" w:rsidRDefault="008444FE" w:rsidP="000C4DC1">
      <w:pPr>
        <w:snapToGrid w:val="0"/>
        <w:spacing w:afterLines="30" w:after="93" w:line="312" w:lineRule="auto"/>
        <w:ind w:firstLineChars="200" w:firstLine="420"/>
        <w:rPr>
          <w:rFonts w:ascii="黑体" w:eastAsia="黑体" w:hAnsi="黑体" w:cs="楷体_GB2312"/>
          <w:bCs/>
          <w:szCs w:val="21"/>
        </w:rPr>
      </w:pPr>
      <w:r w:rsidRPr="0007258C">
        <w:rPr>
          <w:rFonts w:ascii="黑体" w:eastAsia="黑体" w:hAnsi="黑体" w:cs="楷体_GB2312" w:hint="eastAsia"/>
          <w:bCs/>
          <w:szCs w:val="21"/>
        </w:rPr>
        <w:t>1）</w:t>
      </w:r>
      <w:r w:rsidR="00D574DF" w:rsidRPr="0007258C">
        <w:rPr>
          <w:rFonts w:ascii="黑体" w:eastAsia="黑体" w:hAnsi="黑体" w:cs="楷体_GB2312" w:hint="eastAsia"/>
          <w:bCs/>
          <w:szCs w:val="21"/>
        </w:rPr>
        <w:t>基于特征级信息融合的目标识别系统结构框图</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下图为基于特征级信息融合的目标识别系统结构框图，其中各个传感器对获取对象不同的信息（同类信息中具有互补性的信息或互补的异类信息）分别进行预处理，并获取对象特征，对这些具有互补性的特征进行融合处理，以便形成总体的特征向量，在此基础上进行模式识别，以的到目标的识别结果。</w:t>
      </w:r>
    </w:p>
    <w:p w:rsidR="00D574DF" w:rsidRPr="00E506FD" w:rsidRDefault="00D574DF" w:rsidP="00E506FD">
      <w:pPr>
        <w:snapToGrid w:val="0"/>
        <w:spacing w:afterLines="30" w:after="93" w:line="312" w:lineRule="auto"/>
        <w:jc w:val="center"/>
        <w:rPr>
          <w:rFonts w:ascii="宋体" w:hAnsi="宋体" w:cs="楷体_GB2312"/>
          <w:szCs w:val="21"/>
        </w:rPr>
      </w:pPr>
      <w:r w:rsidRPr="00E506FD">
        <w:rPr>
          <w:rFonts w:ascii="宋体" w:hAnsi="宋体" w:cs="楷体_GB2312"/>
          <w:noProof/>
          <w:szCs w:val="21"/>
        </w:rPr>
        <w:drawing>
          <wp:inline distT="0" distB="0" distL="0" distR="0" wp14:anchorId="10E60CDE" wp14:editId="6488614F">
            <wp:extent cx="3600450" cy="115014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649695" cy="1165875"/>
                    </a:xfrm>
                    <a:prstGeom prst="rect">
                      <a:avLst/>
                    </a:prstGeom>
                    <a:noFill/>
                  </pic:spPr>
                </pic:pic>
              </a:graphicData>
            </a:graphic>
          </wp:inline>
        </w:drawing>
      </w:r>
    </w:p>
    <w:p w:rsidR="007E4722" w:rsidRPr="000C4DC1" w:rsidRDefault="007E4722" w:rsidP="007E4722">
      <w:pPr>
        <w:snapToGrid w:val="0"/>
        <w:spacing w:afterLines="30" w:after="93" w:line="312" w:lineRule="auto"/>
        <w:jc w:val="center"/>
        <w:rPr>
          <w:rFonts w:ascii="宋体" w:hAnsi="宋体" w:cs="楷体_GB2312"/>
          <w:szCs w:val="21"/>
        </w:rPr>
      </w:pPr>
      <w:r w:rsidRPr="00605F36">
        <w:rPr>
          <w:rFonts w:ascii="宋体" w:hAnsi="宋体" w:cs="楷体_GB2312" w:hint="eastAsia"/>
          <w:b/>
          <w:bCs/>
          <w:color w:val="FF0000"/>
          <w:szCs w:val="21"/>
        </w:rPr>
        <w:t>缺少</w:t>
      </w:r>
      <w:r>
        <w:rPr>
          <w:rFonts w:ascii="宋体" w:hAnsi="宋体" w:cs="楷体_GB2312" w:hint="eastAsia"/>
          <w:b/>
          <w:bCs/>
          <w:color w:val="FF0000"/>
          <w:szCs w:val="21"/>
        </w:rPr>
        <w:t>图的说明</w:t>
      </w:r>
    </w:p>
    <w:p w:rsidR="00D574DF" w:rsidRPr="0007258C" w:rsidRDefault="008444FE" w:rsidP="000C4DC1">
      <w:pPr>
        <w:snapToGrid w:val="0"/>
        <w:spacing w:afterLines="30" w:after="93" w:line="312" w:lineRule="auto"/>
        <w:ind w:firstLineChars="200" w:firstLine="420"/>
        <w:rPr>
          <w:rFonts w:ascii="黑体" w:eastAsia="黑体" w:hAnsi="黑体" w:cs="楷体_GB2312"/>
          <w:bCs/>
          <w:szCs w:val="21"/>
        </w:rPr>
      </w:pPr>
      <w:r w:rsidRPr="0007258C">
        <w:rPr>
          <w:rFonts w:ascii="黑体" w:eastAsia="黑体" w:hAnsi="黑体" w:cs="楷体_GB2312" w:hint="eastAsia"/>
          <w:bCs/>
          <w:szCs w:val="21"/>
        </w:rPr>
        <w:t>2）</w:t>
      </w:r>
      <w:r w:rsidR="00D574DF" w:rsidRPr="0007258C">
        <w:rPr>
          <w:rFonts w:ascii="黑体" w:eastAsia="黑体" w:hAnsi="黑体" w:cs="楷体_GB2312" w:hint="eastAsia"/>
          <w:bCs/>
          <w:szCs w:val="21"/>
        </w:rPr>
        <w:t>使用PCA对数据进行预处理</w:t>
      </w:r>
      <w:ins w:id="133" w:author="Windows 用户" w:date="2017-08-26T18:14:00Z">
        <w:r w:rsidR="00666018">
          <w:rPr>
            <w:rFonts w:ascii="黑体" w:eastAsia="黑体" w:hAnsi="黑体" w:cs="楷体_GB2312" w:hint="eastAsia"/>
            <w:bCs/>
            <w:szCs w:val="21"/>
          </w:rPr>
          <w:t>（偏多）</w:t>
        </w:r>
      </w:ins>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主成分分析</w:t>
      </w:r>
      <w:r w:rsidRPr="000C4DC1">
        <w:rPr>
          <w:rFonts w:ascii="宋体" w:hAnsi="宋体" w:cs="楷体_GB2312"/>
          <w:bCs/>
          <w:szCs w:val="21"/>
        </w:rPr>
        <w:t>，即PCA（PrincipalComponentAnalysis）是一种最常用的高维数据</w:t>
      </w:r>
      <w:r w:rsidRPr="000C4DC1">
        <w:rPr>
          <w:rFonts w:ascii="宋体" w:hAnsi="宋体" w:cs="楷体_GB2312" w:hint="eastAsia"/>
          <w:bCs/>
          <w:szCs w:val="21"/>
        </w:rPr>
        <w:t>降维</w:t>
      </w:r>
      <w:r w:rsidRPr="000C4DC1">
        <w:rPr>
          <w:rFonts w:ascii="宋体" w:hAnsi="宋体" w:cs="楷体_GB2312"/>
          <w:bCs/>
          <w:szCs w:val="21"/>
        </w:rPr>
        <w:t>方法。</w:t>
      </w:r>
      <w:r w:rsidRPr="000C4DC1">
        <w:rPr>
          <w:rFonts w:ascii="宋体" w:hAnsi="宋体" w:cs="楷体_GB2312" w:hint="eastAsia"/>
          <w:bCs/>
          <w:szCs w:val="21"/>
        </w:rPr>
        <w:t>在</w:t>
      </w:r>
      <w:r w:rsidRPr="000C4DC1">
        <w:rPr>
          <w:rFonts w:ascii="宋体" w:hAnsi="宋体" w:cs="楷体_GB2312"/>
          <w:bCs/>
          <w:szCs w:val="21"/>
        </w:rPr>
        <w:t>对数据进行预处理以后，</w:t>
      </w:r>
      <w:r w:rsidRPr="000C4DC1">
        <w:rPr>
          <w:rFonts w:ascii="宋体" w:hAnsi="宋体" w:cs="楷体_GB2312" w:hint="eastAsia"/>
          <w:bCs/>
          <w:szCs w:val="21"/>
        </w:rPr>
        <w:t>一方面高维数据处理速度慢</w:t>
      </w:r>
      <w:r w:rsidRPr="000C4DC1">
        <w:rPr>
          <w:rFonts w:ascii="宋体" w:hAnsi="宋体" w:cs="楷体_GB2312"/>
          <w:bCs/>
          <w:szCs w:val="21"/>
        </w:rPr>
        <w:t>，处理结果难以达到理想的程度；另一方面，数据</w:t>
      </w:r>
      <w:r w:rsidRPr="000C4DC1">
        <w:rPr>
          <w:rFonts w:ascii="宋体" w:hAnsi="宋体" w:cs="楷体_GB2312" w:hint="eastAsia"/>
          <w:bCs/>
          <w:szCs w:val="21"/>
        </w:rPr>
        <w:t>样本</w:t>
      </w:r>
      <w:r w:rsidRPr="000C4DC1">
        <w:rPr>
          <w:rFonts w:ascii="宋体" w:hAnsi="宋体" w:cs="楷体_GB2312"/>
          <w:bCs/>
          <w:szCs w:val="21"/>
        </w:rPr>
        <w:t>中</w:t>
      </w:r>
      <w:r w:rsidRPr="000C4DC1">
        <w:rPr>
          <w:rFonts w:ascii="宋体" w:hAnsi="宋体" w:cs="楷体_GB2312" w:hint="eastAsia"/>
          <w:bCs/>
          <w:szCs w:val="21"/>
        </w:rPr>
        <w:t>的</w:t>
      </w:r>
      <w:r w:rsidRPr="000C4DC1">
        <w:rPr>
          <w:rFonts w:ascii="宋体" w:hAnsi="宋体" w:cs="楷体_GB2312"/>
          <w:bCs/>
          <w:szCs w:val="21"/>
        </w:rPr>
        <w:t>噪声对处理结果造成影响</w:t>
      </w:r>
      <w:r w:rsidRPr="000C4DC1">
        <w:rPr>
          <w:rFonts w:ascii="宋体" w:hAnsi="宋体" w:cs="楷体_GB2312" w:hint="eastAsia"/>
          <w:bCs/>
          <w:szCs w:val="21"/>
        </w:rPr>
        <w:t>。</w:t>
      </w:r>
      <w:r w:rsidRPr="000C4DC1">
        <w:rPr>
          <w:rFonts w:ascii="宋体" w:hAnsi="宋体" w:cs="楷体_GB2312"/>
          <w:bCs/>
          <w:szCs w:val="21"/>
        </w:rPr>
        <w:t>PCA通过线性变换将原始数据变换为一组各维度线性无关的表示，可用于提取数据的主要特征分量</w:t>
      </w:r>
      <w:r w:rsidRPr="000C4DC1">
        <w:rPr>
          <w:rFonts w:ascii="宋体" w:hAnsi="宋体" w:cs="楷体_GB2312" w:hint="eastAsia"/>
          <w:bCs/>
          <w:szCs w:val="21"/>
        </w:rPr>
        <w:t>，</w:t>
      </w:r>
      <w:r w:rsidRPr="000C4DC1">
        <w:rPr>
          <w:rFonts w:ascii="宋体" w:hAnsi="宋体" w:cs="楷体_GB2312"/>
          <w:bCs/>
          <w:szCs w:val="21"/>
        </w:rPr>
        <w:t>达到降维去噪的效果。</w:t>
      </w:r>
    </w:p>
    <w:p w:rsidR="00D574DF" w:rsidRPr="0007258C" w:rsidRDefault="008444FE" w:rsidP="0007258C">
      <w:pPr>
        <w:snapToGrid w:val="0"/>
        <w:spacing w:afterLines="30" w:after="93" w:line="312" w:lineRule="auto"/>
        <w:ind w:firstLineChars="200" w:firstLine="422"/>
        <w:rPr>
          <w:rFonts w:ascii="宋体" w:hAnsi="宋体" w:cs="楷体_GB2312"/>
          <w:b/>
          <w:bCs/>
          <w:szCs w:val="21"/>
        </w:rPr>
      </w:pPr>
      <w:r w:rsidRPr="0007258C">
        <w:rPr>
          <w:rFonts w:ascii="宋体" w:hAnsi="宋体" w:cs="楷体_GB2312" w:hint="eastAsia"/>
          <w:b/>
          <w:bCs/>
          <w:szCs w:val="21"/>
        </w:rPr>
        <w:t>a</w:t>
      </w:r>
      <w:r w:rsidRPr="0007258C">
        <w:rPr>
          <w:rFonts w:ascii="宋体" w:hAnsi="宋体" w:cs="楷体_GB2312"/>
          <w:b/>
          <w:bCs/>
          <w:szCs w:val="21"/>
        </w:rPr>
        <w:t>.</w:t>
      </w:r>
      <w:r w:rsidR="00D574DF" w:rsidRPr="0007258C">
        <w:rPr>
          <w:rFonts w:ascii="宋体" w:hAnsi="宋体" w:cs="楷体_GB2312" w:hint="eastAsia"/>
          <w:b/>
          <w:bCs/>
          <w:szCs w:val="21"/>
        </w:rPr>
        <w:t>基于最近重构性的PC</w:t>
      </w:r>
      <w:r w:rsidR="00D574DF" w:rsidRPr="0007258C">
        <w:rPr>
          <w:rFonts w:ascii="宋体" w:hAnsi="宋体" w:cs="楷体_GB2312"/>
          <w:b/>
          <w:bCs/>
          <w:szCs w:val="21"/>
        </w:rPr>
        <w:t>A</w:t>
      </w:r>
      <w:r w:rsidR="00D574DF" w:rsidRPr="0007258C">
        <w:rPr>
          <w:rFonts w:ascii="宋体" w:hAnsi="宋体" w:cs="楷体_GB2312" w:hint="eastAsia"/>
          <w:b/>
          <w:bCs/>
          <w:szCs w:val="21"/>
        </w:rPr>
        <w:t>推导</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最近重构性：样本点到这个超平面（直线的高维推广）的距离都足够远。</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假定数据样本进行了中心化，即</w:t>
      </w:r>
      <w:r w:rsidRPr="000C4DC1">
        <w:rPr>
          <w:rFonts w:ascii="宋体" w:hAnsi="宋体" w:cs="楷体_GB2312"/>
          <w:bCs/>
          <w:szCs w:val="21"/>
        </w:rPr>
        <w:object w:dxaOrig="964" w:dyaOrig="426">
          <v:shape id="_x0000_i1038" type="#_x0000_t75" style="width:48.2pt;height:22.1pt" o:ole="">
            <v:imagedata r:id="rId38" o:title=""/>
          </v:shape>
          <o:OLEObject Type="Embed" ProgID="Equation.DSMT4" ShapeID="_x0000_i1038" DrawAspect="Content" ObjectID="_1565419536" r:id="rId39"/>
        </w:object>
      </w:r>
      <w:r w:rsidRPr="000C4DC1">
        <w:rPr>
          <w:rFonts w:ascii="宋体" w:hAnsi="宋体" w:cs="楷体_GB2312" w:hint="eastAsia"/>
          <w:bCs/>
          <w:szCs w:val="21"/>
        </w:rPr>
        <w:t>；对于</w:t>
      </w:r>
      <m:oMath>
        <m:r>
          <m:rPr>
            <m:sty m:val="p"/>
          </m:rPr>
          <w:rPr>
            <w:rFonts w:ascii="Cambria Math" w:hAnsi="Cambria Math" w:cs="楷体_GB2312" w:hint="eastAsia"/>
            <w:szCs w:val="21"/>
          </w:rPr>
          <m:t>d</m:t>
        </m:r>
      </m:oMath>
      <w:r w:rsidRPr="000C4DC1">
        <w:rPr>
          <w:rFonts w:ascii="宋体" w:hAnsi="宋体" w:cs="楷体_GB2312" w:hint="eastAsia"/>
          <w:bCs/>
          <w:szCs w:val="21"/>
        </w:rPr>
        <w:t>维样本</w:t>
      </w:r>
      <w:r w:rsidRPr="000C4DC1">
        <w:rPr>
          <w:rFonts w:ascii="宋体" w:hAnsi="宋体" w:cs="楷体_GB2312"/>
          <w:bCs/>
          <w:szCs w:val="21"/>
        </w:rPr>
        <w:t>数据，</w:t>
      </w:r>
      <w:r w:rsidRPr="000C4DC1">
        <w:rPr>
          <w:rFonts w:ascii="宋体" w:hAnsi="宋体" w:cs="楷体_GB2312" w:hint="eastAsia"/>
          <w:bCs/>
          <w:szCs w:val="21"/>
        </w:rPr>
        <w:t>假定投影变换后得到的新坐标系为</w:t>
      </w:r>
      <w:r w:rsidRPr="000C4DC1">
        <w:rPr>
          <w:rFonts w:ascii="宋体" w:hAnsi="宋体" w:cs="楷体_GB2312"/>
          <w:bCs/>
          <w:szCs w:val="21"/>
        </w:rPr>
        <w:object w:dxaOrig="1503" w:dyaOrig="401">
          <v:shape id="_x0000_i1039" type="#_x0000_t75" style="width:75.4pt;height:19.85pt" o:ole="">
            <v:imagedata r:id="rId40" o:title=""/>
          </v:shape>
          <o:OLEObject Type="Embed" ProgID="Equation.DSMT4" ShapeID="_x0000_i1039" DrawAspect="Content" ObjectID="_1565419537" r:id="rId41"/>
        </w:object>
      </w:r>
      <w:r w:rsidRPr="000C4DC1">
        <w:rPr>
          <w:rFonts w:ascii="宋体" w:hAnsi="宋体" w:cs="楷体_GB2312" w:hint="eastAsia"/>
          <w:bCs/>
          <w:szCs w:val="21"/>
        </w:rPr>
        <w:t>，其中</w:t>
      </w:r>
      <w:r w:rsidRPr="000C4DC1">
        <w:rPr>
          <w:rFonts w:ascii="宋体" w:hAnsi="宋体" w:cs="楷体_GB2312"/>
          <w:bCs/>
          <w:szCs w:val="21"/>
        </w:rPr>
        <w:object w:dxaOrig="288" w:dyaOrig="363">
          <v:shape id="_x0000_i1040" type="#_x0000_t75" style="width:14.15pt;height:18.15pt" o:ole="">
            <v:imagedata r:id="rId42" o:title=""/>
          </v:shape>
          <o:OLEObject Type="Embed" ProgID="Equation.DSMT4" ShapeID="_x0000_i1040" DrawAspect="Content" ObjectID="_1565419538" r:id="rId43"/>
        </w:object>
      </w:r>
      <w:r w:rsidRPr="000C4DC1">
        <w:rPr>
          <w:rFonts w:ascii="宋体" w:hAnsi="宋体" w:cs="楷体_GB2312" w:hint="eastAsia"/>
          <w:bCs/>
          <w:szCs w:val="21"/>
        </w:rPr>
        <w:t>是标准正交基向量，</w:t>
      </w:r>
      <w:r w:rsidRPr="000C4DC1">
        <w:rPr>
          <w:rFonts w:ascii="宋体" w:hAnsi="宋体" w:cs="楷体_GB2312"/>
          <w:bCs/>
          <w:szCs w:val="21"/>
        </w:rPr>
        <w:object w:dxaOrig="2504" w:dyaOrig="401">
          <v:shape id="_x0000_i1041" type="#_x0000_t75" style="width:125.3pt;height:19.85pt" o:ole="">
            <v:imagedata r:id="rId44" o:title=""/>
          </v:shape>
          <o:OLEObject Type="Embed" ProgID="Equation.DSMT4" ShapeID="_x0000_i1041" DrawAspect="Content" ObjectID="_1565419539" r:id="rId45"/>
        </w:object>
      </w:r>
      <w:r w:rsidRPr="000C4DC1">
        <w:rPr>
          <w:rFonts w:ascii="宋体" w:hAnsi="宋体" w:cs="楷体_GB2312" w:hint="eastAsia"/>
          <w:bCs/>
          <w:szCs w:val="21"/>
        </w:rPr>
        <w:t>。若丢弃新坐标系的部分坐标，即将维度降低到</w:t>
      </w:r>
      <m:oMath>
        <m:r>
          <m:rPr>
            <m:sty m:val="p"/>
          </m:rPr>
          <w:rPr>
            <w:rFonts w:ascii="Cambria Math" w:hAnsi="Cambria Math" w:cs="楷体_GB2312" w:hint="eastAsia"/>
            <w:szCs w:val="21"/>
          </w:rPr>
          <m:t>d</m:t>
        </m:r>
        <m:r>
          <m:rPr>
            <m:sty m:val="p"/>
          </m:rPr>
          <w:rPr>
            <w:rFonts w:ascii="Cambria Math" w:hAnsi="Cambria Math" w:cs="楷体_GB2312"/>
            <w:szCs w:val="21"/>
          </w:rPr>
          <m:t>’</m:t>
        </m:r>
        <m:r>
          <m:rPr>
            <m:sty m:val="p"/>
          </m:rPr>
          <w:rPr>
            <w:rFonts w:ascii="Cambria Math" w:hAnsi="Cambria Math" w:cs="楷体_GB2312" w:hint="eastAsia"/>
            <w:szCs w:val="21"/>
          </w:rPr>
          <m:t>&lt;d</m:t>
        </m:r>
      </m:oMath>
      <w:r w:rsidRPr="000C4DC1">
        <w:rPr>
          <w:rFonts w:ascii="宋体" w:hAnsi="宋体" w:cs="楷体_GB2312" w:hint="eastAsia"/>
          <w:bCs/>
          <w:szCs w:val="21"/>
        </w:rPr>
        <w:t>，则样本点</w:t>
      </w:r>
      <w:r w:rsidRPr="000C4DC1">
        <w:rPr>
          <w:rFonts w:ascii="宋体" w:hAnsi="宋体" w:cs="楷体_GB2312"/>
          <w:bCs/>
          <w:szCs w:val="21"/>
        </w:rPr>
        <w:object w:dxaOrig="238" w:dyaOrig="363">
          <v:shape id="_x0000_i1042" type="#_x0000_t75" style="width:11.9pt;height:18.15pt" o:ole="">
            <v:imagedata r:id="rId46" o:title=""/>
          </v:shape>
          <o:OLEObject Type="Embed" ProgID="Equation.DSMT4" ShapeID="_x0000_i1042" DrawAspect="Content" ObjectID="_1565419540" r:id="rId47"/>
        </w:object>
      </w:r>
      <w:r w:rsidRPr="000C4DC1">
        <w:rPr>
          <w:rFonts w:ascii="宋体" w:hAnsi="宋体" w:cs="楷体_GB2312"/>
          <w:bCs/>
          <w:szCs w:val="21"/>
        </w:rPr>
        <w:t>是</w:t>
      </w:r>
      <w:r w:rsidRPr="000C4DC1">
        <w:rPr>
          <w:rFonts w:ascii="宋体" w:hAnsi="宋体" w:cs="楷体_GB2312" w:hint="eastAsia"/>
          <w:bCs/>
          <w:szCs w:val="21"/>
        </w:rPr>
        <w:t>在低维坐标系中的投影是</w:t>
      </w:r>
      <w:r w:rsidRPr="000C4DC1">
        <w:rPr>
          <w:rFonts w:ascii="宋体" w:hAnsi="宋体" w:cs="楷体_GB2312"/>
          <w:bCs/>
          <w:szCs w:val="21"/>
        </w:rPr>
        <w:object w:dxaOrig="1916" w:dyaOrig="363">
          <v:shape id="_x0000_i1043" type="#_x0000_t75" style="width:95.8pt;height:18.15pt" o:ole="">
            <v:imagedata r:id="rId48" o:title=""/>
          </v:shape>
          <o:OLEObject Type="Embed" ProgID="Equation.DSMT4" ShapeID="_x0000_i1043" DrawAspect="Content" ObjectID="_1565419541" r:id="rId49"/>
        </w:object>
      </w:r>
      <w:r w:rsidRPr="000C4DC1">
        <w:rPr>
          <w:rFonts w:ascii="宋体" w:hAnsi="宋体" w:cs="楷体_GB2312" w:hint="eastAsia"/>
          <w:bCs/>
          <w:szCs w:val="21"/>
        </w:rPr>
        <w:t>，其中</w:t>
      </w:r>
      <w:r w:rsidRPr="000C4DC1">
        <w:rPr>
          <w:rFonts w:ascii="宋体" w:hAnsi="宋体" w:cs="楷体_GB2312"/>
          <w:bCs/>
          <w:szCs w:val="21"/>
        </w:rPr>
        <w:object w:dxaOrig="1039" w:dyaOrig="401">
          <v:shape id="_x0000_i1044" type="#_x0000_t75" style="width:52.15pt;height:19.85pt" o:ole="">
            <v:imagedata r:id="rId50" o:title=""/>
          </v:shape>
          <o:OLEObject Type="Embed" ProgID="Equation.DSMT4" ShapeID="_x0000_i1044" DrawAspect="Content" ObjectID="_1565419542" r:id="rId51"/>
        </w:object>
      </w:r>
      <w:r w:rsidRPr="000C4DC1">
        <w:rPr>
          <w:rFonts w:ascii="宋体" w:hAnsi="宋体" w:cs="楷体_GB2312" w:hint="eastAsia"/>
          <w:bCs/>
          <w:szCs w:val="21"/>
        </w:rPr>
        <w:t>是</w:t>
      </w:r>
      <w:r w:rsidRPr="000C4DC1">
        <w:rPr>
          <w:rFonts w:ascii="宋体" w:hAnsi="宋体" w:cs="楷体_GB2312"/>
          <w:bCs/>
          <w:szCs w:val="21"/>
        </w:rPr>
        <w:object w:dxaOrig="238" w:dyaOrig="363">
          <v:shape id="_x0000_i1045" type="#_x0000_t75" style="width:11.9pt;height:18.15pt" o:ole="">
            <v:imagedata r:id="rId52" o:title=""/>
          </v:shape>
          <o:OLEObject Type="Embed" ProgID="Equation.DSMT4" ShapeID="_x0000_i1045" DrawAspect="Content" ObjectID="_1565419543" r:id="rId53"/>
        </w:object>
      </w:r>
      <w:r w:rsidRPr="000C4DC1">
        <w:rPr>
          <w:rFonts w:ascii="宋体" w:hAnsi="宋体" w:cs="楷体_GB2312" w:hint="eastAsia"/>
          <w:bCs/>
          <w:szCs w:val="21"/>
        </w:rPr>
        <w:t>在低维坐标系下第</w:t>
      </w:r>
      <m:oMath>
        <m:r>
          <m:rPr>
            <m:sty m:val="p"/>
          </m:rPr>
          <w:rPr>
            <w:rFonts w:ascii="Cambria Math" w:hAnsi="Cambria Math" w:cs="楷体_GB2312" w:hint="eastAsia"/>
            <w:szCs w:val="21"/>
          </w:rPr>
          <m:t>j</m:t>
        </m:r>
      </m:oMath>
      <w:r w:rsidRPr="000C4DC1">
        <w:rPr>
          <w:rFonts w:ascii="宋体" w:hAnsi="宋体" w:cs="楷体_GB2312" w:hint="eastAsia"/>
          <w:bCs/>
          <w:szCs w:val="21"/>
        </w:rPr>
        <w:t>维的坐标，多少个若基于</w:t>
      </w:r>
      <w:r w:rsidRPr="000C4DC1">
        <w:rPr>
          <w:rFonts w:ascii="宋体" w:hAnsi="宋体" w:cs="楷体_GB2312"/>
          <w:bCs/>
          <w:szCs w:val="21"/>
        </w:rPr>
        <w:object w:dxaOrig="238" w:dyaOrig="363">
          <v:shape id="_x0000_i1046" type="#_x0000_t75" style="width:11.9pt;height:18.15pt" o:ole="">
            <v:imagedata r:id="rId54" o:title=""/>
          </v:shape>
          <o:OLEObject Type="Embed" ProgID="Equation.DSMT4" ShapeID="_x0000_i1046" DrawAspect="Content" ObjectID="_1565419544" r:id="rId55"/>
        </w:object>
      </w:r>
      <w:r w:rsidRPr="000C4DC1">
        <w:rPr>
          <w:rFonts w:ascii="宋体" w:hAnsi="宋体" w:cs="楷体_GB2312" w:hint="eastAsia"/>
          <w:bCs/>
          <w:szCs w:val="21"/>
        </w:rPr>
        <w:t>来重构</w:t>
      </w:r>
      <w:r w:rsidRPr="000C4DC1">
        <w:rPr>
          <w:rFonts w:ascii="宋体" w:hAnsi="宋体" w:cs="楷体_GB2312"/>
          <w:bCs/>
          <w:szCs w:val="21"/>
        </w:rPr>
        <w:object w:dxaOrig="238" w:dyaOrig="363">
          <v:shape id="_x0000_i1047" type="#_x0000_t75" style="width:11.9pt;height:18.15pt" o:ole="">
            <v:imagedata r:id="rId56" o:title=""/>
          </v:shape>
          <o:OLEObject Type="Embed" ProgID="Equation.DSMT4" ShapeID="_x0000_i1047" DrawAspect="Content" ObjectID="_1565419545" r:id="rId57"/>
        </w:object>
      </w:r>
      <w:r w:rsidRPr="000C4DC1">
        <w:rPr>
          <w:rFonts w:ascii="宋体" w:hAnsi="宋体" w:cs="楷体_GB2312" w:hint="eastAsia"/>
          <w:bCs/>
          <w:szCs w:val="21"/>
        </w:rPr>
        <w:t>，则会得到</w:t>
      </w:r>
      <w:r w:rsidRPr="000C4DC1">
        <w:rPr>
          <w:rFonts w:ascii="宋体" w:hAnsi="宋体" w:cs="楷体_GB2312"/>
          <w:bCs/>
          <w:szCs w:val="21"/>
        </w:rPr>
        <w:object w:dxaOrig="1453" w:dyaOrig="476">
          <v:shape id="_x0000_i1048" type="#_x0000_t75" style="width:72.55pt;height:23.8pt" o:ole="">
            <v:imagedata r:id="rId58" o:title=""/>
          </v:shape>
          <o:OLEObject Type="Embed" ProgID="Equation.DSMT4" ShapeID="_x0000_i1048" DrawAspect="Content" ObjectID="_1565419546" r:id="rId59"/>
        </w:object>
      </w:r>
      <w:r w:rsidRPr="000C4DC1">
        <w:rPr>
          <w:rFonts w:ascii="宋体" w:hAnsi="宋体" w:cs="楷体_GB2312" w:hint="eastAsia"/>
          <w:bCs/>
          <w:szCs w:val="21"/>
        </w:rPr>
        <w:t>。</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考虑整个训练集，原样本点</w:t>
      </w:r>
      <w:r w:rsidRPr="000C4DC1">
        <w:rPr>
          <w:rFonts w:ascii="宋体" w:hAnsi="宋体" w:cs="楷体_GB2312"/>
          <w:bCs/>
          <w:szCs w:val="21"/>
        </w:rPr>
        <w:object w:dxaOrig="238" w:dyaOrig="363">
          <v:shape id="_x0000_i1049" type="#_x0000_t75" style="width:11.9pt;height:18.15pt" o:ole="">
            <v:imagedata r:id="rId60" o:title=""/>
          </v:shape>
          <o:OLEObject Type="Embed" ProgID="Equation.DSMT4" ShapeID="_x0000_i1049" DrawAspect="Content" ObjectID="_1565419547" r:id="rId61"/>
        </w:object>
      </w:r>
      <w:r w:rsidRPr="000C4DC1">
        <w:rPr>
          <w:rFonts w:ascii="宋体" w:hAnsi="宋体" w:cs="楷体_GB2312" w:hint="eastAsia"/>
          <w:bCs/>
          <w:szCs w:val="21"/>
        </w:rPr>
        <w:t>与基于投影重构的样本点</w:t>
      </w:r>
      <w:r w:rsidRPr="000C4DC1">
        <w:rPr>
          <w:rFonts w:ascii="宋体" w:hAnsi="宋体" w:cs="楷体_GB2312"/>
          <w:bCs/>
          <w:szCs w:val="21"/>
        </w:rPr>
        <w:object w:dxaOrig="200" w:dyaOrig="288">
          <v:shape id="_x0000_i1050" type="#_x0000_t75" style="width:10.2pt;height:14.15pt" o:ole="">
            <v:imagedata r:id="rId62" o:title=""/>
          </v:shape>
          <o:OLEObject Type="Embed" ProgID="Equation.DSMT4" ShapeID="_x0000_i1050" DrawAspect="Content" ObjectID="_1565419548" r:id="rId63"/>
        </w:object>
      </w:r>
      <w:r w:rsidRPr="000C4DC1">
        <w:rPr>
          <w:rFonts w:ascii="宋体" w:hAnsi="宋体" w:cs="楷体_GB2312" w:hint="eastAsia"/>
          <w:bCs/>
          <w:szCs w:val="21"/>
        </w:rPr>
        <w:t>之间的距离为</w:t>
      </w:r>
    </w:p>
    <w:p w:rsidR="00E506FD" w:rsidRPr="00E506FD" w:rsidRDefault="00E506FD" w:rsidP="00E506FD">
      <w:pPr>
        <w:snapToGrid w:val="0"/>
        <w:spacing w:afterLines="30" w:after="93" w:line="312" w:lineRule="auto"/>
        <w:jc w:val="center"/>
        <w:rPr>
          <w:rFonts w:ascii="宋体" w:hAnsi="宋体" w:cs="楷体_GB2312"/>
          <w:szCs w:val="21"/>
        </w:rPr>
      </w:pPr>
      <w:r w:rsidRPr="00E506FD">
        <w:rPr>
          <w:rFonts w:ascii="宋体" w:hAnsi="宋体" w:cs="楷体_GB2312"/>
          <w:szCs w:val="21"/>
        </w:rPr>
        <w:object w:dxaOrig="8264" w:dyaOrig="977">
          <v:shape id="_x0000_i1051" type="#_x0000_t75" style="width:363.4pt;height:42.5pt" o:ole="">
            <v:imagedata r:id="rId64" o:title=""/>
          </v:shape>
          <o:OLEObject Type="Embed" ProgID="Equation.DSMT4" ShapeID="_x0000_i1051" DrawAspect="Content" ObjectID="_1565419549" r:id="rId65"/>
        </w:objec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根据最近重构性，上式应被最小化，考虑到</w:t>
      </w:r>
      <w:r w:rsidRPr="000C4DC1">
        <w:rPr>
          <w:rFonts w:ascii="宋体" w:hAnsi="宋体" w:cs="楷体_GB2312"/>
          <w:bCs/>
          <w:szCs w:val="21"/>
        </w:rPr>
        <w:object w:dxaOrig="301" w:dyaOrig="376">
          <v:shape id="_x0000_i1052" type="#_x0000_t75" style="width:15.3pt;height:18.7pt" o:ole="">
            <v:imagedata r:id="rId66" o:title=""/>
          </v:shape>
          <o:OLEObject Type="Embed" ProgID="Equation.DSMT4" ShapeID="_x0000_i1052" DrawAspect="Content" ObjectID="_1565419550" r:id="rId67"/>
        </w:object>
      </w:r>
      <w:r w:rsidRPr="000C4DC1">
        <w:rPr>
          <w:rFonts w:ascii="宋体" w:hAnsi="宋体" w:cs="楷体_GB2312" w:hint="eastAsia"/>
          <w:bCs/>
          <w:szCs w:val="21"/>
        </w:rPr>
        <w:t>是标准正交基，</w:t>
      </w:r>
      <w:r w:rsidRPr="000C4DC1">
        <w:rPr>
          <w:rFonts w:ascii="宋体" w:hAnsi="宋体" w:cs="楷体_GB2312"/>
          <w:bCs/>
          <w:szCs w:val="21"/>
        </w:rPr>
        <w:object w:dxaOrig="851" w:dyaOrig="401">
          <v:shape id="_x0000_i1053" type="#_x0000_t75" style="width:42.5pt;height:19.85pt" o:ole="">
            <v:imagedata r:id="rId68" o:title=""/>
          </v:shape>
          <o:OLEObject Type="Embed" ProgID="Equation.DSMT4" ShapeID="_x0000_i1053" DrawAspect="Content" ObjectID="_1565419551" r:id="rId69"/>
        </w:object>
      </w:r>
      <w:r w:rsidRPr="000C4DC1">
        <w:rPr>
          <w:rFonts w:ascii="宋体" w:hAnsi="宋体" w:cs="楷体_GB2312" w:hint="eastAsia"/>
          <w:bCs/>
          <w:szCs w:val="21"/>
        </w:rPr>
        <w:t>是协方差矩阵：</w:t>
      </w:r>
    </w:p>
    <w:p w:rsidR="00D574DF" w:rsidRPr="00E506FD" w:rsidRDefault="00D574DF" w:rsidP="00E506FD">
      <w:pPr>
        <w:snapToGrid w:val="0"/>
        <w:spacing w:afterLines="30" w:after="93" w:line="312" w:lineRule="auto"/>
        <w:jc w:val="center"/>
        <w:rPr>
          <w:rFonts w:ascii="宋体" w:hAnsi="宋体" w:cs="楷体_GB2312"/>
          <w:szCs w:val="21"/>
        </w:rPr>
      </w:pPr>
      <w:r w:rsidRPr="00E506FD">
        <w:rPr>
          <w:rFonts w:ascii="宋体" w:hAnsi="宋体" w:cs="楷体_GB2312"/>
          <w:szCs w:val="21"/>
        </w:rPr>
        <w:object w:dxaOrig="2216" w:dyaOrig="889">
          <v:shape id="_x0000_i1054" type="#_x0000_t75" style="width:110.55pt;height:45.35pt" o:ole="">
            <v:imagedata r:id="rId70" o:title=""/>
          </v:shape>
          <o:OLEObject Type="Embed" ProgID="Equation.DSMT4" ShapeID="_x0000_i1054" DrawAspect="Content" ObjectID="_1565419552" r:id="rId71"/>
        </w:objec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lastRenderedPageBreak/>
        <w:t>这就是主成分分析的优化目标。</w:t>
      </w:r>
    </w:p>
    <w:p w:rsidR="00D574DF" w:rsidRPr="0007258C" w:rsidRDefault="008444FE" w:rsidP="0007258C">
      <w:pPr>
        <w:snapToGrid w:val="0"/>
        <w:spacing w:afterLines="30" w:after="93" w:line="312" w:lineRule="auto"/>
        <w:ind w:firstLineChars="200" w:firstLine="422"/>
        <w:rPr>
          <w:rFonts w:ascii="宋体" w:hAnsi="宋体" w:cs="楷体_GB2312"/>
          <w:b/>
          <w:bCs/>
          <w:szCs w:val="21"/>
        </w:rPr>
      </w:pPr>
      <w:r w:rsidRPr="0007258C">
        <w:rPr>
          <w:rFonts w:ascii="宋体" w:hAnsi="宋体" w:cs="楷体_GB2312"/>
          <w:b/>
          <w:bCs/>
          <w:szCs w:val="21"/>
        </w:rPr>
        <w:t>b.</w:t>
      </w:r>
      <w:r w:rsidR="00D574DF" w:rsidRPr="0007258C">
        <w:rPr>
          <w:rFonts w:ascii="宋体" w:hAnsi="宋体" w:cs="楷体_GB2312" w:hint="eastAsia"/>
          <w:b/>
          <w:bCs/>
          <w:szCs w:val="21"/>
        </w:rPr>
        <w:t>基于</w:t>
      </w:r>
      <w:r w:rsidR="00D574DF" w:rsidRPr="0007258C">
        <w:rPr>
          <w:rFonts w:ascii="宋体" w:hAnsi="宋体" w:cs="楷体_GB2312"/>
          <w:b/>
          <w:bCs/>
          <w:szCs w:val="21"/>
        </w:rPr>
        <w:t>最大可</w:t>
      </w:r>
      <w:r w:rsidR="00D574DF" w:rsidRPr="0007258C">
        <w:rPr>
          <w:rFonts w:ascii="宋体" w:hAnsi="宋体" w:cs="楷体_GB2312" w:hint="eastAsia"/>
          <w:b/>
          <w:bCs/>
          <w:szCs w:val="21"/>
        </w:rPr>
        <w:t>分性</w:t>
      </w:r>
      <w:r w:rsidR="00D574DF" w:rsidRPr="0007258C">
        <w:rPr>
          <w:rFonts w:ascii="宋体" w:hAnsi="宋体" w:cs="楷体_GB2312"/>
          <w:b/>
          <w:bCs/>
          <w:szCs w:val="21"/>
        </w:rPr>
        <w:t>的</w:t>
      </w:r>
      <w:r w:rsidR="00D574DF" w:rsidRPr="0007258C">
        <w:rPr>
          <w:rFonts w:ascii="宋体" w:hAnsi="宋体" w:cs="楷体_GB2312" w:hint="eastAsia"/>
          <w:b/>
          <w:bCs/>
          <w:szCs w:val="21"/>
        </w:rPr>
        <w:t>PCA推导</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最大可分性：样本点在这个超平面（直线的高维推广）上的投影尽可能分开。</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样本点</w:t>
      </w:r>
      <w:r w:rsidRPr="000C4DC1">
        <w:rPr>
          <w:rFonts w:ascii="宋体" w:hAnsi="宋体" w:cs="楷体_GB2312"/>
          <w:bCs/>
          <w:szCs w:val="21"/>
        </w:rPr>
        <w:object w:dxaOrig="238" w:dyaOrig="363">
          <v:shape id="_x0000_i1055" type="#_x0000_t75" style="width:11.9pt;height:18.15pt" o:ole="">
            <v:imagedata r:id="rId72" o:title=""/>
          </v:shape>
          <o:OLEObject Type="Embed" ProgID="Equation.DSMT4" ShapeID="_x0000_i1055" DrawAspect="Content" ObjectID="_1565419553" r:id="rId73"/>
        </w:object>
      </w:r>
      <w:r w:rsidRPr="000C4DC1">
        <w:rPr>
          <w:rFonts w:ascii="宋体" w:hAnsi="宋体" w:cs="楷体_GB2312" w:hint="eastAsia"/>
          <w:bCs/>
          <w:szCs w:val="21"/>
        </w:rPr>
        <w:t>在新空间中超平面上的投影是</w:t>
      </w:r>
      <w:r w:rsidRPr="000C4DC1">
        <w:rPr>
          <w:rFonts w:ascii="宋体" w:hAnsi="宋体" w:cs="楷体_GB2312"/>
          <w:bCs/>
          <w:szCs w:val="21"/>
        </w:rPr>
        <w:object w:dxaOrig="589" w:dyaOrig="376">
          <v:shape id="_x0000_i1056" type="#_x0000_t75" style="width:29.5pt;height:18.7pt" o:ole="">
            <v:imagedata r:id="rId74" o:title=""/>
          </v:shape>
          <o:OLEObject Type="Embed" ProgID="Equation.DSMT4" ShapeID="_x0000_i1056" DrawAspect="Content" ObjectID="_1565419554" r:id="rId75"/>
        </w:object>
      </w:r>
      <w:r w:rsidRPr="000C4DC1">
        <w:rPr>
          <w:rFonts w:ascii="宋体" w:hAnsi="宋体" w:cs="楷体_GB2312" w:hint="eastAsia"/>
          <w:bCs/>
          <w:szCs w:val="21"/>
        </w:rPr>
        <w:t>，</w:t>
      </w:r>
      <w:r w:rsidRPr="000C4DC1">
        <w:rPr>
          <w:rFonts w:ascii="宋体" w:hAnsi="宋体" w:cs="楷体_GB2312"/>
          <w:bCs/>
          <w:szCs w:val="21"/>
        </w:rPr>
        <w:t>若所有样本点的投影尽可能分开</w:t>
      </w:r>
      <w:r w:rsidRPr="000C4DC1">
        <w:rPr>
          <w:rFonts w:ascii="宋体" w:hAnsi="宋体" w:cs="楷体_GB2312" w:hint="eastAsia"/>
          <w:bCs/>
          <w:szCs w:val="21"/>
        </w:rPr>
        <w:t>，则应该使投影后样本点的方差最大化，投影后样本点的方差是</w:t>
      </w:r>
      <w:r w:rsidRPr="000C4DC1">
        <w:rPr>
          <w:rFonts w:ascii="宋体" w:hAnsi="宋体" w:cs="楷体_GB2312"/>
          <w:bCs/>
          <w:szCs w:val="21"/>
        </w:rPr>
        <w:object w:dxaOrig="1440" w:dyaOrig="426">
          <v:shape id="_x0000_i1057" type="#_x0000_t75" style="width:1in;height:22.1pt" o:ole="">
            <v:imagedata r:id="rId76" o:title=""/>
          </v:shape>
          <o:OLEObject Type="Embed" ProgID="Equation.DSMT4" ShapeID="_x0000_i1057" DrawAspect="Content" ObjectID="_1565419555" r:id="rId77"/>
        </w:object>
      </w:r>
      <w:r w:rsidRPr="000C4DC1">
        <w:rPr>
          <w:rFonts w:ascii="宋体" w:hAnsi="宋体" w:cs="楷体_GB2312" w:hint="eastAsia"/>
          <w:bCs/>
          <w:szCs w:val="21"/>
        </w:rPr>
        <w:t>，于是优化目标可写为式2</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bCs/>
          <w:szCs w:val="21"/>
        </w:rPr>
        <w:object w:dxaOrig="1753" w:dyaOrig="801">
          <v:shape id="_x0000_i1058" type="#_x0000_t75" style="width:87.85pt;height:40.25pt" o:ole="">
            <v:imagedata r:id="rId78" o:title=""/>
          </v:shape>
          <o:OLEObject Type="Embed" ProgID="Equation.DSMT4" ShapeID="_x0000_i1058" DrawAspect="Content" ObjectID="_1565419556" r:id="rId79"/>
        </w:objec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显然，式1与式2等价。即在</w:t>
      </w:r>
      <w:r w:rsidRPr="000C4DC1">
        <w:rPr>
          <w:rFonts w:ascii="宋体" w:hAnsi="宋体" w:cs="楷体_GB2312"/>
          <w:bCs/>
          <w:szCs w:val="21"/>
        </w:rPr>
        <w:t>一定条件下，</w:t>
      </w:r>
      <w:r w:rsidRPr="000C4DC1">
        <w:rPr>
          <w:rFonts w:ascii="宋体" w:hAnsi="宋体" w:cs="楷体_GB2312" w:hint="eastAsia"/>
          <w:bCs/>
          <w:szCs w:val="21"/>
        </w:rPr>
        <w:t>使投影后样本点的方差的</w:t>
      </w:r>
      <w:r w:rsidRPr="000C4DC1">
        <w:rPr>
          <w:rFonts w:ascii="宋体" w:hAnsi="宋体" w:cs="楷体_GB2312"/>
          <w:bCs/>
          <w:szCs w:val="21"/>
        </w:rPr>
        <w:t>迹最大。</w:t>
      </w:r>
      <w:r w:rsidRPr="000C4DC1">
        <w:rPr>
          <w:rFonts w:ascii="宋体" w:hAnsi="宋体" w:cs="楷体_GB2312" w:hint="eastAsia"/>
          <w:bCs/>
          <w:szCs w:val="21"/>
        </w:rPr>
        <w:t>为了</w:t>
      </w:r>
      <w:r w:rsidRPr="000C4DC1">
        <w:rPr>
          <w:rFonts w:ascii="宋体" w:hAnsi="宋体" w:cs="楷体_GB2312"/>
          <w:bCs/>
          <w:szCs w:val="21"/>
        </w:rPr>
        <w:t>简化运算，</w:t>
      </w:r>
      <w:r w:rsidRPr="000C4DC1">
        <w:rPr>
          <w:rFonts w:ascii="宋体" w:hAnsi="宋体" w:cs="楷体_GB2312" w:hint="eastAsia"/>
          <w:bCs/>
          <w:szCs w:val="21"/>
        </w:rPr>
        <w:t>对式1或2使用拉格朗日乘子法进行变换</w:t>
      </w:r>
      <w:r w:rsidRPr="000C4DC1">
        <w:rPr>
          <w:rFonts w:ascii="宋体" w:hAnsi="宋体" w:cs="楷体_GB2312"/>
          <w:bCs/>
          <w:szCs w:val="21"/>
        </w:rPr>
        <w:t>得到</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bCs/>
          <w:szCs w:val="21"/>
        </w:rPr>
        <w:object w:dxaOrig="1390" w:dyaOrig="313">
          <v:shape id="_x0000_i1059" type="#_x0000_t75" style="width:69.75pt;height:15.85pt" o:ole="">
            <v:imagedata r:id="rId80" o:title=""/>
          </v:shape>
          <o:OLEObject Type="Embed" ProgID="Equation.DSMT4" ShapeID="_x0000_i1059" DrawAspect="Content" ObjectID="_1565419557" r:id="rId81"/>
        </w:objec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令</w:t>
      </w:r>
      <m:oMath>
        <m:r>
          <m:rPr>
            <m:sty m:val="p"/>
          </m:rPr>
          <w:rPr>
            <w:rFonts w:ascii="Cambria Math" w:hAnsi="Cambria Math" w:cs="楷体_GB2312" w:hint="eastAsia"/>
            <w:szCs w:val="21"/>
          </w:rPr>
          <m:t>L=</m:t>
        </m:r>
        <m:r>
          <m:rPr>
            <m:sty m:val="p"/>
          </m:rPr>
          <w:rPr>
            <w:rFonts w:ascii="Cambria Math" w:hAnsi="Cambria Math" w:cs="楷体_GB2312"/>
            <w:szCs w:val="21"/>
          </w:rPr>
          <m:t>X</m:t>
        </m:r>
        <m:sSup>
          <m:sSupPr>
            <m:ctrlPr>
              <w:rPr>
                <w:rFonts w:ascii="Cambria Math" w:hAnsi="Cambria Math" w:cs="楷体_GB2312"/>
                <w:bCs/>
                <w:szCs w:val="21"/>
              </w:rPr>
            </m:ctrlPr>
          </m:sSupPr>
          <m:e>
            <m:r>
              <w:rPr>
                <w:rFonts w:ascii="Cambria Math" w:hAnsi="Cambria Math" w:cs="楷体_GB2312"/>
                <w:szCs w:val="21"/>
              </w:rPr>
              <m:t>X</m:t>
            </m:r>
          </m:e>
          <m:sup>
            <m:r>
              <w:rPr>
                <w:rFonts w:ascii="Cambria Math" w:hAnsi="Cambria Math" w:cs="楷体_GB2312"/>
                <w:szCs w:val="21"/>
              </w:rPr>
              <m:t>T</m:t>
            </m:r>
          </m:sup>
        </m:sSup>
      </m:oMath>
      <w:r w:rsidRPr="000C4DC1">
        <w:rPr>
          <w:rFonts w:ascii="宋体" w:hAnsi="宋体" w:cs="楷体_GB2312" w:hint="eastAsia"/>
          <w:bCs/>
          <w:szCs w:val="21"/>
        </w:rPr>
        <w:t>，</w:t>
      </w:r>
      <m:oMath>
        <m:r>
          <m:rPr>
            <m:sty m:val="p"/>
          </m:rPr>
          <w:rPr>
            <w:rFonts w:ascii="Cambria Math" w:hAnsi="Cambria Math" w:cs="楷体_GB2312"/>
            <w:szCs w:val="21"/>
          </w:rPr>
          <m:t>R</m:t>
        </m:r>
        <m:d>
          <m:dPr>
            <m:ctrlPr>
              <w:rPr>
                <w:rFonts w:ascii="Cambria Math" w:hAnsi="Cambria Math" w:cs="楷体_GB2312"/>
                <w:bCs/>
                <w:szCs w:val="21"/>
              </w:rPr>
            </m:ctrlPr>
          </m:dPr>
          <m:e>
            <m:r>
              <m:rPr>
                <m:sty m:val="p"/>
              </m:rPr>
              <w:rPr>
                <w:rFonts w:ascii="Cambria Math" w:hAnsi="Cambria Math" w:cs="楷体_GB2312"/>
                <w:szCs w:val="21"/>
              </w:rPr>
              <m:t>L,h</m:t>
            </m:r>
          </m:e>
        </m:d>
        <m:r>
          <m:rPr>
            <m:sty m:val="p"/>
          </m:rPr>
          <w:rPr>
            <w:rFonts w:ascii="Cambria Math" w:hAnsi="Cambria Math" w:cs="楷体_GB2312"/>
            <w:szCs w:val="21"/>
          </w:rPr>
          <m:t>=</m:t>
        </m:r>
        <m:f>
          <m:fPr>
            <m:ctrlPr>
              <w:rPr>
                <w:rFonts w:ascii="Cambria Math" w:hAnsi="Cambria Math" w:cs="楷体_GB2312"/>
                <w:bCs/>
                <w:szCs w:val="21"/>
              </w:rPr>
            </m:ctrlPr>
          </m:fPr>
          <m:num>
            <m:r>
              <w:rPr>
                <w:rFonts w:ascii="Cambria Math" w:hAnsi="Cambria Math" w:cs="楷体_GB2312"/>
                <w:szCs w:val="21"/>
              </w:rPr>
              <m:t>W</m:t>
            </m:r>
            <m:r>
              <m:rPr>
                <m:sty m:val="p"/>
              </m:rPr>
              <w:rPr>
                <w:rFonts w:ascii="Cambria Math" w:hAnsi="Cambria Math" w:cs="楷体_GB2312"/>
                <w:szCs w:val="21"/>
              </w:rPr>
              <m:t>*</m:t>
            </m:r>
            <m:r>
              <w:rPr>
                <w:rFonts w:ascii="Cambria Math" w:hAnsi="Cambria Math" w:cs="楷体_GB2312"/>
                <w:szCs w:val="21"/>
              </w:rPr>
              <m:t>LW</m:t>
            </m:r>
          </m:num>
          <m:den>
            <m:r>
              <w:rPr>
                <w:rFonts w:ascii="Cambria Math" w:hAnsi="Cambria Math" w:cs="楷体_GB2312"/>
                <w:szCs w:val="21"/>
              </w:rPr>
              <m:t>W</m:t>
            </m:r>
            <m:r>
              <m:rPr>
                <m:sty m:val="p"/>
              </m:rPr>
              <w:rPr>
                <w:rFonts w:ascii="Cambria Math" w:hAnsi="Cambria Math" w:cs="楷体_GB2312"/>
                <w:szCs w:val="21"/>
              </w:rPr>
              <m:t>*</m:t>
            </m:r>
            <m:r>
              <w:rPr>
                <w:rFonts w:ascii="Cambria Math" w:hAnsi="Cambria Math" w:cs="楷体_GB2312"/>
                <w:szCs w:val="21"/>
              </w:rPr>
              <m:t>W</m:t>
            </m:r>
          </m:den>
        </m:f>
        <m:r>
          <m:rPr>
            <m:sty m:val="p"/>
          </m:rPr>
          <w:rPr>
            <w:rFonts w:ascii="Cambria Math" w:hAnsi="Cambria Math" w:cs="楷体_GB2312"/>
            <w:szCs w:val="21"/>
          </w:rPr>
          <m:t>=</m:t>
        </m:r>
        <m:r>
          <w:rPr>
            <w:rFonts w:ascii="Cambria Math" w:hAnsi="Cambria Math" w:cs="楷体_GB2312"/>
            <w:szCs w:val="21"/>
          </w:rPr>
          <m:t>λ</m:t>
        </m:r>
      </m:oMath>
      <w:r w:rsidRPr="000C4DC1">
        <w:rPr>
          <w:rFonts w:ascii="宋体" w:hAnsi="宋体" w:cs="楷体_GB2312" w:hint="eastAsia"/>
          <w:bCs/>
          <w:szCs w:val="21"/>
        </w:rPr>
        <w:t>，</w:t>
      </w:r>
      <m:oMath>
        <m:r>
          <m:rPr>
            <m:sty m:val="p"/>
          </m:rPr>
          <w:rPr>
            <w:rFonts w:ascii="Cambria Math" w:hAnsi="Cambria Math" w:cs="楷体_GB2312" w:hint="eastAsia"/>
            <w:szCs w:val="21"/>
          </w:rPr>
          <m:t>R</m:t>
        </m:r>
      </m:oMath>
      <w:r w:rsidRPr="000C4DC1">
        <w:rPr>
          <w:rFonts w:ascii="宋体" w:hAnsi="宋体" w:cs="楷体_GB2312" w:hint="eastAsia"/>
          <w:bCs/>
          <w:szCs w:val="21"/>
        </w:rPr>
        <w:t>为</w:t>
      </w:r>
      <m:oMath>
        <m:r>
          <m:rPr>
            <m:sty m:val="p"/>
          </m:rPr>
          <w:rPr>
            <w:rFonts w:ascii="Cambria Math" w:hAnsi="Cambria Math" w:cs="楷体_GB2312" w:hint="eastAsia"/>
            <w:szCs w:val="21"/>
          </w:rPr>
          <m:t>L</m:t>
        </m:r>
      </m:oMath>
      <w:r w:rsidRPr="000C4DC1">
        <w:rPr>
          <w:rFonts w:ascii="宋体" w:hAnsi="宋体" w:cs="楷体_GB2312" w:hint="eastAsia"/>
          <w:bCs/>
          <w:szCs w:val="21"/>
        </w:rPr>
        <w:t>对应于</w:t>
      </w:r>
      <w:r w:rsidRPr="000C4DC1">
        <w:rPr>
          <w:rFonts w:ascii="宋体" w:hAnsi="宋体" w:cs="楷体_GB2312"/>
          <w:bCs/>
          <w:szCs w:val="21"/>
        </w:rPr>
        <w:t>向量</w:t>
      </w:r>
      <m:oMath>
        <m:r>
          <m:rPr>
            <m:sty m:val="p"/>
          </m:rPr>
          <w:rPr>
            <w:rFonts w:ascii="Cambria Math" w:hAnsi="Cambria Math" w:cs="楷体_GB2312" w:hint="eastAsia"/>
            <w:szCs w:val="21"/>
          </w:rPr>
          <m:t>W</m:t>
        </m:r>
      </m:oMath>
      <w:r w:rsidRPr="000C4DC1">
        <w:rPr>
          <w:rFonts w:ascii="宋体" w:hAnsi="宋体" w:cs="楷体_GB2312" w:hint="eastAsia"/>
          <w:bCs/>
          <w:szCs w:val="21"/>
        </w:rPr>
        <w:t>的Rayleigh熵。</w:t>
      </w:r>
      <m:oMath>
        <m:r>
          <m:rPr>
            <m:sty m:val="p"/>
          </m:rPr>
          <w:rPr>
            <w:rFonts w:ascii="Cambria Math" w:hAnsi="Cambria Math" w:cs="楷体_GB2312" w:hint="eastAsia"/>
            <w:szCs w:val="21"/>
          </w:rPr>
          <m:t>R</m:t>
        </m:r>
      </m:oMath>
      <w:r w:rsidRPr="000C4DC1">
        <w:rPr>
          <w:rFonts w:ascii="宋体" w:hAnsi="宋体" w:cs="楷体_GB2312" w:hint="eastAsia"/>
          <w:bCs/>
          <w:szCs w:val="21"/>
        </w:rPr>
        <w:t>的</w:t>
      </w:r>
      <w:r w:rsidRPr="000C4DC1">
        <w:rPr>
          <w:rFonts w:ascii="宋体" w:hAnsi="宋体" w:cs="楷体_GB2312"/>
          <w:bCs/>
          <w:szCs w:val="21"/>
        </w:rPr>
        <w:t>最大值就是</w:t>
      </w:r>
      <m:oMath>
        <m:r>
          <m:rPr>
            <m:sty m:val="p"/>
          </m:rPr>
          <w:rPr>
            <w:rFonts w:ascii="Cambria Math" w:hAnsi="Cambria Math" w:cs="楷体_GB2312" w:hint="eastAsia"/>
            <w:szCs w:val="21"/>
          </w:rPr>
          <m:t>L</m:t>
        </m:r>
      </m:oMath>
      <w:r w:rsidRPr="000C4DC1">
        <w:rPr>
          <w:rFonts w:ascii="宋体" w:hAnsi="宋体" w:cs="楷体_GB2312" w:hint="eastAsia"/>
          <w:bCs/>
          <w:szCs w:val="21"/>
        </w:rPr>
        <w:t>最大</w:t>
      </w:r>
      <w:r w:rsidRPr="000C4DC1">
        <w:rPr>
          <w:rFonts w:ascii="宋体" w:hAnsi="宋体" w:cs="楷体_GB2312"/>
          <w:bCs/>
          <w:szCs w:val="21"/>
        </w:rPr>
        <w:t>特征值，</w:t>
      </w:r>
      <m:oMath>
        <m:r>
          <m:rPr>
            <m:sty m:val="p"/>
          </m:rPr>
          <w:rPr>
            <w:rFonts w:ascii="Cambria Math" w:hAnsi="Cambria Math" w:cs="楷体_GB2312"/>
            <w:szCs w:val="21"/>
          </w:rPr>
          <m:t>R</m:t>
        </m:r>
      </m:oMath>
      <w:r w:rsidRPr="000C4DC1">
        <w:rPr>
          <w:rFonts w:ascii="宋体" w:hAnsi="宋体" w:cs="楷体_GB2312"/>
          <w:bCs/>
          <w:szCs w:val="21"/>
        </w:rPr>
        <w:t>的最小值就是</w:t>
      </w:r>
      <m:oMath>
        <m:r>
          <m:rPr>
            <m:sty m:val="p"/>
          </m:rPr>
          <w:rPr>
            <w:rFonts w:ascii="Cambria Math" w:hAnsi="Cambria Math" w:cs="楷体_GB2312" w:hint="eastAsia"/>
            <w:szCs w:val="21"/>
          </w:rPr>
          <m:t>L</m:t>
        </m:r>
      </m:oMath>
      <w:r w:rsidRPr="000C4DC1">
        <w:rPr>
          <w:rFonts w:ascii="宋体" w:hAnsi="宋体" w:cs="楷体_GB2312" w:hint="eastAsia"/>
          <w:bCs/>
          <w:szCs w:val="21"/>
        </w:rPr>
        <w:t>最小</w:t>
      </w:r>
      <w:r w:rsidRPr="000C4DC1">
        <w:rPr>
          <w:rFonts w:ascii="宋体" w:hAnsi="宋体" w:cs="楷体_GB2312"/>
          <w:bCs/>
          <w:szCs w:val="21"/>
        </w:rPr>
        <w:t>特征值，</w:t>
      </w:r>
      <m:oMath>
        <m:r>
          <m:rPr>
            <m:sty m:val="p"/>
          </m:rPr>
          <w:rPr>
            <w:rFonts w:ascii="Cambria Math" w:hAnsi="Cambria Math" w:cs="楷体_GB2312" w:hint="eastAsia"/>
            <w:szCs w:val="21"/>
          </w:rPr>
          <m:t>W</m:t>
        </m:r>
      </m:oMath>
      <w:r w:rsidRPr="000C4DC1">
        <w:rPr>
          <w:rFonts w:ascii="宋体" w:hAnsi="宋体" w:cs="楷体_GB2312" w:hint="eastAsia"/>
          <w:bCs/>
          <w:szCs w:val="21"/>
        </w:rPr>
        <w:t>的</w:t>
      </w:r>
      <w:r w:rsidRPr="000C4DC1">
        <w:rPr>
          <w:rFonts w:ascii="宋体" w:hAnsi="宋体" w:cs="楷体_GB2312"/>
          <w:bCs/>
          <w:szCs w:val="21"/>
        </w:rPr>
        <w:t>解就是</w:t>
      </w:r>
      <m:oMath>
        <m:r>
          <m:rPr>
            <m:sty m:val="p"/>
          </m:rPr>
          <w:rPr>
            <w:rFonts w:ascii="Cambria Math" w:hAnsi="Cambria Math" w:cs="楷体_GB2312" w:hint="eastAsia"/>
            <w:szCs w:val="21"/>
          </w:rPr>
          <m:t>L</m:t>
        </m:r>
      </m:oMath>
      <w:r w:rsidRPr="000C4DC1">
        <w:rPr>
          <w:rFonts w:ascii="宋体" w:hAnsi="宋体" w:cs="楷体_GB2312" w:hint="eastAsia"/>
          <w:bCs/>
          <w:szCs w:val="21"/>
        </w:rPr>
        <w:t>对应</w:t>
      </w:r>
      <w:r w:rsidRPr="000C4DC1">
        <w:rPr>
          <w:rFonts w:ascii="宋体" w:hAnsi="宋体" w:cs="楷体_GB2312"/>
          <w:bCs/>
          <w:szCs w:val="21"/>
        </w:rPr>
        <w:t>的特征向量</w:t>
      </w:r>
      <w:r w:rsidRPr="000C4DC1">
        <w:rPr>
          <w:rFonts w:ascii="宋体" w:hAnsi="宋体" w:cs="楷体_GB2312" w:hint="eastAsia"/>
          <w:bCs/>
          <w:szCs w:val="21"/>
        </w:rPr>
        <w:t>，最大</w:t>
      </w:r>
      <w:r w:rsidRPr="000C4DC1">
        <w:rPr>
          <w:rFonts w:ascii="宋体" w:hAnsi="宋体" w:cs="楷体_GB2312"/>
          <w:bCs/>
          <w:szCs w:val="21"/>
        </w:rPr>
        <w:t>化投影结果为：</w:t>
      </w:r>
    </w:p>
    <w:p w:rsidR="00D574DF" w:rsidRPr="000C4DC1" w:rsidRDefault="009855AF" w:rsidP="000C4DC1">
      <w:pPr>
        <w:snapToGrid w:val="0"/>
        <w:spacing w:afterLines="30" w:after="93" w:line="312" w:lineRule="auto"/>
        <w:ind w:firstLineChars="200" w:firstLine="420"/>
        <w:rPr>
          <w:rFonts w:ascii="宋体" w:hAnsi="宋体" w:cs="楷体_GB2312"/>
          <w:bCs/>
          <w:szCs w:val="21"/>
        </w:rPr>
      </w:pPr>
      <m:oMathPara>
        <m:oMath>
          <m:func>
            <m:funcPr>
              <m:ctrlPr>
                <w:rPr>
                  <w:rFonts w:ascii="Cambria Math" w:hAnsi="Cambria Math" w:cs="楷体_GB2312"/>
                  <w:bCs/>
                  <w:szCs w:val="21"/>
                </w:rPr>
              </m:ctrlPr>
            </m:funcPr>
            <m:fName>
              <m:r>
                <m:rPr>
                  <m:sty m:val="p"/>
                </m:rPr>
                <w:rPr>
                  <w:rFonts w:ascii="Cambria Math" w:hAnsi="Cambria Math" w:cs="楷体_GB2312"/>
                  <w:szCs w:val="21"/>
                </w:rPr>
                <m:t>max</m:t>
              </m:r>
            </m:fName>
            <m:e>
              <m:sSup>
                <m:sSupPr>
                  <m:ctrlPr>
                    <w:rPr>
                      <w:rFonts w:ascii="Cambria Math" w:hAnsi="Cambria Math" w:cs="楷体_GB2312"/>
                      <w:bCs/>
                      <w:szCs w:val="21"/>
                    </w:rPr>
                  </m:ctrlPr>
                </m:sSupPr>
                <m:e>
                  <m:r>
                    <w:rPr>
                      <w:rFonts w:ascii="Cambria Math" w:hAnsi="Cambria Math" w:cs="楷体_GB2312"/>
                      <w:szCs w:val="21"/>
                    </w:rPr>
                    <m:t>W</m:t>
                  </m:r>
                </m:e>
                <m:sup>
                  <m:r>
                    <w:rPr>
                      <w:rFonts w:ascii="Cambria Math" w:hAnsi="Cambria Math" w:cs="楷体_GB2312"/>
                      <w:szCs w:val="21"/>
                    </w:rPr>
                    <m:t>T</m:t>
                  </m:r>
                </m:sup>
              </m:sSup>
              <m:r>
                <w:rPr>
                  <w:rFonts w:ascii="Cambria Math" w:hAnsi="Cambria Math" w:cs="楷体_GB2312"/>
                  <w:szCs w:val="21"/>
                </w:rPr>
                <m:t>x</m:t>
              </m:r>
              <m:sSup>
                <m:sSupPr>
                  <m:ctrlPr>
                    <w:rPr>
                      <w:rFonts w:ascii="Cambria Math" w:hAnsi="Cambria Math" w:cs="楷体_GB2312"/>
                      <w:bCs/>
                      <w:szCs w:val="21"/>
                    </w:rPr>
                  </m:ctrlPr>
                </m:sSupPr>
                <m:e>
                  <m:r>
                    <w:rPr>
                      <w:rFonts w:ascii="Cambria Math" w:hAnsi="Cambria Math" w:cs="楷体_GB2312"/>
                      <w:szCs w:val="21"/>
                    </w:rPr>
                    <m:t>x</m:t>
                  </m:r>
                </m:e>
                <m:sup>
                  <m:r>
                    <w:rPr>
                      <w:rFonts w:ascii="Cambria Math" w:hAnsi="Cambria Math" w:cs="楷体_GB2312"/>
                      <w:szCs w:val="21"/>
                    </w:rPr>
                    <m:t>T</m:t>
                  </m:r>
                </m:sup>
              </m:sSup>
              <m:r>
                <w:rPr>
                  <w:rFonts w:ascii="Cambria Math" w:hAnsi="Cambria Math" w:cs="楷体_GB2312"/>
                  <w:szCs w:val="21"/>
                </w:rPr>
                <m:t>W</m:t>
              </m:r>
              <m:r>
                <m:rPr>
                  <m:sty m:val="p"/>
                </m:rPr>
                <w:rPr>
                  <w:rFonts w:ascii="Cambria Math" w:hAnsi="Cambria Math" w:cs="楷体_GB2312"/>
                  <w:szCs w:val="21"/>
                </w:rPr>
                <m:t>=</m:t>
              </m:r>
              <m:sSup>
                <m:sSupPr>
                  <m:ctrlPr>
                    <w:rPr>
                      <w:rFonts w:ascii="Cambria Math" w:hAnsi="Cambria Math" w:cs="楷体_GB2312"/>
                      <w:bCs/>
                      <w:szCs w:val="21"/>
                    </w:rPr>
                  </m:ctrlPr>
                </m:sSupPr>
                <m:e>
                  <m:r>
                    <w:rPr>
                      <w:rFonts w:ascii="Cambria Math" w:hAnsi="Cambria Math" w:cs="楷体_GB2312"/>
                      <w:szCs w:val="21"/>
                    </w:rPr>
                    <m:t>W</m:t>
                  </m:r>
                </m:e>
                <m:sup>
                  <m:r>
                    <w:rPr>
                      <w:rFonts w:ascii="Cambria Math" w:hAnsi="Cambria Math" w:cs="楷体_GB2312"/>
                      <w:szCs w:val="21"/>
                    </w:rPr>
                    <m:t>T</m:t>
                  </m:r>
                </m:sup>
              </m:sSup>
              <m:r>
                <w:rPr>
                  <w:rFonts w:ascii="Cambria Math" w:hAnsi="Cambria Math" w:cs="楷体_GB2312"/>
                  <w:szCs w:val="21"/>
                </w:rPr>
                <m:t>RW</m:t>
              </m:r>
            </m:e>
          </m:func>
        </m:oMath>
      </m:oMathPara>
    </w:p>
    <w:p w:rsidR="00D574DF" w:rsidRPr="000C4DC1" w:rsidRDefault="00D574DF" w:rsidP="000C4DC1">
      <w:pPr>
        <w:snapToGrid w:val="0"/>
        <w:spacing w:afterLines="30" w:after="93" w:line="312" w:lineRule="auto"/>
        <w:ind w:firstLineChars="200" w:firstLine="420"/>
        <w:rPr>
          <w:rFonts w:ascii="宋体" w:hAnsi="宋体" w:cs="楷体_GB2312"/>
          <w:bCs/>
          <w:szCs w:val="21"/>
        </w:rPr>
      </w:pPr>
      <m:oMathPara>
        <m:oMath>
          <m:r>
            <m:rPr>
              <m:sty m:val="p"/>
            </m:rPr>
            <w:rPr>
              <w:rFonts w:ascii="Cambria Math" w:hAnsi="Cambria Math" w:cs="楷体_GB2312"/>
              <w:szCs w:val="21"/>
            </w:rPr>
            <m:t>s.t.W</m:t>
          </m:r>
          <m:sSup>
            <m:sSupPr>
              <m:ctrlPr>
                <w:rPr>
                  <w:rFonts w:ascii="Cambria Math" w:hAnsi="Cambria Math" w:cs="楷体_GB2312"/>
                  <w:bCs/>
                  <w:szCs w:val="21"/>
                </w:rPr>
              </m:ctrlPr>
            </m:sSupPr>
            <m:e>
              <m:r>
                <w:rPr>
                  <w:rFonts w:ascii="Cambria Math" w:hAnsi="Cambria Math" w:cs="楷体_GB2312"/>
                  <w:szCs w:val="21"/>
                </w:rPr>
                <m:t>W</m:t>
              </m:r>
            </m:e>
            <m:sup>
              <m:r>
                <w:rPr>
                  <w:rFonts w:ascii="Cambria Math" w:hAnsi="Cambria Math" w:cs="楷体_GB2312"/>
                  <w:szCs w:val="21"/>
                </w:rPr>
                <m:t>T</m:t>
              </m:r>
            </m:sup>
          </m:sSup>
          <m:r>
            <m:rPr>
              <m:sty m:val="p"/>
            </m:rPr>
            <w:rPr>
              <w:rFonts w:ascii="Cambria Math" w:hAnsi="Cambria Math" w:cs="楷体_GB2312"/>
              <w:szCs w:val="21"/>
            </w:rPr>
            <m:t>=1</m:t>
          </m:r>
        </m:oMath>
      </m:oMathPara>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如果</w:t>
      </w:r>
      <m:oMath>
        <m:r>
          <m:rPr>
            <m:sty m:val="p"/>
          </m:rPr>
          <w:rPr>
            <w:rFonts w:ascii="Cambria Math" w:hAnsi="Cambria Math" w:cs="楷体_GB2312"/>
            <w:szCs w:val="21"/>
          </w:rPr>
          <m:t>L</m:t>
        </m:r>
      </m:oMath>
      <w:r w:rsidRPr="000C4DC1">
        <w:rPr>
          <w:rFonts w:ascii="宋体" w:hAnsi="宋体" w:cs="楷体_GB2312" w:hint="eastAsia"/>
          <w:bCs/>
          <w:szCs w:val="21"/>
        </w:rPr>
        <w:t>的</w:t>
      </w:r>
      <w:r w:rsidRPr="000C4DC1">
        <w:rPr>
          <w:rFonts w:ascii="宋体" w:hAnsi="宋体" w:cs="楷体_GB2312"/>
          <w:bCs/>
          <w:szCs w:val="21"/>
        </w:rPr>
        <w:t>特征值依次记为</w:t>
      </w:r>
      <m:oMath>
        <m:sSub>
          <m:sSubPr>
            <m:ctrlPr>
              <w:rPr>
                <w:rFonts w:ascii="Cambria Math" w:hAnsi="Cambria Math" w:cs="楷体_GB2312"/>
                <w:bCs/>
                <w:szCs w:val="21"/>
              </w:rPr>
            </m:ctrlPr>
          </m:sSubPr>
          <m:e>
            <m:r>
              <w:rPr>
                <w:rFonts w:ascii="Cambria Math" w:hAnsi="Cambria Math" w:cs="楷体_GB2312"/>
                <w:szCs w:val="21"/>
              </w:rPr>
              <m:t>λ</m:t>
            </m:r>
          </m:e>
          <m:sub>
            <m:r>
              <m:rPr>
                <m:sty m:val="p"/>
              </m:rPr>
              <w:rPr>
                <w:rFonts w:ascii="Cambria Math" w:hAnsi="Cambria Math" w:cs="楷体_GB2312"/>
                <w:szCs w:val="21"/>
              </w:rPr>
              <m:t>1</m:t>
            </m:r>
          </m:sub>
        </m:sSub>
        <m:r>
          <m:rPr>
            <m:sty m:val="p"/>
          </m:rPr>
          <w:rPr>
            <w:rFonts w:ascii="Cambria Math" w:hAnsi="Cambria Math" w:cs="楷体_GB2312"/>
            <w:szCs w:val="21"/>
          </w:rPr>
          <m:t>≥</m:t>
        </m:r>
        <m:sSub>
          <m:sSubPr>
            <m:ctrlPr>
              <w:rPr>
                <w:rFonts w:ascii="Cambria Math" w:hAnsi="Cambria Math" w:cs="楷体_GB2312"/>
                <w:bCs/>
                <w:szCs w:val="21"/>
              </w:rPr>
            </m:ctrlPr>
          </m:sSubPr>
          <m:e>
            <m:r>
              <w:rPr>
                <w:rFonts w:ascii="Cambria Math" w:hAnsi="Cambria Math" w:cs="楷体_GB2312"/>
                <w:szCs w:val="21"/>
              </w:rPr>
              <m:t>λ</m:t>
            </m:r>
          </m:e>
          <m:sub>
            <m:r>
              <m:rPr>
                <m:sty m:val="p"/>
              </m:rPr>
              <w:rPr>
                <w:rFonts w:ascii="Cambria Math" w:hAnsi="Cambria Math" w:cs="楷体_GB2312"/>
                <w:szCs w:val="21"/>
              </w:rPr>
              <m:t>2</m:t>
            </m:r>
          </m:sub>
        </m:sSub>
        <m:r>
          <m:rPr>
            <m:sty m:val="p"/>
          </m:rPr>
          <w:rPr>
            <w:rFonts w:ascii="Cambria Math" w:hAnsi="Cambria Math" w:cs="楷体_GB2312"/>
            <w:szCs w:val="21"/>
          </w:rPr>
          <m:t>≥…≥</m:t>
        </m:r>
        <m:sSub>
          <m:sSubPr>
            <m:ctrlPr>
              <w:rPr>
                <w:rFonts w:ascii="Cambria Math" w:hAnsi="Cambria Math" w:cs="楷体_GB2312"/>
                <w:bCs/>
                <w:szCs w:val="21"/>
              </w:rPr>
            </m:ctrlPr>
          </m:sSubPr>
          <m:e>
            <m:r>
              <w:rPr>
                <w:rFonts w:ascii="Cambria Math" w:hAnsi="Cambria Math" w:cs="楷体_GB2312"/>
                <w:szCs w:val="21"/>
              </w:rPr>
              <m:t>λ</m:t>
            </m:r>
          </m:e>
          <m:sub>
            <m:r>
              <w:rPr>
                <w:rFonts w:ascii="Cambria Math" w:hAnsi="Cambria Math" w:cs="楷体_GB2312"/>
                <w:szCs w:val="21"/>
              </w:rPr>
              <m:t>n</m:t>
            </m:r>
          </m:sub>
        </m:sSub>
      </m:oMath>
      <w:r w:rsidRPr="000C4DC1">
        <w:rPr>
          <w:rFonts w:ascii="宋体" w:hAnsi="宋体" w:cs="楷体_GB2312" w:hint="eastAsia"/>
          <w:bCs/>
          <w:szCs w:val="21"/>
        </w:rPr>
        <w:t>，则</w:t>
      </w:r>
      <m:oMath>
        <m:sSub>
          <m:sSubPr>
            <m:ctrlPr>
              <w:rPr>
                <w:rFonts w:ascii="Cambria Math" w:hAnsi="Cambria Math" w:cs="楷体_GB2312"/>
                <w:bCs/>
                <w:szCs w:val="21"/>
              </w:rPr>
            </m:ctrlPr>
          </m:sSubPr>
          <m:e>
            <m:r>
              <w:rPr>
                <w:rFonts w:ascii="Cambria Math" w:hAnsi="Cambria Math" w:cs="楷体_GB2312"/>
                <w:szCs w:val="21"/>
              </w:rPr>
              <m:t>λ</m:t>
            </m:r>
          </m:e>
          <m:sub>
            <m:r>
              <m:rPr>
                <m:sty m:val="p"/>
              </m:rPr>
              <w:rPr>
                <w:rFonts w:ascii="Cambria Math" w:hAnsi="Cambria Math" w:cs="楷体_GB2312"/>
                <w:szCs w:val="21"/>
              </w:rPr>
              <m:t>1</m:t>
            </m:r>
          </m:sub>
        </m:sSub>
        <m:r>
          <m:rPr>
            <m:sty m:val="p"/>
          </m:rPr>
          <w:rPr>
            <w:rFonts w:ascii="Cambria Math" w:hAnsi="Cambria Math" w:cs="楷体_GB2312"/>
            <w:szCs w:val="21"/>
          </w:rPr>
          <m:t>=</m:t>
        </m:r>
        <m:func>
          <m:funcPr>
            <m:ctrlPr>
              <w:rPr>
                <w:rFonts w:ascii="Cambria Math" w:hAnsi="Cambria Math" w:cs="楷体_GB2312"/>
                <w:bCs/>
                <w:szCs w:val="21"/>
              </w:rPr>
            </m:ctrlPr>
          </m:funcPr>
          <m:fName>
            <m:limLow>
              <m:limLowPr>
                <m:ctrlPr>
                  <w:rPr>
                    <w:rFonts w:ascii="Cambria Math" w:hAnsi="Cambria Math" w:cs="楷体_GB2312"/>
                    <w:bCs/>
                    <w:szCs w:val="21"/>
                  </w:rPr>
                </m:ctrlPr>
              </m:limLowPr>
              <m:e>
                <m:r>
                  <m:rPr>
                    <m:sty m:val="p"/>
                  </m:rPr>
                  <w:rPr>
                    <w:rFonts w:ascii="Cambria Math" w:hAnsi="Cambria Math" w:cs="楷体_GB2312"/>
                    <w:szCs w:val="21"/>
                  </w:rPr>
                  <m:t>max</m:t>
                </m:r>
              </m:e>
              <m:lim>
                <m:eqArr>
                  <m:eqArrPr>
                    <m:ctrlPr>
                      <w:rPr>
                        <w:rFonts w:ascii="Cambria Math" w:hAnsi="Cambria Math" w:cs="楷体_GB2312"/>
                        <w:bCs/>
                        <w:szCs w:val="21"/>
                      </w:rPr>
                    </m:ctrlPr>
                  </m:eqArrPr>
                  <m:e>
                    <m:r>
                      <w:rPr>
                        <w:rFonts w:ascii="Cambria Math" w:hAnsi="Cambria Math" w:cs="楷体_GB2312"/>
                        <w:szCs w:val="21"/>
                      </w:rPr>
                      <m:t>W</m:t>
                    </m:r>
                    <m:r>
                      <m:rPr>
                        <m:sty m:val="p"/>
                      </m:rPr>
                      <w:rPr>
                        <w:rFonts w:ascii="Cambria Math" w:hAnsi="Cambria Math" w:cs="楷体_GB2312"/>
                        <w:szCs w:val="21"/>
                      </w:rPr>
                      <m:t>ϵ</m:t>
                    </m:r>
                    <m:sSup>
                      <m:sSupPr>
                        <m:ctrlPr>
                          <w:rPr>
                            <w:rFonts w:ascii="Cambria Math" w:hAnsi="Cambria Math" w:cs="楷体_GB2312"/>
                            <w:bCs/>
                            <w:szCs w:val="21"/>
                          </w:rPr>
                        </m:ctrlPr>
                      </m:sSupPr>
                      <m:e>
                        <m:r>
                          <w:rPr>
                            <w:rFonts w:ascii="Cambria Math" w:hAnsi="Cambria Math" w:cs="楷体_GB2312"/>
                            <w:szCs w:val="21"/>
                          </w:rPr>
                          <m:t>R</m:t>
                        </m:r>
                      </m:e>
                      <m:sup>
                        <m:r>
                          <w:rPr>
                            <w:rFonts w:ascii="Cambria Math" w:hAnsi="Cambria Math" w:cs="楷体_GB2312"/>
                            <w:szCs w:val="21"/>
                          </w:rPr>
                          <m:t>n</m:t>
                        </m:r>
                      </m:sup>
                    </m:sSup>
                  </m:e>
                  <m:e>
                    <m:r>
                      <w:rPr>
                        <w:rFonts w:ascii="Cambria Math" w:hAnsi="Cambria Math" w:cs="楷体_GB2312"/>
                        <w:szCs w:val="21"/>
                      </w:rPr>
                      <m:t>W</m:t>
                    </m:r>
                    <m:r>
                      <m:rPr>
                        <m:sty m:val="p"/>
                      </m:rPr>
                      <w:rPr>
                        <w:rFonts w:ascii="Cambria Math" w:hAnsi="Cambria Math" w:cs="楷体_GB2312"/>
                        <w:szCs w:val="21"/>
                      </w:rPr>
                      <m:t>≠0</m:t>
                    </m:r>
                  </m:e>
                </m:eqArr>
              </m:lim>
            </m:limLow>
          </m:fName>
          <m:e>
            <m:f>
              <m:fPr>
                <m:ctrlPr>
                  <w:rPr>
                    <w:rFonts w:ascii="Cambria Math" w:hAnsi="Cambria Math" w:cs="楷体_GB2312"/>
                    <w:bCs/>
                    <w:szCs w:val="21"/>
                  </w:rPr>
                </m:ctrlPr>
              </m:fPr>
              <m:num>
                <m:r>
                  <m:rPr>
                    <m:sty m:val="p"/>
                  </m:rPr>
                  <w:rPr>
                    <w:rFonts w:ascii="Cambria Math" w:hAnsi="Cambria Math" w:cs="楷体_GB2312"/>
                    <w:szCs w:val="21"/>
                  </w:rPr>
                  <m:t>(</m:t>
                </m:r>
                <m:r>
                  <w:rPr>
                    <w:rFonts w:ascii="Cambria Math" w:hAnsi="Cambria Math" w:cs="楷体_GB2312"/>
                    <w:szCs w:val="21"/>
                  </w:rPr>
                  <m:t>LW</m:t>
                </m:r>
                <m:r>
                  <m:rPr>
                    <m:sty m:val="p"/>
                  </m:rPr>
                  <w:rPr>
                    <w:rFonts w:ascii="Cambria Math" w:hAnsi="Cambria Math" w:cs="楷体_GB2312"/>
                    <w:szCs w:val="21"/>
                  </w:rPr>
                  <m:t>,</m:t>
                </m:r>
                <m:r>
                  <w:rPr>
                    <w:rFonts w:ascii="Cambria Math" w:hAnsi="Cambria Math" w:cs="楷体_GB2312"/>
                    <w:szCs w:val="21"/>
                  </w:rPr>
                  <m:t>W</m:t>
                </m:r>
                <m:r>
                  <m:rPr>
                    <m:sty m:val="p"/>
                  </m:rPr>
                  <w:rPr>
                    <w:rFonts w:ascii="Cambria Math" w:hAnsi="Cambria Math" w:cs="楷体_GB2312"/>
                    <w:szCs w:val="21"/>
                  </w:rPr>
                  <m:t>)</m:t>
                </m:r>
              </m:num>
              <m:den>
                <m:r>
                  <m:rPr>
                    <m:sty m:val="p"/>
                  </m:rPr>
                  <w:rPr>
                    <w:rFonts w:ascii="Cambria Math" w:hAnsi="Cambria Math" w:cs="楷体_GB2312"/>
                    <w:szCs w:val="21"/>
                  </w:rPr>
                  <m:t>(</m:t>
                </m:r>
                <m:r>
                  <w:rPr>
                    <w:rFonts w:ascii="Cambria Math" w:hAnsi="Cambria Math" w:cs="楷体_GB2312"/>
                    <w:szCs w:val="21"/>
                  </w:rPr>
                  <m:t>W</m:t>
                </m:r>
                <m:r>
                  <m:rPr>
                    <m:sty m:val="p"/>
                  </m:rPr>
                  <w:rPr>
                    <w:rFonts w:ascii="Cambria Math" w:hAnsi="Cambria Math" w:cs="楷体_GB2312"/>
                    <w:szCs w:val="21"/>
                  </w:rPr>
                  <m:t>,</m:t>
                </m:r>
                <m:r>
                  <w:rPr>
                    <w:rFonts w:ascii="Cambria Math" w:hAnsi="Cambria Math" w:cs="楷体_GB2312"/>
                    <w:szCs w:val="21"/>
                  </w:rPr>
                  <m:t>W</m:t>
                </m:r>
                <m:r>
                  <m:rPr>
                    <m:sty m:val="p"/>
                  </m:rPr>
                  <w:rPr>
                    <w:rFonts w:ascii="Cambria Math" w:hAnsi="Cambria Math" w:cs="楷体_GB2312"/>
                    <w:szCs w:val="21"/>
                  </w:rPr>
                  <m:t>)</m:t>
                </m:r>
              </m:den>
            </m:f>
          </m:e>
        </m:func>
      </m:oMath>
      <w:r w:rsidRPr="000C4DC1">
        <w:rPr>
          <w:rFonts w:ascii="宋体" w:hAnsi="宋体" w:cs="楷体_GB2312" w:hint="eastAsia"/>
          <w:bCs/>
          <w:szCs w:val="21"/>
        </w:rPr>
        <w:t>,</w:t>
      </w:r>
      <m:oMath>
        <m:sSub>
          <m:sSubPr>
            <m:ctrlPr>
              <w:rPr>
                <w:rFonts w:ascii="Cambria Math" w:hAnsi="Cambria Math" w:cs="楷体_GB2312"/>
                <w:bCs/>
                <w:szCs w:val="21"/>
              </w:rPr>
            </m:ctrlPr>
          </m:sSubPr>
          <m:e>
            <m:r>
              <w:rPr>
                <w:rFonts w:ascii="Cambria Math" w:hAnsi="Cambria Math" w:cs="楷体_GB2312"/>
                <w:szCs w:val="21"/>
              </w:rPr>
              <m:t>λ</m:t>
            </m:r>
          </m:e>
          <m:sub>
            <m:r>
              <w:rPr>
                <w:rFonts w:ascii="Cambria Math" w:hAnsi="Cambria Math" w:cs="楷体_GB2312"/>
                <w:szCs w:val="21"/>
              </w:rPr>
              <m:t>n</m:t>
            </m:r>
          </m:sub>
        </m:sSub>
        <m:r>
          <m:rPr>
            <m:sty m:val="p"/>
          </m:rPr>
          <w:rPr>
            <w:rFonts w:ascii="Cambria Math" w:hAnsi="Cambria Math" w:cs="楷体_GB2312"/>
            <w:szCs w:val="21"/>
          </w:rPr>
          <m:t>=</m:t>
        </m:r>
        <m:func>
          <m:funcPr>
            <m:ctrlPr>
              <w:rPr>
                <w:rFonts w:ascii="Cambria Math" w:hAnsi="Cambria Math" w:cs="楷体_GB2312"/>
                <w:bCs/>
                <w:szCs w:val="21"/>
              </w:rPr>
            </m:ctrlPr>
          </m:funcPr>
          <m:fName>
            <m:limLow>
              <m:limLowPr>
                <m:ctrlPr>
                  <w:rPr>
                    <w:rFonts w:ascii="Cambria Math" w:hAnsi="Cambria Math" w:cs="楷体_GB2312"/>
                    <w:bCs/>
                    <w:szCs w:val="21"/>
                  </w:rPr>
                </m:ctrlPr>
              </m:limLowPr>
              <m:e>
                <m:r>
                  <m:rPr>
                    <m:sty m:val="p"/>
                  </m:rPr>
                  <w:rPr>
                    <w:rFonts w:ascii="Cambria Math" w:hAnsi="Cambria Math" w:cs="楷体_GB2312"/>
                    <w:szCs w:val="21"/>
                  </w:rPr>
                  <m:t>min</m:t>
                </m:r>
              </m:e>
              <m:lim>
                <m:eqArr>
                  <m:eqArrPr>
                    <m:ctrlPr>
                      <w:rPr>
                        <w:rFonts w:ascii="Cambria Math" w:hAnsi="Cambria Math" w:cs="楷体_GB2312"/>
                        <w:bCs/>
                        <w:szCs w:val="21"/>
                      </w:rPr>
                    </m:ctrlPr>
                  </m:eqArrPr>
                  <m:e>
                    <m:r>
                      <w:rPr>
                        <w:rFonts w:ascii="Cambria Math" w:hAnsi="Cambria Math" w:cs="楷体_GB2312"/>
                        <w:szCs w:val="21"/>
                      </w:rPr>
                      <m:t>W</m:t>
                    </m:r>
                    <m:r>
                      <m:rPr>
                        <m:sty m:val="p"/>
                      </m:rPr>
                      <w:rPr>
                        <w:rFonts w:ascii="Cambria Math" w:hAnsi="Cambria Math" w:cs="楷体_GB2312"/>
                        <w:szCs w:val="21"/>
                      </w:rPr>
                      <m:t>ϵ</m:t>
                    </m:r>
                    <m:sSup>
                      <m:sSupPr>
                        <m:ctrlPr>
                          <w:rPr>
                            <w:rFonts w:ascii="Cambria Math" w:hAnsi="Cambria Math" w:cs="楷体_GB2312"/>
                            <w:bCs/>
                            <w:szCs w:val="21"/>
                          </w:rPr>
                        </m:ctrlPr>
                      </m:sSupPr>
                      <m:e>
                        <m:r>
                          <w:rPr>
                            <w:rFonts w:ascii="Cambria Math" w:hAnsi="Cambria Math" w:cs="楷体_GB2312"/>
                            <w:szCs w:val="21"/>
                          </w:rPr>
                          <m:t>R</m:t>
                        </m:r>
                      </m:e>
                      <m:sup>
                        <m:r>
                          <w:rPr>
                            <w:rFonts w:ascii="Cambria Math" w:hAnsi="Cambria Math" w:cs="楷体_GB2312"/>
                            <w:szCs w:val="21"/>
                          </w:rPr>
                          <m:t>n</m:t>
                        </m:r>
                      </m:sup>
                    </m:sSup>
                  </m:e>
                  <m:e>
                    <m:r>
                      <w:rPr>
                        <w:rFonts w:ascii="Cambria Math" w:hAnsi="Cambria Math" w:cs="楷体_GB2312"/>
                        <w:szCs w:val="21"/>
                      </w:rPr>
                      <m:t>W</m:t>
                    </m:r>
                    <m:r>
                      <m:rPr>
                        <m:sty m:val="p"/>
                      </m:rPr>
                      <w:rPr>
                        <w:rFonts w:ascii="Cambria Math" w:hAnsi="Cambria Math" w:cs="楷体_GB2312"/>
                        <w:szCs w:val="21"/>
                      </w:rPr>
                      <m:t>≠0</m:t>
                    </m:r>
                  </m:e>
                </m:eqArr>
              </m:lim>
            </m:limLow>
          </m:fName>
          <m:e>
            <m:f>
              <m:fPr>
                <m:ctrlPr>
                  <w:rPr>
                    <w:rFonts w:ascii="Cambria Math" w:hAnsi="Cambria Math" w:cs="楷体_GB2312"/>
                    <w:bCs/>
                    <w:szCs w:val="21"/>
                  </w:rPr>
                </m:ctrlPr>
              </m:fPr>
              <m:num>
                <m:r>
                  <m:rPr>
                    <m:sty m:val="p"/>
                  </m:rPr>
                  <w:rPr>
                    <w:rFonts w:ascii="Cambria Math" w:hAnsi="Cambria Math" w:cs="楷体_GB2312"/>
                    <w:szCs w:val="21"/>
                  </w:rPr>
                  <m:t>(</m:t>
                </m:r>
                <m:r>
                  <w:rPr>
                    <w:rFonts w:ascii="Cambria Math" w:hAnsi="Cambria Math" w:cs="楷体_GB2312"/>
                    <w:szCs w:val="21"/>
                  </w:rPr>
                  <m:t>LW</m:t>
                </m:r>
                <m:r>
                  <m:rPr>
                    <m:sty m:val="p"/>
                  </m:rPr>
                  <w:rPr>
                    <w:rFonts w:ascii="Cambria Math" w:hAnsi="Cambria Math" w:cs="楷体_GB2312"/>
                    <w:szCs w:val="21"/>
                  </w:rPr>
                  <m:t>,</m:t>
                </m:r>
                <m:r>
                  <w:rPr>
                    <w:rFonts w:ascii="Cambria Math" w:hAnsi="Cambria Math" w:cs="楷体_GB2312"/>
                    <w:szCs w:val="21"/>
                  </w:rPr>
                  <m:t>W</m:t>
                </m:r>
                <m:r>
                  <m:rPr>
                    <m:sty m:val="p"/>
                  </m:rPr>
                  <w:rPr>
                    <w:rFonts w:ascii="Cambria Math" w:hAnsi="Cambria Math" w:cs="楷体_GB2312"/>
                    <w:szCs w:val="21"/>
                  </w:rPr>
                  <m:t>)</m:t>
                </m:r>
              </m:num>
              <m:den>
                <m:r>
                  <m:rPr>
                    <m:sty m:val="p"/>
                  </m:rPr>
                  <w:rPr>
                    <w:rFonts w:ascii="Cambria Math" w:hAnsi="Cambria Math" w:cs="楷体_GB2312"/>
                    <w:szCs w:val="21"/>
                  </w:rPr>
                  <m:t>(</m:t>
                </m:r>
                <m:r>
                  <w:rPr>
                    <w:rFonts w:ascii="Cambria Math" w:hAnsi="Cambria Math" w:cs="楷体_GB2312"/>
                    <w:szCs w:val="21"/>
                  </w:rPr>
                  <m:t>W</m:t>
                </m:r>
                <m:r>
                  <m:rPr>
                    <m:sty m:val="p"/>
                  </m:rPr>
                  <w:rPr>
                    <w:rFonts w:ascii="Cambria Math" w:hAnsi="Cambria Math" w:cs="楷体_GB2312"/>
                    <w:szCs w:val="21"/>
                  </w:rPr>
                  <m:t>,</m:t>
                </m:r>
                <m:r>
                  <w:rPr>
                    <w:rFonts w:ascii="Cambria Math" w:hAnsi="Cambria Math" w:cs="楷体_GB2312"/>
                    <w:szCs w:val="21"/>
                  </w:rPr>
                  <m:t>W</m:t>
                </m:r>
                <m:r>
                  <m:rPr>
                    <m:sty m:val="p"/>
                  </m:rPr>
                  <w:rPr>
                    <w:rFonts w:ascii="Cambria Math" w:hAnsi="Cambria Math" w:cs="楷体_GB2312"/>
                    <w:szCs w:val="21"/>
                  </w:rPr>
                  <m:t>)</m:t>
                </m:r>
              </m:den>
            </m:f>
          </m:e>
        </m:func>
      </m:oMath>
      <w:r w:rsidRPr="000C4DC1">
        <w:rPr>
          <w:rFonts w:ascii="宋体" w:hAnsi="宋体" w:cs="楷体_GB2312" w:hint="eastAsia"/>
          <w:bCs/>
          <w:szCs w:val="21"/>
        </w:rPr>
        <w:t>，最佳投影</w:t>
      </w:r>
      <w:r w:rsidRPr="000C4DC1">
        <w:rPr>
          <w:rFonts w:ascii="宋体" w:hAnsi="宋体" w:cs="楷体_GB2312"/>
          <w:bCs/>
          <w:szCs w:val="21"/>
        </w:rPr>
        <w:t>直线是特征值</w:t>
      </w:r>
      <m:oMath>
        <m:r>
          <m:rPr>
            <m:sty m:val="p"/>
          </m:rPr>
          <w:rPr>
            <w:rFonts w:ascii="Cambria Math" w:hAnsi="Cambria Math" w:cs="楷体_GB2312"/>
            <w:szCs w:val="21"/>
          </w:rPr>
          <m:t>λ</m:t>
        </m:r>
      </m:oMath>
      <w:r w:rsidRPr="000C4DC1">
        <w:rPr>
          <w:rFonts w:ascii="宋体" w:hAnsi="宋体" w:cs="楷体_GB2312" w:hint="eastAsia"/>
          <w:bCs/>
          <w:szCs w:val="21"/>
        </w:rPr>
        <w:t>最大</w:t>
      </w:r>
      <w:r w:rsidRPr="000C4DC1">
        <w:rPr>
          <w:rFonts w:ascii="宋体" w:hAnsi="宋体" w:cs="楷体_GB2312"/>
          <w:bCs/>
          <w:szCs w:val="21"/>
        </w:rPr>
        <w:t>时对应的特征向量</w:t>
      </w:r>
      <w:r w:rsidRPr="000C4DC1">
        <w:rPr>
          <w:rFonts w:ascii="宋体" w:hAnsi="宋体" w:cs="楷体_GB2312" w:hint="eastAsia"/>
          <w:bCs/>
          <w:szCs w:val="21"/>
        </w:rPr>
        <w:t>。显然对任意</w:t>
      </w:r>
      <w:r w:rsidRPr="000C4DC1">
        <w:rPr>
          <w:rFonts w:ascii="宋体" w:hAnsi="宋体" w:cs="楷体_GB2312"/>
          <w:bCs/>
          <w:szCs w:val="21"/>
        </w:rPr>
        <w:t>非零向量</w:t>
      </w:r>
      <m:oMath>
        <m:r>
          <m:rPr>
            <m:sty m:val="p"/>
          </m:rPr>
          <w:rPr>
            <w:rFonts w:ascii="Cambria Math" w:hAnsi="Cambria Math" w:cs="楷体_GB2312"/>
            <w:szCs w:val="21"/>
          </w:rPr>
          <m:t>Wϵ</m:t>
        </m:r>
        <m:sSup>
          <m:sSupPr>
            <m:ctrlPr>
              <w:rPr>
                <w:rFonts w:ascii="Cambria Math" w:hAnsi="Cambria Math" w:cs="楷体_GB2312"/>
                <w:bCs/>
                <w:szCs w:val="21"/>
              </w:rPr>
            </m:ctrlPr>
          </m:sSupPr>
          <m:e>
            <m:r>
              <w:rPr>
                <w:rFonts w:ascii="Cambria Math" w:hAnsi="Cambria Math" w:cs="楷体_GB2312"/>
                <w:szCs w:val="21"/>
              </w:rPr>
              <m:t>R</m:t>
            </m:r>
          </m:e>
          <m:sup>
            <m:r>
              <w:rPr>
                <w:rFonts w:ascii="Cambria Math" w:hAnsi="Cambria Math" w:cs="楷体_GB2312"/>
                <w:szCs w:val="21"/>
              </w:rPr>
              <m:t>n</m:t>
            </m:r>
          </m:sup>
        </m:sSup>
      </m:oMath>
      <w:r w:rsidRPr="000C4DC1">
        <w:rPr>
          <w:rFonts w:ascii="宋体" w:hAnsi="宋体" w:cs="楷体_GB2312" w:hint="eastAsia"/>
          <w:bCs/>
          <w:szCs w:val="21"/>
        </w:rPr>
        <w:t>，有</w:t>
      </w:r>
      <m:oMath>
        <m:sSub>
          <m:sSubPr>
            <m:ctrlPr>
              <w:rPr>
                <w:rFonts w:ascii="Cambria Math" w:hAnsi="Cambria Math" w:cs="楷体_GB2312"/>
                <w:bCs/>
                <w:szCs w:val="21"/>
              </w:rPr>
            </m:ctrlPr>
          </m:sSubPr>
          <m:e>
            <m:r>
              <w:rPr>
                <w:rFonts w:ascii="Cambria Math" w:hAnsi="Cambria Math" w:cs="楷体_GB2312"/>
                <w:szCs w:val="21"/>
              </w:rPr>
              <m:t>λ</m:t>
            </m:r>
          </m:e>
          <m:sub>
            <m:r>
              <w:rPr>
                <w:rFonts w:ascii="Cambria Math" w:hAnsi="Cambria Math" w:cs="楷体_GB2312"/>
                <w:szCs w:val="21"/>
              </w:rPr>
              <m:t>n</m:t>
            </m:r>
          </m:sub>
        </m:sSub>
        <m:r>
          <m:rPr>
            <m:sty m:val="p"/>
          </m:rPr>
          <w:rPr>
            <w:rFonts w:ascii="Cambria Math" w:hAnsi="Cambria Math" w:cs="楷体_GB2312"/>
            <w:szCs w:val="21"/>
          </w:rPr>
          <m:t>≤</m:t>
        </m:r>
        <m:f>
          <m:fPr>
            <m:ctrlPr>
              <w:rPr>
                <w:rFonts w:ascii="Cambria Math" w:hAnsi="Cambria Math" w:cs="楷体_GB2312"/>
                <w:bCs/>
                <w:szCs w:val="21"/>
              </w:rPr>
            </m:ctrlPr>
          </m:fPr>
          <m:num>
            <m:r>
              <m:rPr>
                <m:sty m:val="p"/>
              </m:rPr>
              <w:rPr>
                <w:rFonts w:ascii="Cambria Math" w:hAnsi="Cambria Math" w:cs="楷体_GB2312"/>
                <w:szCs w:val="21"/>
              </w:rPr>
              <m:t>(</m:t>
            </m:r>
            <m:r>
              <w:rPr>
                <w:rFonts w:ascii="Cambria Math" w:hAnsi="Cambria Math" w:cs="楷体_GB2312"/>
                <w:szCs w:val="21"/>
              </w:rPr>
              <m:t>LW</m:t>
            </m:r>
            <m:r>
              <m:rPr>
                <m:sty m:val="p"/>
              </m:rPr>
              <w:rPr>
                <w:rFonts w:ascii="Cambria Math" w:hAnsi="Cambria Math" w:cs="楷体_GB2312"/>
                <w:szCs w:val="21"/>
              </w:rPr>
              <m:t>,</m:t>
            </m:r>
            <m:r>
              <w:rPr>
                <w:rFonts w:ascii="Cambria Math" w:hAnsi="Cambria Math" w:cs="楷体_GB2312"/>
                <w:szCs w:val="21"/>
              </w:rPr>
              <m:t>W</m:t>
            </m:r>
            <m:r>
              <m:rPr>
                <m:sty m:val="p"/>
              </m:rPr>
              <w:rPr>
                <w:rFonts w:ascii="Cambria Math" w:hAnsi="Cambria Math" w:cs="楷体_GB2312"/>
                <w:szCs w:val="21"/>
              </w:rPr>
              <m:t>)</m:t>
            </m:r>
          </m:num>
          <m:den>
            <m:r>
              <m:rPr>
                <m:sty m:val="p"/>
              </m:rPr>
              <w:rPr>
                <w:rFonts w:ascii="Cambria Math" w:hAnsi="Cambria Math" w:cs="楷体_GB2312"/>
                <w:szCs w:val="21"/>
              </w:rPr>
              <m:t>(</m:t>
            </m:r>
            <m:r>
              <w:rPr>
                <w:rFonts w:ascii="Cambria Math" w:hAnsi="Cambria Math" w:cs="楷体_GB2312"/>
                <w:szCs w:val="21"/>
              </w:rPr>
              <m:t>W</m:t>
            </m:r>
            <m:r>
              <m:rPr>
                <m:sty m:val="p"/>
              </m:rPr>
              <w:rPr>
                <w:rFonts w:ascii="Cambria Math" w:hAnsi="Cambria Math" w:cs="楷体_GB2312"/>
                <w:szCs w:val="21"/>
              </w:rPr>
              <m:t>,</m:t>
            </m:r>
            <m:r>
              <w:rPr>
                <w:rFonts w:ascii="Cambria Math" w:hAnsi="Cambria Math" w:cs="楷体_GB2312"/>
                <w:szCs w:val="21"/>
              </w:rPr>
              <m:t>W</m:t>
            </m:r>
            <m:r>
              <m:rPr>
                <m:sty m:val="p"/>
              </m:rPr>
              <w:rPr>
                <w:rFonts w:ascii="Cambria Math" w:hAnsi="Cambria Math" w:cs="楷体_GB2312"/>
                <w:szCs w:val="21"/>
              </w:rPr>
              <m:t>)</m:t>
            </m:r>
          </m:den>
        </m:f>
        <m:r>
          <m:rPr>
            <m:sty m:val="p"/>
          </m:rPr>
          <w:rPr>
            <w:rFonts w:ascii="Cambria Math" w:hAnsi="Cambria Math" w:cs="楷体_GB2312"/>
            <w:szCs w:val="21"/>
          </w:rPr>
          <m:t>≤</m:t>
        </m:r>
        <m:sSub>
          <m:sSubPr>
            <m:ctrlPr>
              <w:rPr>
                <w:rFonts w:ascii="Cambria Math" w:hAnsi="Cambria Math" w:cs="楷体_GB2312"/>
                <w:bCs/>
                <w:szCs w:val="21"/>
              </w:rPr>
            </m:ctrlPr>
          </m:sSubPr>
          <m:e>
            <m:r>
              <w:rPr>
                <w:rFonts w:ascii="Cambria Math" w:hAnsi="Cambria Math" w:cs="楷体_GB2312"/>
                <w:szCs w:val="21"/>
              </w:rPr>
              <m:t>λ</m:t>
            </m:r>
          </m:e>
          <m:sub>
            <m:r>
              <m:rPr>
                <m:sty m:val="p"/>
              </m:rPr>
              <w:rPr>
                <w:rFonts w:ascii="Cambria Math" w:hAnsi="Cambria Math" w:cs="楷体_GB2312"/>
                <w:szCs w:val="21"/>
              </w:rPr>
              <m:t>1</m:t>
            </m:r>
          </m:sub>
        </m:sSub>
      </m:oMath>
      <w:r w:rsidRPr="000C4DC1">
        <w:rPr>
          <w:rFonts w:ascii="宋体" w:hAnsi="宋体" w:cs="楷体_GB2312" w:hint="eastAsia"/>
          <w:bCs/>
          <w:szCs w:val="21"/>
        </w:rPr>
        <w:t>.于是，只需对协方差矩阵</w:t>
      </w:r>
      <w:r w:rsidRPr="000C4DC1">
        <w:rPr>
          <w:rFonts w:ascii="宋体" w:hAnsi="宋体" w:cs="楷体_GB2312"/>
          <w:bCs/>
          <w:szCs w:val="21"/>
        </w:rPr>
        <w:object w:dxaOrig="520" w:dyaOrig="300">
          <v:shape id="_x0000_i1060" type="#_x0000_t75" style="width:26.1pt;height:15.3pt" o:ole="">
            <v:imagedata r:id="rId82" o:title=""/>
          </v:shape>
          <o:OLEObject Type="Embed" ProgID="Equation.DSMT4" ShapeID="_x0000_i1060" DrawAspect="Content" ObjectID="_1565419558" r:id="rId83"/>
        </w:object>
      </w:r>
      <w:r w:rsidRPr="000C4DC1">
        <w:rPr>
          <w:rFonts w:ascii="宋体" w:hAnsi="宋体" w:cs="楷体_GB2312" w:hint="eastAsia"/>
          <w:bCs/>
          <w:szCs w:val="21"/>
        </w:rPr>
        <w:t>进行特征值分解，讲求得的特征值排序：</w:t>
      </w:r>
      <w:r w:rsidRPr="000C4DC1">
        <w:rPr>
          <w:rFonts w:ascii="宋体" w:hAnsi="宋体" w:cs="楷体_GB2312"/>
          <w:bCs/>
          <w:szCs w:val="21"/>
        </w:rPr>
        <w:object w:dxaOrig="1620" w:dyaOrig="360">
          <v:shape id="_x0000_i1061" type="#_x0000_t75" style="width:80.5pt;height:18.15pt" o:ole="">
            <v:imagedata r:id="rId84" o:title=""/>
          </v:shape>
          <o:OLEObject Type="Embed" ProgID="Equation.DSMT4" ShapeID="_x0000_i1061" DrawAspect="Content" ObjectID="_1565419559" r:id="rId85"/>
        </w:object>
      </w:r>
      <w:r w:rsidRPr="000C4DC1">
        <w:rPr>
          <w:rFonts w:ascii="宋体" w:hAnsi="宋体" w:cs="楷体_GB2312" w:hint="eastAsia"/>
          <w:bCs/>
          <w:szCs w:val="21"/>
        </w:rPr>
        <w:t>，再取前</w:t>
      </w:r>
      <m:oMath>
        <m:r>
          <m:rPr>
            <m:sty m:val="p"/>
          </m:rPr>
          <w:rPr>
            <w:rFonts w:ascii="Cambria Math" w:hAnsi="Cambria Math" w:cs="楷体_GB2312" w:hint="eastAsia"/>
            <w:szCs w:val="21"/>
          </w:rPr>
          <m:t>d</m:t>
        </m:r>
        <m:r>
          <m:rPr>
            <m:sty m:val="p"/>
          </m:rPr>
          <w:rPr>
            <w:rFonts w:ascii="Cambria Math" w:hAnsi="Cambria Math" w:cs="楷体_GB2312"/>
            <w:szCs w:val="21"/>
          </w:rPr>
          <m:t>’</m:t>
        </m:r>
      </m:oMath>
      <w:r w:rsidRPr="000C4DC1">
        <w:rPr>
          <w:rFonts w:ascii="宋体" w:hAnsi="宋体" w:cs="楷体_GB2312" w:hint="eastAsia"/>
          <w:bCs/>
          <w:szCs w:val="21"/>
        </w:rPr>
        <w:t>个特征值对应的特征向量构成</w:t>
      </w:r>
      <w:r w:rsidRPr="000C4DC1">
        <w:rPr>
          <w:rFonts w:ascii="宋体" w:hAnsi="宋体" w:cs="楷体_GB2312"/>
          <w:bCs/>
          <w:szCs w:val="21"/>
        </w:rPr>
        <w:object w:dxaOrig="2020" w:dyaOrig="360">
          <v:shape id="_x0000_i1062" type="#_x0000_t75" style="width:101.5pt;height:18.15pt" o:ole="">
            <v:imagedata r:id="rId86" o:title=""/>
          </v:shape>
          <o:OLEObject Type="Embed" ProgID="Equation.DSMT4" ShapeID="_x0000_i1062" DrawAspect="Content" ObjectID="_1565419560" r:id="rId87"/>
        </w:object>
      </w:r>
      <w:r w:rsidRPr="000C4DC1">
        <w:rPr>
          <w:rFonts w:ascii="宋体" w:hAnsi="宋体" w:cs="楷体_GB2312" w:hint="eastAsia"/>
          <w:bCs/>
          <w:szCs w:val="21"/>
        </w:rPr>
        <w:t>，对于最小的的</w:t>
      </w:r>
      <m:oMath>
        <m:r>
          <m:rPr>
            <m:sty m:val="p"/>
          </m:rPr>
          <w:rPr>
            <w:rFonts w:ascii="Cambria Math" w:hAnsi="Cambria Math" w:cs="楷体_GB2312" w:hint="eastAsia"/>
            <w:szCs w:val="21"/>
          </w:rPr>
          <m:t>d</m:t>
        </m:r>
        <m:r>
          <m:rPr>
            <m:sty m:val="p"/>
          </m:rPr>
          <w:rPr>
            <w:rFonts w:ascii="Cambria Math" w:hAnsi="Cambria Math" w:cs="楷体_GB2312"/>
            <w:szCs w:val="21"/>
          </w:rPr>
          <m:t>’-d</m:t>
        </m:r>
      </m:oMath>
      <w:r w:rsidRPr="000C4DC1">
        <w:rPr>
          <w:rFonts w:ascii="宋体" w:hAnsi="宋体" w:cs="楷体_GB2312"/>
          <w:bCs/>
          <w:szCs w:val="21"/>
        </w:rPr>
        <w:t>个特征值的特征向量被舍弃了</w:t>
      </w:r>
      <w:r w:rsidRPr="000C4DC1">
        <w:rPr>
          <w:rFonts w:ascii="宋体" w:hAnsi="宋体" w:cs="楷体_GB2312" w:hint="eastAsia"/>
          <w:bCs/>
          <w:szCs w:val="21"/>
        </w:rPr>
        <w:t>，</w:t>
      </w:r>
      <w:r w:rsidRPr="000C4DC1">
        <w:rPr>
          <w:rFonts w:ascii="宋体" w:hAnsi="宋体" w:cs="楷体_GB2312"/>
          <w:bCs/>
          <w:szCs w:val="21"/>
        </w:rPr>
        <w:t>这是降维导致的结果</w:t>
      </w:r>
      <w:r w:rsidRPr="000C4DC1">
        <w:rPr>
          <w:rFonts w:ascii="宋体" w:hAnsi="宋体" w:cs="楷体_GB2312" w:hint="eastAsia"/>
          <w:bCs/>
          <w:szCs w:val="21"/>
        </w:rPr>
        <w:t>。但舍弃这部分信息往往是必要的：一方面，舍弃这部分信息之后能使样本的采集密度增大，这正是降维的重要动机；另一方面，当数据受到噪声影响时，最小的特征值所对应的特征向量往往与噪声有关，将它们舍弃能在一定程度上起到去噪的效果。</w:t>
      </w:r>
    </w:p>
    <w:p w:rsidR="00D574DF" w:rsidRPr="0007258C" w:rsidRDefault="0007258C" w:rsidP="0007258C">
      <w:pPr>
        <w:snapToGrid w:val="0"/>
        <w:spacing w:afterLines="30" w:after="93" w:line="312" w:lineRule="auto"/>
        <w:ind w:firstLineChars="200" w:firstLine="422"/>
        <w:rPr>
          <w:rFonts w:ascii="宋体" w:hAnsi="宋体" w:cs="楷体_GB2312"/>
          <w:b/>
          <w:bCs/>
          <w:szCs w:val="21"/>
        </w:rPr>
      </w:pPr>
      <w:r w:rsidRPr="0007258C">
        <w:rPr>
          <w:rFonts w:ascii="宋体" w:hAnsi="宋体" w:cs="楷体_GB2312"/>
          <w:b/>
          <w:bCs/>
          <w:szCs w:val="21"/>
        </w:rPr>
        <w:t>c</w:t>
      </w:r>
      <w:r w:rsidR="008444FE" w:rsidRPr="0007258C">
        <w:rPr>
          <w:rFonts w:ascii="宋体" w:hAnsi="宋体" w:cs="楷体_GB2312"/>
          <w:b/>
          <w:bCs/>
          <w:szCs w:val="21"/>
        </w:rPr>
        <w:t>.</w:t>
      </w:r>
      <w:r w:rsidR="00D574DF" w:rsidRPr="0007258C">
        <w:rPr>
          <w:rFonts w:ascii="宋体" w:hAnsi="宋体" w:cs="楷体_GB2312" w:hint="eastAsia"/>
          <w:b/>
          <w:bCs/>
          <w:szCs w:val="21"/>
        </w:rPr>
        <w:t>动态PCA</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各传感器获得量测数据的时间顺序不同</w:t>
      </w:r>
      <w:r w:rsidRPr="000C4DC1">
        <w:rPr>
          <w:rFonts w:ascii="宋体" w:hAnsi="宋体" w:cs="楷体_GB2312"/>
          <w:bCs/>
          <w:szCs w:val="21"/>
        </w:rPr>
        <w:t>，</w:t>
      </w:r>
      <w:r w:rsidRPr="000C4DC1">
        <w:rPr>
          <w:rFonts w:ascii="宋体" w:hAnsi="宋体" w:cs="楷体_GB2312" w:hint="eastAsia"/>
          <w:bCs/>
          <w:szCs w:val="21"/>
        </w:rPr>
        <w:t>在经典主成分分析</w:t>
      </w:r>
      <w:r w:rsidRPr="000C4DC1">
        <w:rPr>
          <w:rFonts w:ascii="宋体" w:hAnsi="宋体" w:cs="楷体_GB2312"/>
          <w:bCs/>
          <w:szCs w:val="21"/>
        </w:rPr>
        <w:t>的</w:t>
      </w:r>
      <w:r w:rsidRPr="000C4DC1">
        <w:rPr>
          <w:rFonts w:ascii="宋体" w:hAnsi="宋体" w:cs="楷体_GB2312" w:hint="eastAsia"/>
          <w:bCs/>
          <w:szCs w:val="21"/>
        </w:rPr>
        <w:t>基础</w:t>
      </w:r>
      <w:r w:rsidRPr="000C4DC1">
        <w:rPr>
          <w:rFonts w:ascii="宋体" w:hAnsi="宋体" w:cs="楷体_GB2312"/>
          <w:bCs/>
          <w:szCs w:val="21"/>
        </w:rPr>
        <w:t>上加入时间序列</w:t>
      </w:r>
      <w:r w:rsidRPr="000C4DC1">
        <w:rPr>
          <w:rFonts w:ascii="宋体" w:hAnsi="宋体" w:cs="楷体_GB2312" w:hint="eastAsia"/>
          <w:bCs/>
          <w:szCs w:val="21"/>
        </w:rPr>
        <w:t>，用</w:t>
      </w:r>
      <w:r w:rsidRPr="000C4DC1">
        <w:rPr>
          <w:rFonts w:ascii="宋体" w:hAnsi="宋体" w:cs="楷体_GB2312"/>
          <w:bCs/>
          <w:szCs w:val="21"/>
        </w:rPr>
        <w:t>综合变量取代原有的全局变量，</w:t>
      </w:r>
      <w:r w:rsidRPr="000C4DC1">
        <w:rPr>
          <w:rFonts w:ascii="宋体" w:hAnsi="宋体" w:cs="楷体_GB2312" w:hint="eastAsia"/>
          <w:bCs/>
          <w:szCs w:val="21"/>
        </w:rPr>
        <w:t>同时</w:t>
      </w:r>
      <w:r w:rsidRPr="000C4DC1">
        <w:rPr>
          <w:rFonts w:ascii="宋体" w:hAnsi="宋体" w:cs="楷体_GB2312"/>
          <w:bCs/>
          <w:szCs w:val="21"/>
        </w:rPr>
        <w:t>描绘出系统的总体水平随时间的变化轨迹。</w:t>
      </w:r>
      <w:r w:rsidRPr="000C4DC1">
        <w:rPr>
          <w:rFonts w:ascii="宋体" w:hAnsi="宋体" w:cs="楷体_GB2312" w:hint="eastAsia"/>
          <w:bCs/>
          <w:szCs w:val="21"/>
        </w:rPr>
        <w:t>引入</w:t>
      </w:r>
      <w:r w:rsidRPr="000C4DC1">
        <w:rPr>
          <w:rFonts w:ascii="宋体" w:hAnsi="宋体" w:cs="楷体_GB2312"/>
          <w:bCs/>
          <w:szCs w:val="21"/>
        </w:rPr>
        <w:t>时间序列分析方法以后，综合变量的表达式为</w:t>
      </w:r>
      <w:r w:rsidRPr="000C4DC1">
        <w:rPr>
          <w:rFonts w:ascii="宋体" w:hAnsi="宋体" w:cs="楷体_GB2312" w:hint="eastAsia"/>
          <w:bCs/>
          <w:szCs w:val="21"/>
        </w:rPr>
        <w:t>:</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m:oMathPara>
        <m:oMath>
          <m:r>
            <m:rPr>
              <m:sty m:val="p"/>
            </m:rPr>
            <w:rPr>
              <w:rFonts w:ascii="Cambria Math" w:hAnsi="Cambria Math" w:cs="楷体_GB2312"/>
              <w:szCs w:val="21"/>
            </w:rPr>
            <m:t>ZF=</m:t>
          </m:r>
          <m:nary>
            <m:naryPr>
              <m:chr m:val="∑"/>
              <m:limLoc m:val="undOvr"/>
              <m:ctrlPr>
                <w:rPr>
                  <w:rFonts w:ascii="Cambria Math" w:hAnsi="Cambria Math" w:cs="楷体_GB2312"/>
                  <w:bCs/>
                  <w:szCs w:val="21"/>
                </w:rPr>
              </m:ctrlPr>
            </m:naryPr>
            <m:sub>
              <m:r>
                <w:rPr>
                  <w:rFonts w:ascii="Cambria Math" w:hAnsi="Cambria Math" w:cs="楷体_GB2312"/>
                  <w:szCs w:val="21"/>
                </w:rPr>
                <m:t>i</m:t>
              </m:r>
              <m:r>
                <m:rPr>
                  <m:sty m:val="p"/>
                </m:rPr>
                <w:rPr>
                  <w:rFonts w:ascii="Cambria Math" w:hAnsi="Cambria Math" w:cs="楷体_GB2312"/>
                  <w:szCs w:val="21"/>
                </w:rPr>
                <m:t>=1</m:t>
              </m:r>
            </m:sub>
            <m:sup>
              <m:r>
                <w:rPr>
                  <w:rFonts w:ascii="Cambria Math" w:hAnsi="Cambria Math" w:cs="楷体_GB2312"/>
                  <w:szCs w:val="21"/>
                </w:rPr>
                <m:t>k</m:t>
              </m:r>
            </m:sup>
            <m:e>
              <m:sSub>
                <m:sSubPr>
                  <m:ctrlPr>
                    <w:rPr>
                      <w:rFonts w:ascii="Cambria Math" w:hAnsi="Cambria Math" w:cs="楷体_GB2312"/>
                      <w:bCs/>
                      <w:szCs w:val="21"/>
                    </w:rPr>
                  </m:ctrlPr>
                </m:sSubPr>
                <m:e>
                  <m:r>
                    <w:rPr>
                      <w:rFonts w:ascii="Cambria Math" w:hAnsi="Cambria Math" w:cs="楷体_GB2312"/>
                      <w:szCs w:val="21"/>
                    </w:rPr>
                    <m:t>r</m:t>
                  </m:r>
                </m:e>
                <m:sub>
                  <m:r>
                    <w:rPr>
                      <w:rFonts w:ascii="Cambria Math" w:hAnsi="Cambria Math" w:cs="楷体_GB2312"/>
                      <w:szCs w:val="21"/>
                    </w:rPr>
                    <m:t>i</m:t>
                  </m:r>
                </m:sub>
              </m:sSub>
              <m:sSub>
                <m:sSubPr>
                  <m:ctrlPr>
                    <w:rPr>
                      <w:rFonts w:ascii="Cambria Math" w:hAnsi="Cambria Math" w:cs="楷体_GB2312"/>
                      <w:bCs/>
                      <w:szCs w:val="21"/>
                    </w:rPr>
                  </m:ctrlPr>
                </m:sSubPr>
                <m:e>
                  <m:r>
                    <w:rPr>
                      <w:rFonts w:ascii="Cambria Math" w:hAnsi="Cambria Math" w:cs="楷体_GB2312"/>
                      <w:szCs w:val="21"/>
                    </w:rPr>
                    <m:t>F</m:t>
                  </m:r>
                </m:e>
                <m:sub>
                  <m:r>
                    <w:rPr>
                      <w:rFonts w:ascii="Cambria Math" w:hAnsi="Cambria Math" w:cs="楷体_GB2312"/>
                      <w:szCs w:val="21"/>
                    </w:rPr>
                    <m:t>i</m:t>
                  </m:r>
                </m:sub>
              </m:sSub>
            </m:e>
          </m:nary>
        </m:oMath>
      </m:oMathPara>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其中</w:t>
      </w:r>
      <m:oMath>
        <m:sSub>
          <m:sSubPr>
            <m:ctrlPr>
              <w:rPr>
                <w:rFonts w:ascii="Cambria Math" w:hAnsi="Cambria Math" w:cs="楷体_GB2312"/>
                <w:bCs/>
                <w:szCs w:val="21"/>
              </w:rPr>
            </m:ctrlPr>
          </m:sSubPr>
          <m:e>
            <m:r>
              <m:rPr>
                <m:sty m:val="p"/>
              </m:rPr>
              <w:rPr>
                <w:rFonts w:ascii="Cambria Math" w:hAnsi="Cambria Math" w:cs="楷体_GB2312"/>
                <w:szCs w:val="21"/>
              </w:rPr>
              <m:t>r</m:t>
            </m:r>
          </m:e>
          <m:sub>
            <m:r>
              <w:rPr>
                <w:rFonts w:ascii="Cambria Math" w:hAnsi="Cambria Math" w:cs="楷体_GB2312"/>
                <w:szCs w:val="21"/>
              </w:rPr>
              <m:t>i</m:t>
            </m:r>
          </m:sub>
        </m:sSub>
        <m:r>
          <m:rPr>
            <m:sty m:val="p"/>
          </m:rPr>
          <w:rPr>
            <w:rFonts w:ascii="Cambria Math" w:hAnsi="Cambria Math" w:cs="楷体_GB2312"/>
            <w:szCs w:val="21"/>
          </w:rPr>
          <m:t>=</m:t>
        </m:r>
        <m:f>
          <m:fPr>
            <m:ctrlPr>
              <w:rPr>
                <w:rFonts w:ascii="Cambria Math" w:hAnsi="Cambria Math" w:cs="楷体_GB2312"/>
                <w:bCs/>
                <w:szCs w:val="21"/>
              </w:rPr>
            </m:ctrlPr>
          </m:fPr>
          <m:num>
            <m:sSub>
              <m:sSubPr>
                <m:ctrlPr>
                  <w:rPr>
                    <w:rFonts w:ascii="Cambria Math" w:hAnsi="Cambria Math" w:cs="楷体_GB2312"/>
                    <w:bCs/>
                    <w:szCs w:val="21"/>
                  </w:rPr>
                </m:ctrlPr>
              </m:sSubPr>
              <m:e>
                <m:r>
                  <w:rPr>
                    <w:rFonts w:ascii="Cambria Math" w:hAnsi="Cambria Math" w:cs="楷体_GB2312"/>
                    <w:szCs w:val="21"/>
                  </w:rPr>
                  <m:t>λ</m:t>
                </m:r>
              </m:e>
              <m:sub>
                <m:r>
                  <w:rPr>
                    <w:rFonts w:ascii="Cambria Math" w:hAnsi="Cambria Math" w:cs="楷体_GB2312"/>
                    <w:szCs w:val="21"/>
                  </w:rPr>
                  <m:t>i</m:t>
                </m:r>
              </m:sub>
            </m:sSub>
          </m:num>
          <m:den>
            <m:nary>
              <m:naryPr>
                <m:chr m:val="∑"/>
                <m:limLoc m:val="undOvr"/>
                <m:ctrlPr>
                  <w:rPr>
                    <w:rFonts w:ascii="Cambria Math" w:hAnsi="Cambria Math" w:cs="楷体_GB2312"/>
                    <w:bCs/>
                    <w:szCs w:val="21"/>
                  </w:rPr>
                </m:ctrlPr>
              </m:naryPr>
              <m:sub>
                <m:r>
                  <w:rPr>
                    <w:rFonts w:ascii="Cambria Math" w:hAnsi="Cambria Math" w:cs="楷体_GB2312"/>
                    <w:szCs w:val="21"/>
                  </w:rPr>
                  <m:t>i</m:t>
                </m:r>
                <m:r>
                  <m:rPr>
                    <m:sty m:val="p"/>
                  </m:rPr>
                  <w:rPr>
                    <w:rFonts w:ascii="Cambria Math" w:hAnsi="Cambria Math" w:cs="楷体_GB2312"/>
                    <w:szCs w:val="21"/>
                  </w:rPr>
                  <m:t>=1</m:t>
                </m:r>
              </m:sub>
              <m:sup>
                <m:r>
                  <w:rPr>
                    <w:rFonts w:ascii="Cambria Math" w:hAnsi="Cambria Math" w:cs="楷体_GB2312"/>
                    <w:szCs w:val="21"/>
                  </w:rPr>
                  <m:t>k</m:t>
                </m:r>
              </m:sup>
              <m:e>
                <m:r>
                  <w:rPr>
                    <w:rFonts w:ascii="Cambria Math" w:hAnsi="Cambria Math" w:cs="楷体_GB2312"/>
                    <w:szCs w:val="21"/>
                  </w:rPr>
                  <m:t>λ</m:t>
                </m:r>
              </m:e>
            </m:nary>
          </m:den>
        </m:f>
      </m:oMath>
      <w:r w:rsidRPr="000C4DC1">
        <w:rPr>
          <w:rFonts w:ascii="宋体" w:hAnsi="宋体" w:cs="楷体_GB2312" w:hint="eastAsia"/>
          <w:bCs/>
          <w:szCs w:val="21"/>
        </w:rPr>
        <w:t>，不同</w:t>
      </w:r>
      <w:r w:rsidRPr="000C4DC1">
        <w:rPr>
          <w:rFonts w:ascii="宋体" w:hAnsi="宋体" w:cs="楷体_GB2312"/>
          <w:bCs/>
          <w:szCs w:val="21"/>
        </w:rPr>
        <w:t>样本</w:t>
      </w:r>
      <m:oMath>
        <m:sSub>
          <m:sSubPr>
            <m:ctrlPr>
              <w:rPr>
                <w:rFonts w:ascii="Cambria Math" w:hAnsi="Cambria Math" w:cs="楷体_GB2312"/>
                <w:bCs/>
                <w:szCs w:val="21"/>
              </w:rPr>
            </m:ctrlPr>
          </m:sSubPr>
          <m:e>
            <m:r>
              <w:rPr>
                <w:rFonts w:ascii="Cambria Math" w:hAnsi="Cambria Math" w:cs="楷体_GB2312"/>
                <w:szCs w:val="21"/>
              </w:rPr>
              <m:t>X</m:t>
            </m:r>
          </m:e>
          <m:sub>
            <m:r>
              <w:rPr>
                <w:rFonts w:ascii="Cambria Math" w:hAnsi="Cambria Math" w:cs="楷体_GB2312"/>
                <w:szCs w:val="21"/>
              </w:rPr>
              <m:t>i</m:t>
            </m:r>
          </m:sub>
        </m:sSub>
      </m:oMath>
      <w:r w:rsidRPr="000C4DC1">
        <w:rPr>
          <w:rFonts w:ascii="宋体" w:hAnsi="宋体" w:cs="楷体_GB2312" w:hint="eastAsia"/>
          <w:bCs/>
          <w:szCs w:val="21"/>
        </w:rPr>
        <w:t>最佳</w:t>
      </w:r>
      <w:r w:rsidRPr="000C4DC1">
        <w:rPr>
          <w:rFonts w:ascii="宋体" w:hAnsi="宋体" w:cs="楷体_GB2312"/>
          <w:bCs/>
          <w:szCs w:val="21"/>
        </w:rPr>
        <w:t>投影对应的</w:t>
      </w:r>
      <w:r w:rsidRPr="000C4DC1">
        <w:rPr>
          <w:rFonts w:ascii="宋体" w:hAnsi="宋体" w:cs="楷体_GB2312" w:hint="eastAsia"/>
          <w:bCs/>
          <w:szCs w:val="21"/>
        </w:rPr>
        <w:t>特征值记为</w:t>
      </w:r>
      <m:oMath>
        <m:sSub>
          <m:sSubPr>
            <m:ctrlPr>
              <w:rPr>
                <w:rFonts w:ascii="Cambria Math" w:hAnsi="Cambria Math" w:cs="楷体_GB2312"/>
                <w:bCs/>
                <w:szCs w:val="21"/>
              </w:rPr>
            </m:ctrlPr>
          </m:sSubPr>
          <m:e>
            <m:r>
              <w:rPr>
                <w:rFonts w:ascii="Cambria Math" w:hAnsi="Cambria Math" w:cs="楷体_GB2312"/>
                <w:szCs w:val="21"/>
              </w:rPr>
              <m:t>λ</m:t>
            </m:r>
          </m:e>
          <m:sub>
            <m:r>
              <w:rPr>
                <w:rFonts w:ascii="Cambria Math" w:hAnsi="Cambria Math" w:cs="楷体_GB2312"/>
                <w:szCs w:val="21"/>
              </w:rPr>
              <m:t>i</m:t>
            </m:r>
          </m:sub>
        </m:sSub>
      </m:oMath>
      <w:r w:rsidRPr="000C4DC1">
        <w:rPr>
          <w:rFonts w:ascii="宋体" w:hAnsi="宋体" w:cs="楷体_GB2312" w:hint="eastAsia"/>
          <w:bCs/>
          <w:szCs w:val="21"/>
        </w:rPr>
        <w:t>，</w:t>
      </w:r>
      <m:oMath>
        <m:sSub>
          <m:sSubPr>
            <m:ctrlPr>
              <w:rPr>
                <w:rFonts w:ascii="Cambria Math" w:hAnsi="Cambria Math" w:cs="楷体_GB2312"/>
                <w:bCs/>
                <w:szCs w:val="21"/>
              </w:rPr>
            </m:ctrlPr>
          </m:sSubPr>
          <m:e>
            <m:r>
              <w:rPr>
                <w:rFonts w:ascii="Cambria Math" w:hAnsi="Cambria Math" w:cs="楷体_GB2312"/>
                <w:szCs w:val="21"/>
              </w:rPr>
              <m:t>F</m:t>
            </m:r>
          </m:e>
          <m:sub>
            <m:r>
              <w:rPr>
                <w:rFonts w:ascii="Cambria Math" w:hAnsi="Cambria Math" w:cs="楷体_GB2312"/>
                <w:szCs w:val="21"/>
              </w:rPr>
              <m:t>i</m:t>
            </m:r>
          </m:sub>
        </m:sSub>
      </m:oMath>
      <w:r w:rsidRPr="000C4DC1">
        <w:rPr>
          <w:rFonts w:ascii="宋体" w:hAnsi="宋体" w:cs="楷体_GB2312" w:hint="eastAsia"/>
          <w:bCs/>
          <w:szCs w:val="21"/>
        </w:rPr>
        <w:t>表示</w:t>
      </w:r>
      <w:r w:rsidRPr="000C4DC1">
        <w:rPr>
          <w:rFonts w:ascii="宋体" w:hAnsi="宋体" w:cs="楷体_GB2312"/>
          <w:bCs/>
          <w:szCs w:val="21"/>
        </w:rPr>
        <w:t>第</w:t>
      </w:r>
      <m:oMath>
        <m:r>
          <m:rPr>
            <m:sty m:val="p"/>
          </m:rPr>
          <w:rPr>
            <w:rFonts w:ascii="Cambria Math" w:hAnsi="Cambria Math" w:cs="楷体_GB2312" w:hint="eastAsia"/>
            <w:szCs w:val="21"/>
          </w:rPr>
          <m:t>i</m:t>
        </m:r>
      </m:oMath>
      <w:r w:rsidRPr="000C4DC1">
        <w:rPr>
          <w:rFonts w:ascii="宋体" w:hAnsi="宋体" w:cs="楷体_GB2312" w:hint="eastAsia"/>
          <w:bCs/>
          <w:szCs w:val="21"/>
        </w:rPr>
        <w:t>个</w:t>
      </w:r>
      <w:r w:rsidRPr="000C4DC1">
        <w:rPr>
          <w:rFonts w:ascii="宋体" w:hAnsi="宋体" w:cs="楷体_GB2312"/>
          <w:bCs/>
          <w:szCs w:val="21"/>
        </w:rPr>
        <w:t>可用主成</w:t>
      </w:r>
      <w:r w:rsidRPr="000C4DC1">
        <w:rPr>
          <w:rFonts w:ascii="宋体" w:hAnsi="宋体" w:cs="楷体_GB2312" w:hint="eastAsia"/>
          <w:bCs/>
          <w:szCs w:val="21"/>
        </w:rPr>
        <w:t>分</w:t>
      </w:r>
      <w:r w:rsidRPr="000C4DC1">
        <w:rPr>
          <w:rFonts w:ascii="宋体" w:hAnsi="宋体" w:cs="楷体_GB2312"/>
          <w:bCs/>
          <w:szCs w:val="21"/>
        </w:rPr>
        <w:t>。</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bCs/>
          <w:szCs w:val="21"/>
        </w:rPr>
        <w:lastRenderedPageBreak/>
        <w:t>一般采用</w:t>
      </w:r>
      <w:r w:rsidRPr="000C4DC1">
        <w:rPr>
          <w:rFonts w:ascii="宋体" w:hAnsi="宋体" w:cs="楷体_GB2312" w:hint="eastAsia"/>
          <w:bCs/>
          <w:szCs w:val="21"/>
        </w:rPr>
        <w:t>spss等</w:t>
      </w:r>
      <w:r w:rsidRPr="000C4DC1">
        <w:rPr>
          <w:rFonts w:ascii="宋体" w:hAnsi="宋体" w:cs="楷体_GB2312"/>
          <w:bCs/>
          <w:szCs w:val="21"/>
        </w:rPr>
        <w:t>类似软件来辅助计算</w:t>
      </w:r>
      <w:r w:rsidRPr="000C4DC1">
        <w:rPr>
          <w:rFonts w:ascii="宋体" w:hAnsi="宋体" w:cs="楷体_GB2312" w:hint="eastAsia"/>
          <w:bCs/>
          <w:szCs w:val="21"/>
        </w:rPr>
        <w:t>。随着</w:t>
      </w:r>
      <w:r w:rsidRPr="000C4DC1">
        <w:rPr>
          <w:rFonts w:ascii="宋体" w:hAnsi="宋体" w:cs="楷体_GB2312"/>
          <w:bCs/>
          <w:szCs w:val="21"/>
        </w:rPr>
        <w:t>样本</w:t>
      </w:r>
      <w:r w:rsidRPr="000C4DC1">
        <w:rPr>
          <w:rFonts w:ascii="宋体" w:hAnsi="宋体" w:cs="楷体_GB2312" w:hint="eastAsia"/>
          <w:bCs/>
          <w:szCs w:val="21"/>
        </w:rPr>
        <w:t>X的</w:t>
      </w:r>
      <w:r w:rsidRPr="000C4DC1">
        <w:rPr>
          <w:rFonts w:ascii="宋体" w:hAnsi="宋体" w:cs="楷体_GB2312"/>
          <w:bCs/>
          <w:szCs w:val="21"/>
        </w:rPr>
        <w:t>变化</w:t>
      </w:r>
      <w:r w:rsidRPr="000C4DC1">
        <w:rPr>
          <w:rFonts w:ascii="宋体" w:hAnsi="宋体" w:cs="楷体_GB2312" w:hint="eastAsia"/>
          <w:bCs/>
          <w:szCs w:val="21"/>
        </w:rPr>
        <w:t>，</w:t>
      </w:r>
      <w:r w:rsidRPr="000C4DC1">
        <w:rPr>
          <w:rFonts w:ascii="宋体" w:hAnsi="宋体" w:cs="楷体_GB2312"/>
          <w:bCs/>
          <w:szCs w:val="21"/>
        </w:rPr>
        <w:t>参数</w:t>
      </w:r>
      <m:oMath>
        <m:r>
          <m:rPr>
            <m:sty m:val="p"/>
          </m:rPr>
          <w:rPr>
            <w:rFonts w:ascii="Cambria Math" w:hAnsi="Cambria Math" w:cs="楷体_GB2312"/>
            <w:szCs w:val="21"/>
          </w:rPr>
          <m:t>λ</m:t>
        </m:r>
      </m:oMath>
      <w:r w:rsidRPr="000C4DC1">
        <w:rPr>
          <w:rFonts w:ascii="宋体" w:hAnsi="宋体" w:cs="楷体_GB2312" w:hint="eastAsia"/>
          <w:bCs/>
          <w:szCs w:val="21"/>
        </w:rPr>
        <w:t>不断</w:t>
      </w:r>
      <w:r w:rsidRPr="000C4DC1">
        <w:rPr>
          <w:rFonts w:ascii="宋体" w:hAnsi="宋体" w:cs="楷体_GB2312"/>
          <w:bCs/>
          <w:szCs w:val="21"/>
        </w:rPr>
        <w:t>变化</w:t>
      </w:r>
      <w:r w:rsidRPr="000C4DC1">
        <w:rPr>
          <w:rFonts w:ascii="宋体" w:hAnsi="宋体" w:cs="楷体_GB2312" w:hint="eastAsia"/>
          <w:bCs/>
          <w:szCs w:val="21"/>
        </w:rPr>
        <w:t>，通过</w:t>
      </w:r>
      <w:r w:rsidRPr="000C4DC1">
        <w:rPr>
          <w:rFonts w:ascii="宋体" w:hAnsi="宋体" w:cs="楷体_GB2312"/>
          <w:bCs/>
          <w:szCs w:val="21"/>
        </w:rPr>
        <w:t>不断的学习</w:t>
      </w:r>
      <w:r w:rsidRPr="000C4DC1">
        <w:rPr>
          <w:rFonts w:ascii="宋体" w:hAnsi="宋体" w:cs="楷体_GB2312" w:hint="eastAsia"/>
          <w:bCs/>
          <w:szCs w:val="21"/>
        </w:rPr>
        <w:t>X，</w:t>
      </w:r>
      <w:r w:rsidRPr="000C4DC1">
        <w:rPr>
          <w:rFonts w:ascii="宋体" w:hAnsi="宋体" w:cs="楷体_GB2312"/>
          <w:bCs/>
          <w:szCs w:val="21"/>
        </w:rPr>
        <w:t>参数</w:t>
      </w:r>
      <m:oMath>
        <m:sSub>
          <m:sSubPr>
            <m:ctrlPr>
              <w:rPr>
                <w:rFonts w:ascii="Cambria Math" w:hAnsi="Cambria Math" w:cs="楷体_GB2312"/>
                <w:bCs/>
                <w:szCs w:val="21"/>
              </w:rPr>
            </m:ctrlPr>
          </m:sSubPr>
          <m:e>
            <m:r>
              <m:rPr>
                <m:sty m:val="p"/>
              </m:rPr>
              <w:rPr>
                <w:rFonts w:ascii="Cambria Math" w:hAnsi="Cambria Math" w:cs="楷体_GB2312"/>
                <w:szCs w:val="21"/>
              </w:rPr>
              <m:t>r</m:t>
            </m:r>
          </m:e>
          <m:sub>
            <m:r>
              <w:rPr>
                <w:rFonts w:ascii="Cambria Math" w:hAnsi="Cambria Math" w:cs="楷体_GB2312"/>
                <w:szCs w:val="21"/>
              </w:rPr>
              <m:t>i</m:t>
            </m:r>
          </m:sub>
        </m:sSub>
      </m:oMath>
      <w:r w:rsidRPr="000C4DC1">
        <w:rPr>
          <w:rFonts w:ascii="宋体" w:hAnsi="宋体" w:cs="楷体_GB2312" w:hint="eastAsia"/>
          <w:bCs/>
          <w:szCs w:val="21"/>
        </w:rPr>
        <w:t>不断</w:t>
      </w:r>
      <w:r w:rsidRPr="000C4DC1">
        <w:rPr>
          <w:rFonts w:ascii="宋体" w:hAnsi="宋体" w:cs="楷体_GB2312"/>
          <w:bCs/>
          <w:szCs w:val="21"/>
        </w:rPr>
        <w:t>变化，最终趋于稳定。</w:t>
      </w:r>
    </w:p>
    <w:p w:rsidR="00D574DF" w:rsidRPr="0007258C" w:rsidRDefault="008444FE" w:rsidP="000C4DC1">
      <w:pPr>
        <w:snapToGrid w:val="0"/>
        <w:spacing w:afterLines="30" w:after="93" w:line="312" w:lineRule="auto"/>
        <w:ind w:firstLineChars="200" w:firstLine="420"/>
        <w:rPr>
          <w:rFonts w:ascii="黑体" w:eastAsia="黑体" w:hAnsi="黑体" w:cs="楷体_GB2312"/>
          <w:bCs/>
          <w:szCs w:val="21"/>
        </w:rPr>
      </w:pPr>
      <w:r w:rsidRPr="0007258C">
        <w:rPr>
          <w:rFonts w:ascii="黑体" w:eastAsia="黑体" w:hAnsi="黑体" w:cs="楷体_GB2312"/>
          <w:bCs/>
          <w:szCs w:val="21"/>
        </w:rPr>
        <w:t>3</w:t>
      </w:r>
      <w:r w:rsidRPr="0007258C">
        <w:rPr>
          <w:rFonts w:ascii="黑体" w:eastAsia="黑体" w:hAnsi="黑体" w:cs="楷体_GB2312" w:hint="eastAsia"/>
          <w:bCs/>
          <w:szCs w:val="21"/>
        </w:rPr>
        <w:t>）</w:t>
      </w:r>
      <w:r w:rsidR="00D574DF" w:rsidRPr="0007258C">
        <w:rPr>
          <w:rFonts w:ascii="黑体" w:eastAsia="黑体" w:hAnsi="黑体" w:cs="楷体_GB2312" w:hint="eastAsia"/>
          <w:bCs/>
          <w:szCs w:val="21"/>
        </w:rPr>
        <w:t>目标特征提取</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由于目标不同，环境不同，提取目标特征同一类型目标上具有唯一性和稳定性，尽可能地不依赖于提取目标特征时的条件和环境。特征提取方法应该能够提取出可区分的、可靠的、独立的、少冗余的目标特征量。对于特征的提取，要保证类内聚类性和类间可分性，同时避免冗余性，获取有效的目标特征。以不同光学、非光学传感器获取的图像目标特征提取为例，可使用具有不变性的灰度共生矩阵、</w:t>
      </w:r>
      <w:r w:rsidRPr="000C4DC1">
        <w:rPr>
          <w:rFonts w:ascii="宋体" w:hAnsi="宋体" w:cs="楷体_GB2312"/>
          <w:bCs/>
          <w:szCs w:val="21"/>
        </w:rPr>
        <w:t>Hu</w:t>
      </w:r>
      <w:r w:rsidRPr="000C4DC1">
        <w:rPr>
          <w:rFonts w:ascii="宋体" w:hAnsi="宋体" w:cs="楷体_GB2312" w:hint="eastAsia"/>
          <w:bCs/>
          <w:szCs w:val="21"/>
        </w:rPr>
        <w:t>不变矩、小波矩等矩特征的提取方法。</w:t>
      </w:r>
    </w:p>
    <w:p w:rsidR="00D574DF" w:rsidRPr="0007258C" w:rsidRDefault="008444FE" w:rsidP="0007258C">
      <w:pPr>
        <w:snapToGrid w:val="0"/>
        <w:spacing w:afterLines="30" w:after="93" w:line="312" w:lineRule="auto"/>
        <w:ind w:firstLineChars="200" w:firstLine="422"/>
        <w:rPr>
          <w:rFonts w:ascii="宋体" w:hAnsi="宋体" w:cs="楷体_GB2312"/>
          <w:b/>
          <w:bCs/>
          <w:szCs w:val="21"/>
        </w:rPr>
      </w:pPr>
      <w:r w:rsidRPr="0007258C">
        <w:rPr>
          <w:rFonts w:ascii="宋体" w:hAnsi="宋体" w:cs="楷体_GB2312"/>
          <w:b/>
          <w:bCs/>
          <w:szCs w:val="21"/>
        </w:rPr>
        <w:t>a.</w:t>
      </w:r>
      <w:r w:rsidR="00D574DF" w:rsidRPr="0007258C">
        <w:rPr>
          <w:rFonts w:ascii="宋体" w:hAnsi="宋体" w:cs="楷体_GB2312" w:hint="eastAsia"/>
          <w:b/>
          <w:bCs/>
          <w:szCs w:val="21"/>
        </w:rPr>
        <w:t>灰度共生矩阵特征提取方法</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共生矩阵是用两个位置的像素的联合概率密度来定义，它不仅反映亮度的分布特性，也反映具有同样亮度或接近亮度的象素之间的位置分布特性，是有关图像亮度变化的二阶统计特征，是定义一组纹理特征的基础。</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灰度共生矩阵描述的是在某方向上间隔一定距离的一对像素点对灰度出现的统计规律，即从图像灰度值为</w:t>
      </w:r>
      <w:r w:rsidRPr="000C4DC1">
        <w:rPr>
          <w:rFonts w:ascii="宋体" w:hAnsi="宋体" w:cs="楷体_GB2312"/>
          <w:bCs/>
          <w:szCs w:val="21"/>
        </w:rPr>
        <w:t>i</w:t>
      </w:r>
      <w:r w:rsidRPr="000C4DC1">
        <w:rPr>
          <w:rFonts w:ascii="宋体" w:hAnsi="宋体" w:cs="楷体_GB2312" w:hint="eastAsia"/>
          <w:bCs/>
          <w:szCs w:val="21"/>
        </w:rPr>
        <w:t>的像元</w:t>
      </w:r>
      <w:r w:rsidRPr="000C4DC1">
        <w:rPr>
          <w:rFonts w:ascii="宋体" w:hAnsi="宋体" w:cs="楷体_GB2312"/>
          <w:bCs/>
          <w:szCs w:val="21"/>
        </w:rPr>
        <w:t>(x,</w:t>
      </w:r>
      <w:r w:rsidRPr="000C4DC1">
        <w:rPr>
          <w:rFonts w:ascii="宋体" w:hAnsi="宋体" w:cs="楷体_GB2312" w:hint="eastAsia"/>
          <w:bCs/>
          <w:szCs w:val="21"/>
        </w:rPr>
        <w:t>y</w:t>
      </w:r>
      <w:r w:rsidRPr="000C4DC1">
        <w:rPr>
          <w:rFonts w:ascii="宋体" w:hAnsi="宋体" w:cs="楷体_GB2312"/>
          <w:bCs/>
          <w:szCs w:val="21"/>
        </w:rPr>
        <w:t>)</w:t>
      </w:r>
      <w:r w:rsidRPr="000C4DC1">
        <w:rPr>
          <w:rFonts w:ascii="宋体" w:hAnsi="宋体" w:cs="楷体_GB2312" w:hint="eastAsia"/>
          <w:bCs/>
          <w:szCs w:val="21"/>
        </w:rPr>
        <w:t>出发，统计与其距离为d、方向为θ、灰度值为</w:t>
      </w:r>
      <w:r w:rsidRPr="000C4DC1">
        <w:rPr>
          <w:rFonts w:ascii="宋体" w:hAnsi="宋体" w:cs="楷体_GB2312"/>
          <w:bCs/>
          <w:szCs w:val="21"/>
        </w:rPr>
        <w:t>j</w:t>
      </w:r>
      <w:r w:rsidRPr="000C4DC1">
        <w:rPr>
          <w:rFonts w:ascii="宋体" w:hAnsi="宋体" w:cs="楷体_GB2312" w:hint="eastAsia"/>
          <w:bCs/>
          <w:szCs w:val="21"/>
        </w:rPr>
        <w:t>的像元(</w:t>
      </w:r>
      <w:r w:rsidRPr="000C4DC1">
        <w:rPr>
          <w:rFonts w:ascii="宋体" w:hAnsi="宋体" w:cs="楷体_GB2312"/>
          <w:bCs/>
          <w:szCs w:val="21"/>
        </w:rPr>
        <w:t>x+a,y+b</w:t>
      </w:r>
      <w:r w:rsidRPr="000C4DC1">
        <w:rPr>
          <w:rFonts w:ascii="宋体" w:hAnsi="宋体" w:cs="楷体_GB2312" w:hint="eastAsia"/>
          <w:bCs/>
          <w:szCs w:val="21"/>
        </w:rPr>
        <w:t>)同时出现的概率p(</w:t>
      </w:r>
      <w:r w:rsidRPr="000C4DC1">
        <w:rPr>
          <w:rFonts w:ascii="宋体" w:hAnsi="宋体" w:cs="楷体_GB2312"/>
          <w:bCs/>
          <w:szCs w:val="21"/>
        </w:rPr>
        <w:t>i,j,d,</w:t>
      </w:r>
      <w:r w:rsidRPr="000C4DC1">
        <w:rPr>
          <w:rFonts w:ascii="宋体" w:hAnsi="宋体" w:cs="楷体_GB2312" w:hint="eastAsia"/>
          <w:bCs/>
          <w:szCs w:val="21"/>
        </w:rPr>
        <w:t>θ)，其数学表达为：</w:t>
      </w:r>
      <m:oMath>
        <m:r>
          <m:rPr>
            <m:sty m:val="p"/>
          </m:rPr>
          <w:rPr>
            <w:rFonts w:ascii="Cambria Math" w:hAnsi="Cambria Math" w:cs="楷体_GB2312"/>
            <w:szCs w:val="21"/>
          </w:rPr>
          <m:t>p</m:t>
        </m:r>
        <m:d>
          <m:dPr>
            <m:ctrlPr>
              <w:rPr>
                <w:rFonts w:ascii="Cambria Math" w:hAnsi="Cambria Math" w:cs="楷体_GB2312"/>
                <w:bCs/>
                <w:szCs w:val="21"/>
              </w:rPr>
            </m:ctrlPr>
          </m:dPr>
          <m:e>
            <m:r>
              <m:rPr>
                <m:sty m:val="p"/>
              </m:rPr>
              <w:rPr>
                <w:rFonts w:ascii="Cambria Math" w:hAnsi="Cambria Math" w:cs="楷体_GB2312"/>
                <w:szCs w:val="21"/>
              </w:rPr>
              <m:t>i,j,d,</m:t>
            </m:r>
            <m:r>
              <m:rPr>
                <m:sty m:val="p"/>
              </m:rPr>
              <w:rPr>
                <w:rFonts w:ascii="Cambria Math" w:hAnsi="Cambria Math" w:cs="楷体_GB2312" w:hint="eastAsia"/>
                <w:szCs w:val="21"/>
              </w:rPr>
              <m:t>θ</m:t>
            </m:r>
          </m:e>
        </m:d>
        <m:r>
          <m:rPr>
            <m:sty m:val="p"/>
          </m:rPr>
          <w:rPr>
            <w:rFonts w:ascii="Cambria Math" w:hAnsi="Cambria Math" w:cs="楷体_GB2312"/>
            <w:szCs w:val="21"/>
          </w:rPr>
          <m:t>={[</m:t>
        </m:r>
        <m:d>
          <m:dPr>
            <m:ctrlPr>
              <w:rPr>
                <w:rFonts w:ascii="Cambria Math" w:hAnsi="Cambria Math" w:cs="楷体_GB2312"/>
                <w:bCs/>
                <w:szCs w:val="21"/>
              </w:rPr>
            </m:ctrlPr>
          </m:dPr>
          <m:e>
            <m:r>
              <m:rPr>
                <m:sty m:val="p"/>
              </m:rPr>
              <w:rPr>
                <w:rFonts w:ascii="Cambria Math" w:hAnsi="Cambria Math" w:cs="楷体_GB2312"/>
                <w:szCs w:val="21"/>
              </w:rPr>
              <m:t>x,y</m:t>
            </m:r>
          </m:e>
        </m:d>
        <m:r>
          <m:rPr>
            <m:sty m:val="p"/>
          </m:rPr>
          <w:rPr>
            <w:rFonts w:ascii="Cambria Math" w:hAnsi="Cambria Math" w:cs="楷体_GB2312"/>
            <w:szCs w:val="21"/>
          </w:rPr>
          <m:t>,(x+a,y+b)]|f</m:t>
        </m:r>
        <m:d>
          <m:dPr>
            <m:ctrlPr>
              <w:rPr>
                <w:rFonts w:ascii="Cambria Math" w:hAnsi="Cambria Math" w:cs="楷体_GB2312"/>
                <w:bCs/>
                <w:szCs w:val="21"/>
              </w:rPr>
            </m:ctrlPr>
          </m:dPr>
          <m:e>
            <m:r>
              <m:rPr>
                <m:sty m:val="p"/>
              </m:rPr>
              <w:rPr>
                <w:rFonts w:ascii="Cambria Math" w:hAnsi="Cambria Math" w:cs="楷体_GB2312"/>
                <w:szCs w:val="21"/>
              </w:rPr>
              <m:t>x,y</m:t>
            </m:r>
          </m:e>
        </m:d>
        <m:r>
          <m:rPr>
            <m:sty m:val="p"/>
          </m:rPr>
          <w:rPr>
            <w:rFonts w:ascii="Cambria Math" w:hAnsi="Cambria Math" w:cs="楷体_GB2312"/>
            <w:szCs w:val="21"/>
          </w:rPr>
          <m:t>=i,f</m:t>
        </m:r>
        <m:d>
          <m:dPr>
            <m:ctrlPr>
              <w:rPr>
                <w:rFonts w:ascii="Cambria Math" w:hAnsi="Cambria Math" w:cs="楷体_GB2312"/>
                <w:bCs/>
                <w:szCs w:val="21"/>
              </w:rPr>
            </m:ctrlPr>
          </m:dPr>
          <m:e>
            <m:r>
              <m:rPr>
                <m:sty m:val="p"/>
              </m:rPr>
              <w:rPr>
                <w:rFonts w:ascii="Cambria Math" w:hAnsi="Cambria Math" w:cs="楷体_GB2312"/>
                <w:szCs w:val="21"/>
              </w:rPr>
              <m:t>x+a,y+b</m:t>
            </m:r>
          </m:e>
        </m:d>
        <m:r>
          <m:rPr>
            <m:sty m:val="p"/>
          </m:rPr>
          <w:rPr>
            <w:rFonts w:ascii="Cambria Math" w:hAnsi="Cambria Math" w:cs="楷体_GB2312"/>
            <w:szCs w:val="21"/>
          </w:rPr>
          <m:t>=j}</m:t>
        </m:r>
      </m:oMath>
      <w:r w:rsidRPr="000C4DC1">
        <w:rPr>
          <w:rFonts w:ascii="宋体" w:hAnsi="宋体" w:cs="楷体_GB2312" w:hint="eastAsia"/>
          <w:bCs/>
          <w:szCs w:val="21"/>
        </w:rPr>
        <w:t>。</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式中θ为灰度共生矩阵的生成方向，通常取</w:t>
      </w:r>
      <w:r w:rsidRPr="000C4DC1">
        <w:rPr>
          <w:rFonts w:ascii="宋体" w:hAnsi="宋体" w:cs="楷体_GB2312"/>
          <w:bCs/>
          <w:szCs w:val="21"/>
        </w:rPr>
        <w:t>0</w:t>
      </w:r>
      <w:r w:rsidRPr="000C4DC1">
        <w:rPr>
          <w:rFonts w:ascii="宋体" w:hAnsi="宋体" w:cs="楷体_GB2312" w:hint="eastAsia"/>
          <w:bCs/>
          <w:szCs w:val="21"/>
        </w:rPr>
        <w:t>°、</w:t>
      </w:r>
      <w:r w:rsidRPr="000C4DC1">
        <w:rPr>
          <w:rFonts w:ascii="宋体" w:hAnsi="宋体" w:cs="楷体_GB2312"/>
          <w:bCs/>
          <w:szCs w:val="21"/>
        </w:rPr>
        <w:t>45</w:t>
      </w:r>
      <w:r w:rsidRPr="000C4DC1">
        <w:rPr>
          <w:rFonts w:ascii="宋体" w:hAnsi="宋体" w:cs="楷体_GB2312" w:hint="eastAsia"/>
          <w:bCs/>
          <w:szCs w:val="21"/>
        </w:rPr>
        <w:t>°、</w:t>
      </w:r>
      <w:r w:rsidRPr="000C4DC1">
        <w:rPr>
          <w:rFonts w:ascii="宋体" w:hAnsi="宋体" w:cs="楷体_GB2312"/>
          <w:bCs/>
          <w:szCs w:val="21"/>
        </w:rPr>
        <w:t>90</w:t>
      </w:r>
      <w:r w:rsidRPr="000C4DC1">
        <w:rPr>
          <w:rFonts w:ascii="宋体" w:hAnsi="宋体" w:cs="楷体_GB2312" w:hint="eastAsia"/>
          <w:bCs/>
          <w:szCs w:val="21"/>
        </w:rPr>
        <w:t>°、</w:t>
      </w:r>
      <w:r w:rsidRPr="000C4DC1">
        <w:rPr>
          <w:rFonts w:ascii="宋体" w:hAnsi="宋体" w:cs="楷体_GB2312"/>
          <w:bCs/>
          <w:szCs w:val="21"/>
        </w:rPr>
        <w:t>135</w:t>
      </w:r>
      <w:r w:rsidRPr="000C4DC1">
        <w:rPr>
          <w:rFonts w:ascii="宋体" w:hAnsi="宋体" w:cs="楷体_GB2312" w:hint="eastAsia"/>
          <w:bCs/>
          <w:szCs w:val="21"/>
        </w:rPr>
        <w:t>°四个方向，它能反映出图像灰度关于方向、相邻间隔、变化幅度的综合信息，是描述纹理的常用方法。能量、惯量、熵和相关性是灰度共生矩阵的四个关键特征。其中能量是灰度共生矩阵元素值平方和，反映图像灰度分布均匀程度和纹理粗细度；惯性矩是灰度共生矩阵的二次统计量；行或列方向上的灰度共生矩阵元素的相似程度的度量就是相关性，图像的局部灰度相关性通过相关值的大小反映，同时相关值也可以反映矩阵元素值相差值的大小；熵是图像的信息量的一个度量，纹理信息的度量是一个随机性的，熵较大时，共生矩阵中元素分散分布，共生矩阵中的矩阵元素具有最大的随机性并且空间共生矩阵中所有值几乎相等，可以表示出图像纹理的不规则程度或复杂程度。</w:t>
      </w:r>
    </w:p>
    <w:p w:rsidR="00D574DF" w:rsidRPr="0007258C" w:rsidRDefault="008444FE" w:rsidP="0007258C">
      <w:pPr>
        <w:snapToGrid w:val="0"/>
        <w:spacing w:afterLines="30" w:after="93" w:line="312" w:lineRule="auto"/>
        <w:ind w:firstLineChars="200" w:firstLine="422"/>
        <w:rPr>
          <w:rFonts w:ascii="宋体" w:hAnsi="宋体" w:cs="楷体_GB2312"/>
          <w:b/>
          <w:bCs/>
          <w:szCs w:val="21"/>
        </w:rPr>
      </w:pPr>
      <w:r w:rsidRPr="0007258C">
        <w:rPr>
          <w:rFonts w:ascii="宋体" w:hAnsi="宋体" w:cs="楷体_GB2312"/>
          <w:b/>
          <w:bCs/>
          <w:szCs w:val="21"/>
        </w:rPr>
        <w:t>b.</w:t>
      </w:r>
      <w:r w:rsidR="00D574DF" w:rsidRPr="0007258C">
        <w:rPr>
          <w:rFonts w:ascii="宋体" w:hAnsi="宋体" w:cs="楷体_GB2312"/>
          <w:b/>
          <w:bCs/>
          <w:szCs w:val="21"/>
        </w:rPr>
        <w:t>Hu</w:t>
      </w:r>
      <w:r w:rsidR="00D574DF" w:rsidRPr="0007258C">
        <w:rPr>
          <w:rFonts w:ascii="宋体" w:hAnsi="宋体" w:cs="楷体_GB2312" w:hint="eastAsia"/>
          <w:b/>
          <w:bCs/>
          <w:szCs w:val="21"/>
        </w:rPr>
        <w:t>不变矩特征提取方法</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在直角坐标系中，图像f</w:t>
      </w:r>
      <w:r w:rsidRPr="000C4DC1">
        <w:rPr>
          <w:rFonts w:ascii="宋体" w:hAnsi="宋体" w:cs="楷体_GB2312"/>
          <w:bCs/>
          <w:szCs w:val="21"/>
        </w:rPr>
        <w:t>(x,y)</w:t>
      </w:r>
      <w:r w:rsidRPr="000C4DC1">
        <w:rPr>
          <w:rFonts w:ascii="宋体" w:hAnsi="宋体" w:cs="楷体_GB2312" w:hint="eastAsia"/>
          <w:bCs/>
          <w:szCs w:val="21"/>
        </w:rPr>
        <w:t>的(</w:t>
      </w:r>
      <w:r w:rsidRPr="000C4DC1">
        <w:rPr>
          <w:rFonts w:ascii="宋体" w:hAnsi="宋体" w:cs="楷体_GB2312"/>
          <w:bCs/>
          <w:szCs w:val="21"/>
        </w:rPr>
        <w:t>p+q</w:t>
      </w:r>
      <w:r w:rsidRPr="000C4DC1">
        <w:rPr>
          <w:rFonts w:ascii="宋体" w:hAnsi="宋体" w:cs="楷体_GB2312" w:hint="eastAsia"/>
          <w:bCs/>
          <w:szCs w:val="21"/>
        </w:rPr>
        <w:t>)阶几何矩定位为：</w:t>
      </w:r>
    </w:p>
    <w:p w:rsidR="00D574DF" w:rsidRPr="000C4DC1" w:rsidRDefault="009855AF" w:rsidP="000C4DC1">
      <w:pPr>
        <w:snapToGrid w:val="0"/>
        <w:spacing w:afterLines="30" w:after="93" w:line="312" w:lineRule="auto"/>
        <w:ind w:firstLineChars="200" w:firstLine="420"/>
        <w:rPr>
          <w:rFonts w:ascii="宋体" w:hAnsi="宋体" w:cs="楷体_GB2312"/>
          <w:bCs/>
          <w:szCs w:val="21"/>
        </w:rPr>
      </w:pPr>
      <m:oMathPara>
        <m:oMath>
          <m:sSub>
            <m:sSubPr>
              <m:ctrlPr>
                <w:rPr>
                  <w:rFonts w:ascii="Cambria Math" w:hAnsi="Cambria Math" w:cs="楷体_GB2312"/>
                  <w:bCs/>
                  <w:szCs w:val="21"/>
                </w:rPr>
              </m:ctrlPr>
            </m:sSubPr>
            <m:e>
              <m:r>
                <w:rPr>
                  <w:rFonts w:ascii="Cambria Math" w:hAnsi="Cambria Math" w:cs="楷体_GB2312"/>
                  <w:szCs w:val="21"/>
                </w:rPr>
                <m:t>M</m:t>
              </m:r>
            </m:e>
            <m:sub>
              <m:r>
                <w:rPr>
                  <w:rFonts w:ascii="Cambria Math" w:hAnsi="Cambria Math" w:cs="楷体_GB2312"/>
                  <w:szCs w:val="21"/>
                </w:rPr>
                <m:t>pq</m:t>
              </m:r>
            </m:sub>
          </m:sSub>
          <m:r>
            <m:rPr>
              <m:sty m:val="p"/>
            </m:rPr>
            <w:rPr>
              <w:rFonts w:ascii="Cambria Math" w:hAnsi="Cambria Math" w:cs="楷体_GB2312"/>
              <w:szCs w:val="21"/>
            </w:rPr>
            <m:t>=</m:t>
          </m:r>
          <m:nary>
            <m:naryPr>
              <m:chr m:val="∬"/>
              <m:limLoc m:val="subSup"/>
              <m:ctrlPr>
                <w:rPr>
                  <w:rFonts w:ascii="Cambria Math" w:hAnsi="Cambria Math" w:cs="楷体_GB2312"/>
                  <w:bCs/>
                  <w:szCs w:val="21"/>
                </w:rPr>
              </m:ctrlPr>
            </m:naryPr>
            <m:sub>
              <m:r>
                <m:rPr>
                  <m:sty m:val="p"/>
                </m:rPr>
                <w:rPr>
                  <w:rFonts w:ascii="Cambria Math" w:hAnsi="Cambria Math" w:cs="楷体_GB2312"/>
                  <w:szCs w:val="21"/>
                </w:rPr>
                <m:t>-∞</m:t>
              </m:r>
            </m:sub>
            <m:sup>
              <m:r>
                <m:rPr>
                  <m:sty m:val="p"/>
                </m:rPr>
                <w:rPr>
                  <w:rFonts w:ascii="Cambria Math" w:hAnsi="Cambria Math" w:cs="楷体_GB2312"/>
                  <w:szCs w:val="21"/>
                </w:rPr>
                <m:t>∞</m:t>
              </m:r>
            </m:sup>
            <m:e>
              <m:sSup>
                <m:sSupPr>
                  <m:ctrlPr>
                    <w:rPr>
                      <w:rFonts w:ascii="Cambria Math" w:hAnsi="Cambria Math" w:cs="楷体_GB2312"/>
                      <w:bCs/>
                      <w:szCs w:val="21"/>
                    </w:rPr>
                  </m:ctrlPr>
                </m:sSupPr>
                <m:e>
                  <m:r>
                    <w:rPr>
                      <w:rFonts w:ascii="Cambria Math" w:hAnsi="Cambria Math" w:cs="楷体_GB2312"/>
                      <w:szCs w:val="21"/>
                    </w:rPr>
                    <m:t>x</m:t>
                  </m:r>
                </m:e>
                <m:sup>
                  <m:r>
                    <w:rPr>
                      <w:rFonts w:ascii="Cambria Math" w:hAnsi="Cambria Math" w:cs="楷体_GB2312"/>
                      <w:szCs w:val="21"/>
                    </w:rPr>
                    <m:t>p</m:t>
                  </m:r>
                </m:sup>
              </m:sSup>
              <m:sSup>
                <m:sSupPr>
                  <m:ctrlPr>
                    <w:rPr>
                      <w:rFonts w:ascii="Cambria Math" w:hAnsi="Cambria Math" w:cs="楷体_GB2312"/>
                      <w:bCs/>
                      <w:szCs w:val="21"/>
                    </w:rPr>
                  </m:ctrlPr>
                </m:sSupPr>
                <m:e>
                  <m:r>
                    <w:rPr>
                      <w:rFonts w:ascii="Cambria Math" w:hAnsi="Cambria Math" w:cs="楷体_GB2312"/>
                      <w:szCs w:val="21"/>
                    </w:rPr>
                    <m:t>y</m:t>
                  </m:r>
                </m:e>
                <m:sup>
                  <m:r>
                    <w:rPr>
                      <w:rFonts w:ascii="Cambria Math" w:hAnsi="Cambria Math" w:cs="楷体_GB2312"/>
                      <w:szCs w:val="21"/>
                    </w:rPr>
                    <m:t>q</m:t>
                  </m:r>
                </m:sup>
              </m:sSup>
              <m:r>
                <w:rPr>
                  <w:rFonts w:ascii="Cambria Math" w:hAnsi="Cambria Math" w:cs="楷体_GB2312"/>
                  <w:szCs w:val="21"/>
                </w:rPr>
                <m:t>f</m:t>
              </m:r>
              <m:d>
                <m:dPr>
                  <m:ctrlPr>
                    <w:rPr>
                      <w:rFonts w:ascii="Cambria Math" w:hAnsi="Cambria Math" w:cs="楷体_GB2312"/>
                      <w:bCs/>
                      <w:szCs w:val="21"/>
                    </w:rPr>
                  </m:ctrlPr>
                </m:dPr>
                <m:e>
                  <m:r>
                    <w:rPr>
                      <w:rFonts w:ascii="Cambria Math" w:hAnsi="Cambria Math" w:cs="楷体_GB2312"/>
                      <w:szCs w:val="21"/>
                    </w:rPr>
                    <m:t>x</m:t>
                  </m:r>
                  <m:r>
                    <m:rPr>
                      <m:sty m:val="p"/>
                    </m:rPr>
                    <w:rPr>
                      <w:rFonts w:ascii="Cambria Math" w:hAnsi="Cambria Math" w:cs="楷体_GB2312"/>
                      <w:szCs w:val="21"/>
                    </w:rPr>
                    <m:t>,</m:t>
                  </m:r>
                  <m:r>
                    <w:rPr>
                      <w:rFonts w:ascii="Cambria Math" w:hAnsi="Cambria Math" w:cs="楷体_GB2312"/>
                      <w:szCs w:val="21"/>
                    </w:rPr>
                    <m:t>y</m:t>
                  </m:r>
                </m:e>
              </m:d>
              <m:r>
                <w:rPr>
                  <w:rFonts w:ascii="Cambria Math" w:hAnsi="Cambria Math" w:cs="楷体_GB2312"/>
                  <w:szCs w:val="21"/>
                </w:rPr>
                <m:t>dxdyp</m:t>
              </m:r>
              <m:r>
                <m:rPr>
                  <m:sty m:val="p"/>
                </m:rPr>
                <w:rPr>
                  <w:rFonts w:ascii="Cambria Math" w:hAnsi="Cambria Math" w:cs="楷体_GB2312"/>
                  <w:szCs w:val="21"/>
                </w:rPr>
                <m:t>,</m:t>
              </m:r>
              <m:r>
                <w:rPr>
                  <w:rFonts w:ascii="Cambria Math" w:hAnsi="Cambria Math" w:cs="楷体_GB2312"/>
                  <w:szCs w:val="21"/>
                </w:rPr>
                <m:t>q</m:t>
              </m:r>
              <m:r>
                <m:rPr>
                  <m:sty m:val="p"/>
                </m:rPr>
                <w:rPr>
                  <w:rFonts w:ascii="Cambria Math" w:hAnsi="Cambria Math" w:cs="楷体_GB2312"/>
                  <w:szCs w:val="21"/>
                </w:rPr>
                <m:t>=0,1,2…</m:t>
              </m:r>
            </m:e>
          </m:nary>
        </m:oMath>
      </m:oMathPara>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这种矩以单项式乘积</w:t>
      </w:r>
      <m:oMath>
        <m:sSup>
          <m:sSupPr>
            <m:ctrlPr>
              <w:rPr>
                <w:rFonts w:ascii="Cambria Math" w:hAnsi="Cambria Math" w:cs="楷体_GB2312"/>
                <w:bCs/>
                <w:szCs w:val="21"/>
              </w:rPr>
            </m:ctrlPr>
          </m:sSupPr>
          <m:e>
            <m:r>
              <w:rPr>
                <w:rFonts w:ascii="Cambria Math" w:hAnsi="Cambria Math" w:cs="楷体_GB2312"/>
                <w:szCs w:val="21"/>
              </w:rPr>
              <m:t>x</m:t>
            </m:r>
          </m:e>
          <m:sup>
            <m:r>
              <w:rPr>
                <w:rFonts w:ascii="Cambria Math" w:hAnsi="Cambria Math" w:cs="楷体_GB2312"/>
                <w:szCs w:val="21"/>
              </w:rPr>
              <m:t>p</m:t>
            </m:r>
          </m:sup>
        </m:sSup>
        <m:sSup>
          <m:sSupPr>
            <m:ctrlPr>
              <w:rPr>
                <w:rFonts w:ascii="Cambria Math" w:hAnsi="Cambria Math" w:cs="楷体_GB2312"/>
                <w:bCs/>
                <w:szCs w:val="21"/>
              </w:rPr>
            </m:ctrlPr>
          </m:sSupPr>
          <m:e>
            <m:r>
              <w:rPr>
                <w:rFonts w:ascii="Cambria Math" w:hAnsi="Cambria Math" w:cs="楷体_GB2312"/>
                <w:szCs w:val="21"/>
              </w:rPr>
              <m:t>y</m:t>
            </m:r>
          </m:e>
          <m:sup>
            <m:r>
              <w:rPr>
                <w:rFonts w:ascii="Cambria Math" w:hAnsi="Cambria Math" w:cs="楷体_GB2312"/>
                <w:szCs w:val="21"/>
              </w:rPr>
              <m:t>q</m:t>
            </m:r>
          </m:sup>
        </m:sSup>
      </m:oMath>
      <w:r w:rsidRPr="000C4DC1">
        <w:rPr>
          <w:rFonts w:ascii="宋体" w:hAnsi="宋体" w:cs="楷体_GB2312" w:hint="eastAsia"/>
          <w:bCs/>
          <w:szCs w:val="21"/>
        </w:rPr>
        <w:t>为基函数，即上式将函数f</w:t>
      </w:r>
      <w:r w:rsidRPr="000C4DC1">
        <w:rPr>
          <w:rFonts w:ascii="宋体" w:hAnsi="宋体" w:cs="楷体_GB2312"/>
          <w:bCs/>
          <w:szCs w:val="21"/>
        </w:rPr>
        <w:t>(x,y)</w:t>
      </w:r>
      <w:r w:rsidRPr="000C4DC1">
        <w:rPr>
          <w:rFonts w:ascii="宋体" w:hAnsi="宋体" w:cs="楷体_GB2312" w:hint="eastAsia"/>
          <w:bCs/>
          <w:szCs w:val="21"/>
        </w:rPr>
        <w:t>投影到</w:t>
      </w:r>
      <m:oMath>
        <m:sSup>
          <m:sSupPr>
            <m:ctrlPr>
              <w:rPr>
                <w:rFonts w:ascii="Cambria Math" w:hAnsi="Cambria Math" w:cs="楷体_GB2312"/>
                <w:bCs/>
                <w:szCs w:val="21"/>
              </w:rPr>
            </m:ctrlPr>
          </m:sSupPr>
          <m:e>
            <m:r>
              <w:rPr>
                <w:rFonts w:ascii="Cambria Math" w:hAnsi="Cambria Math" w:cs="楷体_GB2312"/>
                <w:szCs w:val="21"/>
              </w:rPr>
              <m:t>x</m:t>
            </m:r>
          </m:e>
          <m:sup>
            <m:r>
              <w:rPr>
                <w:rFonts w:ascii="Cambria Math" w:hAnsi="Cambria Math" w:cs="楷体_GB2312"/>
                <w:szCs w:val="21"/>
              </w:rPr>
              <m:t>p</m:t>
            </m:r>
          </m:sup>
        </m:sSup>
        <m:sSup>
          <m:sSupPr>
            <m:ctrlPr>
              <w:rPr>
                <w:rFonts w:ascii="Cambria Math" w:hAnsi="Cambria Math" w:cs="楷体_GB2312"/>
                <w:bCs/>
                <w:szCs w:val="21"/>
              </w:rPr>
            </m:ctrlPr>
          </m:sSupPr>
          <m:e>
            <m:r>
              <w:rPr>
                <w:rFonts w:ascii="Cambria Math" w:hAnsi="Cambria Math" w:cs="楷体_GB2312"/>
                <w:szCs w:val="21"/>
              </w:rPr>
              <m:t>y</m:t>
            </m:r>
          </m:e>
          <m:sup>
            <m:r>
              <w:rPr>
                <w:rFonts w:ascii="Cambria Math" w:hAnsi="Cambria Math" w:cs="楷体_GB2312"/>
                <w:szCs w:val="21"/>
              </w:rPr>
              <m:t>q</m:t>
            </m:r>
          </m:sup>
        </m:sSup>
      </m:oMath>
      <w:r w:rsidRPr="000C4DC1">
        <w:rPr>
          <w:rFonts w:ascii="宋体" w:hAnsi="宋体" w:cs="楷体_GB2312" w:hint="eastAsia"/>
          <w:bCs/>
          <w:szCs w:val="21"/>
        </w:rPr>
        <w:t>上，并且整个基本集{</w:t>
      </w:r>
      <m:oMath>
        <m:sSup>
          <m:sSupPr>
            <m:ctrlPr>
              <w:rPr>
                <w:rFonts w:ascii="Cambria Math" w:hAnsi="Cambria Math" w:cs="楷体_GB2312"/>
                <w:bCs/>
                <w:szCs w:val="21"/>
              </w:rPr>
            </m:ctrlPr>
          </m:sSupPr>
          <m:e>
            <m:r>
              <w:rPr>
                <w:rFonts w:ascii="Cambria Math" w:hAnsi="Cambria Math" w:cs="楷体_GB2312"/>
                <w:szCs w:val="21"/>
              </w:rPr>
              <m:t>x</m:t>
            </m:r>
          </m:e>
          <m:sup>
            <m:r>
              <w:rPr>
                <w:rFonts w:ascii="Cambria Math" w:hAnsi="Cambria Math" w:cs="楷体_GB2312"/>
                <w:szCs w:val="21"/>
              </w:rPr>
              <m:t>p</m:t>
            </m:r>
          </m:sup>
        </m:sSup>
        <m:sSup>
          <m:sSupPr>
            <m:ctrlPr>
              <w:rPr>
                <w:rFonts w:ascii="Cambria Math" w:hAnsi="Cambria Math" w:cs="楷体_GB2312"/>
                <w:bCs/>
                <w:szCs w:val="21"/>
              </w:rPr>
            </m:ctrlPr>
          </m:sSupPr>
          <m:e>
            <m:r>
              <w:rPr>
                <w:rFonts w:ascii="Cambria Math" w:hAnsi="Cambria Math" w:cs="楷体_GB2312"/>
                <w:szCs w:val="21"/>
              </w:rPr>
              <m:t>y</m:t>
            </m:r>
          </m:e>
          <m:sup>
            <m:r>
              <w:rPr>
                <w:rFonts w:ascii="Cambria Math" w:hAnsi="Cambria Math" w:cs="楷体_GB2312"/>
                <w:szCs w:val="21"/>
              </w:rPr>
              <m:t>q</m:t>
            </m:r>
          </m:sup>
        </m:sSup>
      </m:oMath>
      <w:r w:rsidRPr="000C4DC1">
        <w:rPr>
          <w:rFonts w:ascii="宋体" w:hAnsi="宋体" w:cs="楷体_GB2312" w:hint="eastAsia"/>
          <w:bCs/>
          <w:szCs w:val="21"/>
        </w:rPr>
        <w:t>}是完备但不正交的。</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事实上，几何矩</w:t>
      </w:r>
      <m:oMath>
        <m:sSub>
          <m:sSubPr>
            <m:ctrlPr>
              <w:rPr>
                <w:rFonts w:ascii="Cambria Math" w:hAnsi="Cambria Math" w:cs="楷体_GB2312"/>
                <w:bCs/>
                <w:szCs w:val="21"/>
              </w:rPr>
            </m:ctrlPr>
          </m:sSubPr>
          <m:e>
            <m:r>
              <w:rPr>
                <w:rFonts w:ascii="Cambria Math" w:hAnsi="Cambria Math" w:cs="楷体_GB2312"/>
                <w:szCs w:val="21"/>
              </w:rPr>
              <m:t>M</m:t>
            </m:r>
          </m:e>
          <m:sub>
            <m:r>
              <w:rPr>
                <w:rFonts w:ascii="Cambria Math" w:hAnsi="Cambria Math" w:cs="楷体_GB2312"/>
                <w:szCs w:val="21"/>
              </w:rPr>
              <m:t>pq</m:t>
            </m:r>
          </m:sub>
        </m:sSub>
      </m:oMath>
      <w:r w:rsidRPr="000C4DC1">
        <w:rPr>
          <w:rFonts w:ascii="宋体" w:hAnsi="宋体" w:cs="楷体_GB2312" w:hint="eastAsia"/>
          <w:bCs/>
          <w:szCs w:val="21"/>
        </w:rPr>
        <w:t>不具有任何不变性；图像的中心矩</w:t>
      </w:r>
      <m:oMath>
        <m:sSub>
          <m:sSubPr>
            <m:ctrlPr>
              <w:rPr>
                <w:rFonts w:ascii="Cambria Math" w:hAnsi="Cambria Math" w:cs="楷体_GB2312"/>
                <w:bCs/>
                <w:szCs w:val="21"/>
              </w:rPr>
            </m:ctrlPr>
          </m:sSubPr>
          <m:e>
            <m:r>
              <w:rPr>
                <w:rFonts w:ascii="Cambria Math" w:hAnsi="Cambria Math" w:cs="楷体_GB2312"/>
                <w:szCs w:val="21"/>
              </w:rPr>
              <m:t>μ</m:t>
            </m:r>
          </m:e>
          <m:sub>
            <m:r>
              <w:rPr>
                <w:rFonts w:ascii="Cambria Math" w:hAnsi="Cambria Math" w:cs="楷体_GB2312"/>
                <w:szCs w:val="21"/>
              </w:rPr>
              <m:t>pq</m:t>
            </m:r>
          </m:sub>
        </m:sSub>
      </m:oMath>
      <w:r w:rsidRPr="000C4DC1">
        <w:rPr>
          <w:rFonts w:ascii="宋体" w:hAnsi="宋体" w:cs="楷体_GB2312" w:hint="eastAsia"/>
          <w:bCs/>
          <w:szCs w:val="21"/>
        </w:rPr>
        <w:t>仅具有平移不变性；</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此时引入一种归一化中心矩</w:t>
      </w:r>
      <m:oMath>
        <m:sSub>
          <m:sSubPr>
            <m:ctrlPr>
              <w:rPr>
                <w:rFonts w:ascii="Cambria Math" w:hAnsi="Cambria Math" w:cs="楷体_GB2312"/>
                <w:bCs/>
                <w:szCs w:val="21"/>
              </w:rPr>
            </m:ctrlPr>
          </m:sSubPr>
          <m:e>
            <m:r>
              <w:rPr>
                <w:rFonts w:ascii="Cambria Math" w:hAnsi="Cambria Math" w:cs="楷体_GB2312"/>
                <w:szCs w:val="21"/>
              </w:rPr>
              <m:t>η</m:t>
            </m:r>
          </m:e>
          <m:sub>
            <m:r>
              <w:rPr>
                <w:rFonts w:ascii="Cambria Math" w:hAnsi="Cambria Math" w:cs="楷体_GB2312"/>
                <w:szCs w:val="21"/>
              </w:rPr>
              <m:t>pq</m:t>
            </m:r>
          </m:sub>
        </m:sSub>
      </m:oMath>
      <w:r w:rsidRPr="000C4DC1">
        <w:rPr>
          <w:rFonts w:ascii="宋体" w:hAnsi="宋体" w:cs="楷体_GB2312" w:hint="eastAsia"/>
          <w:bCs/>
          <w:szCs w:val="21"/>
        </w:rPr>
        <w:t>：</w:t>
      </w:r>
      <m:oMath>
        <m:sSub>
          <m:sSubPr>
            <m:ctrlPr>
              <w:rPr>
                <w:rFonts w:ascii="Cambria Math" w:hAnsi="Cambria Math" w:cs="楷体_GB2312"/>
                <w:bCs/>
                <w:szCs w:val="21"/>
              </w:rPr>
            </m:ctrlPr>
          </m:sSubPr>
          <m:e>
            <m:r>
              <w:rPr>
                <w:rFonts w:ascii="Cambria Math" w:hAnsi="Cambria Math" w:cs="楷体_GB2312"/>
                <w:szCs w:val="21"/>
              </w:rPr>
              <m:t>η</m:t>
            </m:r>
          </m:e>
          <m:sub>
            <m:r>
              <w:rPr>
                <w:rFonts w:ascii="Cambria Math" w:hAnsi="Cambria Math" w:cs="楷体_GB2312"/>
                <w:szCs w:val="21"/>
              </w:rPr>
              <m:t>pq</m:t>
            </m:r>
          </m:sub>
        </m:sSub>
        <m:r>
          <m:rPr>
            <m:sty m:val="p"/>
          </m:rPr>
          <w:rPr>
            <w:rFonts w:ascii="Cambria Math" w:hAnsi="Cambria Math" w:cs="楷体_GB2312" w:hint="eastAsia"/>
            <w:szCs w:val="21"/>
          </w:rPr>
          <m:t>=</m:t>
        </m:r>
        <m:f>
          <m:fPr>
            <m:ctrlPr>
              <w:rPr>
                <w:rFonts w:ascii="Cambria Math" w:hAnsi="Cambria Math" w:cs="楷体_GB2312"/>
                <w:bCs/>
                <w:szCs w:val="21"/>
              </w:rPr>
            </m:ctrlPr>
          </m:fPr>
          <m:num>
            <m:sSub>
              <m:sSubPr>
                <m:ctrlPr>
                  <w:rPr>
                    <w:rFonts w:ascii="Cambria Math" w:hAnsi="Cambria Math" w:cs="楷体_GB2312"/>
                    <w:bCs/>
                    <w:szCs w:val="21"/>
                  </w:rPr>
                </m:ctrlPr>
              </m:sSubPr>
              <m:e>
                <m:r>
                  <w:rPr>
                    <w:rFonts w:ascii="Cambria Math" w:hAnsi="Cambria Math" w:cs="楷体_GB2312"/>
                    <w:szCs w:val="21"/>
                  </w:rPr>
                  <m:t>μ</m:t>
                </m:r>
              </m:e>
              <m:sub>
                <m:r>
                  <w:rPr>
                    <w:rFonts w:ascii="Cambria Math" w:hAnsi="Cambria Math" w:cs="楷体_GB2312"/>
                    <w:szCs w:val="21"/>
                  </w:rPr>
                  <m:t>pq</m:t>
                </m:r>
              </m:sub>
            </m:sSub>
          </m:num>
          <m:den>
            <m:sSup>
              <m:sSupPr>
                <m:ctrlPr>
                  <w:rPr>
                    <w:rFonts w:ascii="Cambria Math" w:hAnsi="Cambria Math" w:cs="楷体_GB2312"/>
                    <w:bCs/>
                    <w:szCs w:val="21"/>
                  </w:rPr>
                </m:ctrlPr>
              </m:sSupPr>
              <m:e>
                <m:r>
                  <m:rPr>
                    <m:sty m:val="p"/>
                  </m:rPr>
                  <w:rPr>
                    <w:rFonts w:ascii="Cambria Math" w:hAnsi="Cambria Math" w:cs="楷体_GB2312" w:hint="eastAsia"/>
                    <w:szCs w:val="21"/>
                  </w:rPr>
                  <m:t>（</m:t>
                </m:r>
                <m:sSub>
                  <m:sSubPr>
                    <m:ctrlPr>
                      <w:rPr>
                        <w:rFonts w:ascii="Cambria Math" w:hAnsi="Cambria Math" w:cs="楷体_GB2312"/>
                        <w:bCs/>
                        <w:szCs w:val="21"/>
                      </w:rPr>
                    </m:ctrlPr>
                  </m:sSubPr>
                  <m:e>
                    <m:r>
                      <w:rPr>
                        <w:rFonts w:ascii="Cambria Math" w:hAnsi="Cambria Math" w:cs="楷体_GB2312"/>
                        <w:szCs w:val="21"/>
                      </w:rPr>
                      <m:t>μ</m:t>
                    </m:r>
                  </m:e>
                  <m:sub>
                    <m:r>
                      <m:rPr>
                        <m:sty m:val="p"/>
                      </m:rPr>
                      <w:rPr>
                        <w:rFonts w:ascii="Cambria Math" w:hAnsi="Cambria Math" w:cs="楷体_GB2312" w:hint="eastAsia"/>
                        <w:szCs w:val="21"/>
                      </w:rPr>
                      <m:t>20</m:t>
                    </m:r>
                  </m:sub>
                </m:sSub>
                <m:r>
                  <m:rPr>
                    <m:sty m:val="p"/>
                  </m:rPr>
                  <w:rPr>
                    <w:rFonts w:ascii="Cambria Math" w:hAnsi="Cambria Math" w:cs="楷体_GB2312" w:hint="eastAsia"/>
                    <w:szCs w:val="21"/>
                  </w:rPr>
                  <m:t>+</m:t>
                </m:r>
                <m:sSub>
                  <m:sSubPr>
                    <m:ctrlPr>
                      <w:rPr>
                        <w:rFonts w:ascii="Cambria Math" w:hAnsi="Cambria Math" w:cs="楷体_GB2312"/>
                        <w:bCs/>
                        <w:szCs w:val="21"/>
                      </w:rPr>
                    </m:ctrlPr>
                  </m:sSubPr>
                  <m:e>
                    <m:r>
                      <w:rPr>
                        <w:rFonts w:ascii="Cambria Math" w:hAnsi="Cambria Math" w:cs="楷体_GB2312"/>
                        <w:szCs w:val="21"/>
                      </w:rPr>
                      <m:t>μ</m:t>
                    </m:r>
                  </m:e>
                  <m:sub>
                    <m:r>
                      <m:rPr>
                        <m:sty m:val="p"/>
                      </m:rPr>
                      <w:rPr>
                        <w:rFonts w:ascii="Cambria Math" w:hAnsi="Cambria Math" w:cs="楷体_GB2312" w:hint="eastAsia"/>
                        <w:szCs w:val="21"/>
                      </w:rPr>
                      <m:t>02</m:t>
                    </m:r>
                  </m:sub>
                </m:sSub>
                <m:r>
                  <m:rPr>
                    <m:sty m:val="p"/>
                  </m:rPr>
                  <w:rPr>
                    <w:rFonts w:ascii="Cambria Math" w:hAnsi="Cambria Math" w:cs="楷体_GB2312" w:hint="eastAsia"/>
                    <w:szCs w:val="21"/>
                  </w:rPr>
                  <m:t>）</m:t>
                </m:r>
              </m:e>
              <m:sup>
                <m:r>
                  <w:rPr>
                    <w:rFonts w:ascii="Cambria Math" w:hAnsi="Cambria Math" w:cs="楷体_GB2312" w:hint="eastAsia"/>
                    <w:szCs w:val="21"/>
                  </w:rPr>
                  <m:t>y</m:t>
                </m:r>
              </m:sup>
            </m:sSup>
          </m:den>
        </m:f>
        <m:r>
          <m:rPr>
            <m:sty m:val="p"/>
          </m:rPr>
          <w:rPr>
            <w:rFonts w:ascii="Cambria Math" w:hAnsi="Cambria Math" w:cs="楷体_GB2312" w:hint="eastAsia"/>
            <w:szCs w:val="21"/>
          </w:rPr>
          <m:t>，其中</m:t>
        </m:r>
        <m:r>
          <m:rPr>
            <m:sty m:val="p"/>
          </m:rPr>
          <w:rPr>
            <w:rFonts w:ascii="Cambria Math" w:hAnsi="Cambria Math" w:cs="楷体_GB2312" w:hint="eastAsia"/>
            <w:szCs w:val="21"/>
          </w:rPr>
          <m:t>y=</m:t>
        </m:r>
        <m:f>
          <m:fPr>
            <m:ctrlPr>
              <w:rPr>
                <w:rFonts w:ascii="Cambria Math" w:hAnsi="Cambria Math" w:cs="楷体_GB2312"/>
                <w:bCs/>
                <w:szCs w:val="21"/>
              </w:rPr>
            </m:ctrlPr>
          </m:fPr>
          <m:num>
            <m:r>
              <w:rPr>
                <w:rFonts w:ascii="Cambria Math" w:hAnsi="Cambria Math" w:cs="楷体_GB2312" w:hint="eastAsia"/>
                <w:szCs w:val="21"/>
              </w:rPr>
              <m:t>p</m:t>
            </m:r>
            <m:r>
              <m:rPr>
                <m:sty m:val="p"/>
              </m:rPr>
              <w:rPr>
                <w:rFonts w:ascii="Cambria Math" w:hAnsi="Cambria Math" w:cs="楷体_GB2312"/>
                <w:szCs w:val="21"/>
              </w:rPr>
              <m:t>+</m:t>
            </m:r>
            <m:r>
              <w:rPr>
                <w:rFonts w:ascii="Cambria Math" w:hAnsi="Cambria Math" w:cs="楷体_GB2312"/>
                <w:szCs w:val="21"/>
              </w:rPr>
              <m:t>q</m:t>
            </m:r>
            <m:r>
              <m:rPr>
                <m:sty m:val="p"/>
              </m:rPr>
              <w:rPr>
                <w:rFonts w:ascii="Cambria Math" w:hAnsi="Cambria Math" w:cs="楷体_GB2312"/>
                <w:szCs w:val="21"/>
              </w:rPr>
              <m:t>+2</m:t>
            </m:r>
          </m:num>
          <m:den>
            <m:r>
              <m:rPr>
                <m:sty m:val="p"/>
              </m:rPr>
              <w:rPr>
                <w:rFonts w:ascii="Cambria Math" w:hAnsi="Cambria Math" w:cs="楷体_GB2312"/>
                <w:szCs w:val="21"/>
              </w:rPr>
              <m:t>4</m:t>
            </m:r>
          </m:den>
        </m:f>
        <m:r>
          <m:rPr>
            <m:sty m:val="p"/>
          </m:rPr>
          <w:rPr>
            <w:rFonts w:ascii="Cambria Math" w:hAnsi="Cambria Math" w:cs="楷体_GB2312" w:hint="eastAsia"/>
            <w:szCs w:val="21"/>
          </w:rPr>
          <m:t>，</m:t>
        </m:r>
        <m:r>
          <w:rPr>
            <w:rFonts w:ascii="Cambria Math" w:hAnsi="Cambria Math" w:cs="楷体_GB2312"/>
            <w:szCs w:val="21"/>
          </w:rPr>
          <m:t>p</m:t>
        </m:r>
        <m:r>
          <m:rPr>
            <m:sty m:val="p"/>
          </m:rPr>
          <w:rPr>
            <w:rFonts w:ascii="Cambria Math" w:hAnsi="Cambria Math" w:cs="楷体_GB2312"/>
            <w:szCs w:val="21"/>
          </w:rPr>
          <m:t>+</m:t>
        </m:r>
        <m:r>
          <w:rPr>
            <w:rFonts w:ascii="Cambria Math" w:hAnsi="Cambria Math" w:cs="楷体_GB2312"/>
            <w:szCs w:val="21"/>
          </w:rPr>
          <m:t>q</m:t>
        </m:r>
        <m:r>
          <m:rPr>
            <m:sty m:val="p"/>
          </m:rPr>
          <w:rPr>
            <w:rFonts w:ascii="Cambria Math" w:hAnsi="Cambria Math" w:cs="楷体_GB2312"/>
            <w:szCs w:val="21"/>
          </w:rPr>
          <m:t>=2,3…</m:t>
        </m:r>
      </m:oMath>
      <w:r w:rsidRPr="000C4DC1">
        <w:rPr>
          <w:rFonts w:ascii="宋体" w:hAnsi="宋体" w:cs="楷体_GB2312" w:hint="eastAsia"/>
          <w:bCs/>
          <w:szCs w:val="21"/>
        </w:rPr>
        <w:t>.。</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归一化中心矩</w:t>
      </w:r>
      <m:oMath>
        <m:sSub>
          <m:sSubPr>
            <m:ctrlPr>
              <w:rPr>
                <w:rFonts w:ascii="Cambria Math" w:hAnsi="Cambria Math" w:cs="楷体_GB2312"/>
                <w:bCs/>
                <w:szCs w:val="21"/>
              </w:rPr>
            </m:ctrlPr>
          </m:sSubPr>
          <m:e>
            <m:r>
              <w:rPr>
                <w:rFonts w:ascii="Cambria Math" w:hAnsi="Cambria Math" w:cs="楷体_GB2312"/>
                <w:szCs w:val="21"/>
              </w:rPr>
              <m:t>η</m:t>
            </m:r>
          </m:e>
          <m:sub>
            <m:r>
              <w:rPr>
                <w:rFonts w:ascii="Cambria Math" w:hAnsi="Cambria Math" w:cs="楷体_GB2312"/>
                <w:szCs w:val="21"/>
              </w:rPr>
              <m:t>pq</m:t>
            </m:r>
          </m:sub>
        </m:sSub>
      </m:oMath>
      <w:r w:rsidRPr="000C4DC1">
        <w:rPr>
          <w:rFonts w:ascii="宋体" w:hAnsi="宋体" w:cs="楷体_GB2312" w:hint="eastAsia"/>
          <w:bCs/>
          <w:szCs w:val="21"/>
        </w:rPr>
        <w:t>既具有平移不变性，又有比例不变性，但不具备旋转不变性。于是，</w:t>
      </w:r>
      <w:r w:rsidRPr="000C4DC1">
        <w:rPr>
          <w:rFonts w:ascii="宋体" w:hAnsi="宋体" w:cs="楷体_GB2312"/>
          <w:bCs/>
          <w:szCs w:val="21"/>
        </w:rPr>
        <w:t>M.K.Hu</w:t>
      </w:r>
      <w:r w:rsidRPr="000C4DC1">
        <w:rPr>
          <w:rFonts w:ascii="宋体" w:hAnsi="宋体" w:cs="楷体_GB2312" w:hint="eastAsia"/>
          <w:bCs/>
          <w:szCs w:val="21"/>
        </w:rPr>
        <w:t>在</w:t>
      </w:r>
      <w:r w:rsidRPr="000C4DC1">
        <w:rPr>
          <w:rFonts w:ascii="宋体" w:hAnsi="宋体" w:cs="楷体_GB2312"/>
          <w:bCs/>
          <w:szCs w:val="21"/>
        </w:rPr>
        <w:t>1962</w:t>
      </w:r>
      <w:r w:rsidRPr="000C4DC1">
        <w:rPr>
          <w:rFonts w:ascii="宋体" w:hAnsi="宋体" w:cs="楷体_GB2312" w:hint="eastAsia"/>
          <w:bCs/>
          <w:szCs w:val="21"/>
        </w:rPr>
        <w:t>年提出了</w:t>
      </w:r>
      <w:r w:rsidRPr="000C4DC1">
        <w:rPr>
          <w:rFonts w:ascii="宋体" w:hAnsi="宋体" w:cs="楷体_GB2312"/>
          <w:bCs/>
          <w:szCs w:val="21"/>
        </w:rPr>
        <w:t>Hu</w:t>
      </w:r>
      <w:r w:rsidRPr="000C4DC1">
        <w:rPr>
          <w:rFonts w:ascii="宋体" w:hAnsi="宋体" w:cs="楷体_GB2312" w:hint="eastAsia"/>
          <w:bCs/>
          <w:szCs w:val="21"/>
        </w:rPr>
        <w:t>不变矩，他给出了连续函数矩的定义和关于矩的基本性质，证</w:t>
      </w:r>
      <w:r w:rsidRPr="000C4DC1">
        <w:rPr>
          <w:rFonts w:ascii="宋体" w:hAnsi="宋体" w:cs="楷体_GB2312" w:hint="eastAsia"/>
          <w:bCs/>
          <w:szCs w:val="21"/>
        </w:rPr>
        <w:lastRenderedPageBreak/>
        <w:t>明了有关矩的平移不变性、比例不变性以及旋转不变性等性质，并列出了由低阶（二阶和三阶）归一化中心矩的非线性组合构成的七个量值，同时证明了它们同时具有平移、比例和旋转不变性。离散状态下不变矩具有平移不变性及旋转不变性，但是对比例变换不具有不变性。为了便于比较，利用取对数的方法进行数据压缩。</w:t>
      </w:r>
    </w:p>
    <w:p w:rsidR="00D574DF" w:rsidRPr="00E506FD" w:rsidRDefault="00D574DF" w:rsidP="00E506FD">
      <w:pPr>
        <w:snapToGrid w:val="0"/>
        <w:spacing w:afterLines="30" w:after="93" w:line="312" w:lineRule="auto"/>
        <w:jc w:val="center"/>
        <w:rPr>
          <w:rFonts w:ascii="宋体" w:hAnsi="宋体" w:cs="楷体_GB2312"/>
          <w:szCs w:val="21"/>
        </w:rPr>
      </w:pPr>
      <w:r w:rsidRPr="00E506FD">
        <w:rPr>
          <w:rFonts w:ascii="宋体" w:hAnsi="宋体" w:cs="楷体_GB2312"/>
          <w:noProof/>
          <w:szCs w:val="21"/>
        </w:rPr>
        <w:drawing>
          <wp:inline distT="0" distB="0" distL="0" distR="0" wp14:anchorId="5F0A0A89" wp14:editId="1F4306C2">
            <wp:extent cx="5274310" cy="771525"/>
            <wp:effectExtent l="0" t="0" r="254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771525"/>
                    </a:xfrm>
                    <a:prstGeom prst="rect">
                      <a:avLst/>
                    </a:prstGeom>
                  </pic:spPr>
                </pic:pic>
              </a:graphicData>
            </a:graphic>
          </wp:inline>
        </w:drawing>
      </w:r>
    </w:p>
    <w:p w:rsidR="00D574DF" w:rsidRPr="0007258C" w:rsidRDefault="008444FE" w:rsidP="0007258C">
      <w:pPr>
        <w:snapToGrid w:val="0"/>
        <w:spacing w:afterLines="30" w:after="93" w:line="312" w:lineRule="auto"/>
        <w:ind w:firstLineChars="200" w:firstLine="422"/>
        <w:rPr>
          <w:rFonts w:ascii="宋体" w:hAnsi="宋体" w:cs="楷体_GB2312"/>
          <w:b/>
          <w:bCs/>
          <w:szCs w:val="21"/>
        </w:rPr>
      </w:pPr>
      <w:r w:rsidRPr="0007258C">
        <w:rPr>
          <w:rFonts w:ascii="宋体" w:hAnsi="宋体" w:cs="楷体_GB2312" w:hint="eastAsia"/>
          <w:b/>
          <w:bCs/>
          <w:szCs w:val="21"/>
        </w:rPr>
        <w:t>c.</w:t>
      </w:r>
      <w:r w:rsidR="00D574DF" w:rsidRPr="0007258C">
        <w:rPr>
          <w:rFonts w:ascii="宋体" w:hAnsi="宋体" w:cs="楷体_GB2312" w:hint="eastAsia"/>
          <w:b/>
          <w:bCs/>
          <w:szCs w:val="21"/>
        </w:rPr>
        <w:t>小波矩特征提取方法</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小波变换是九十年代后期发展起来的数学变换方法，在图像、信号处理方面得到了广泛的应用。小波变换具有良好的局部信息分析能力，缺点是不具有不变性。小波的多尺度分析性能和不变矩相结合就成为具有局部分析能力和不变性的小波矩。小波矩用来处理传感器获取目标的图像和信号信息，不仅能够得到目标的图像、信号信息的目标全局特征，而且也能得到图像、信号信息的目标局部特征，并且具有不变性，因此在特征级融合的目标识别中很有应用价值。目前，小波不变矩的计算方法有基于小波逼近系数法、基于小波变换模极大值方法构造法和极坐标下构造法。</w:t>
      </w:r>
    </w:p>
    <w:p w:rsidR="00D574DF" w:rsidRPr="0007258C" w:rsidRDefault="008444FE" w:rsidP="000C4DC1">
      <w:pPr>
        <w:snapToGrid w:val="0"/>
        <w:spacing w:afterLines="30" w:after="93" w:line="312" w:lineRule="auto"/>
        <w:ind w:firstLineChars="200" w:firstLine="420"/>
        <w:rPr>
          <w:rFonts w:ascii="黑体" w:eastAsia="黑体" w:hAnsi="黑体" w:cs="楷体_GB2312"/>
          <w:bCs/>
          <w:szCs w:val="21"/>
        </w:rPr>
      </w:pPr>
      <w:r w:rsidRPr="0007258C">
        <w:rPr>
          <w:rFonts w:ascii="黑体" w:eastAsia="黑体" w:hAnsi="黑体" w:cs="楷体_GB2312" w:hint="eastAsia"/>
          <w:bCs/>
          <w:szCs w:val="21"/>
        </w:rPr>
        <w:t>4）</w:t>
      </w:r>
      <w:r w:rsidR="00D574DF" w:rsidRPr="0007258C">
        <w:rPr>
          <w:rFonts w:ascii="黑体" w:eastAsia="黑体" w:hAnsi="黑体" w:cs="楷体_GB2312" w:hint="eastAsia"/>
          <w:bCs/>
          <w:szCs w:val="21"/>
        </w:rPr>
        <w:t>多源异类信息融合方法</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多源</w:t>
      </w:r>
      <w:r w:rsidRPr="000C4DC1">
        <w:rPr>
          <w:rFonts w:ascii="宋体" w:hAnsi="宋体" w:cs="楷体_GB2312"/>
          <w:bCs/>
          <w:szCs w:val="21"/>
        </w:rPr>
        <w:t>异</w:t>
      </w:r>
      <w:r w:rsidRPr="000C4DC1">
        <w:rPr>
          <w:rFonts w:ascii="宋体" w:hAnsi="宋体" w:cs="楷体_GB2312" w:hint="eastAsia"/>
          <w:bCs/>
          <w:szCs w:val="21"/>
        </w:rPr>
        <w:t>类</w:t>
      </w:r>
      <w:r w:rsidRPr="000C4DC1">
        <w:rPr>
          <w:rFonts w:ascii="宋体" w:hAnsi="宋体" w:cs="楷体_GB2312"/>
          <w:bCs/>
          <w:szCs w:val="21"/>
        </w:rPr>
        <w:t>信息融合的重点是多源异类信息</w:t>
      </w:r>
      <w:r w:rsidRPr="000C4DC1">
        <w:rPr>
          <w:rFonts w:ascii="宋体" w:hAnsi="宋体" w:cs="楷体_GB2312" w:hint="eastAsia"/>
          <w:bCs/>
          <w:szCs w:val="21"/>
        </w:rPr>
        <w:t>特征</w:t>
      </w:r>
      <w:r w:rsidRPr="000C4DC1">
        <w:rPr>
          <w:rFonts w:ascii="宋体" w:hAnsi="宋体" w:cs="楷体_GB2312"/>
          <w:bCs/>
          <w:szCs w:val="21"/>
        </w:rPr>
        <w:t>空间的描述</w:t>
      </w:r>
      <w:r w:rsidRPr="000C4DC1">
        <w:rPr>
          <w:rFonts w:ascii="宋体" w:hAnsi="宋体" w:cs="楷体_GB2312" w:hint="eastAsia"/>
          <w:bCs/>
          <w:szCs w:val="21"/>
        </w:rPr>
        <w:t>、</w:t>
      </w:r>
      <w:r w:rsidRPr="000C4DC1">
        <w:rPr>
          <w:rFonts w:ascii="宋体" w:hAnsi="宋体" w:cs="楷体_GB2312"/>
          <w:bCs/>
          <w:szCs w:val="21"/>
        </w:rPr>
        <w:t>特征提取与异类特征的同化，从而达到非结构化信息互补集成的目的。重点</w:t>
      </w:r>
      <w:r w:rsidRPr="000C4DC1">
        <w:rPr>
          <w:rFonts w:ascii="宋体" w:hAnsi="宋体" w:cs="楷体_GB2312" w:hint="eastAsia"/>
          <w:bCs/>
          <w:szCs w:val="21"/>
        </w:rPr>
        <w:t>研究</w:t>
      </w:r>
      <w:r w:rsidRPr="000C4DC1">
        <w:rPr>
          <w:rFonts w:ascii="宋体" w:hAnsi="宋体" w:cs="楷体_GB2312"/>
          <w:bCs/>
          <w:szCs w:val="21"/>
        </w:rPr>
        <w:t>的关键科学问题包括：</w:t>
      </w:r>
    </w:p>
    <w:p w:rsidR="00D574DF" w:rsidRPr="000C4DC1" w:rsidRDefault="008444FE" w:rsidP="000C4DC1">
      <w:pPr>
        <w:snapToGrid w:val="0"/>
        <w:spacing w:afterLines="30" w:after="93" w:line="312" w:lineRule="auto"/>
        <w:ind w:firstLineChars="200" w:firstLine="420"/>
        <w:rPr>
          <w:rFonts w:ascii="宋体" w:hAnsi="宋体" w:cs="楷体_GB2312"/>
          <w:bCs/>
          <w:szCs w:val="21"/>
        </w:rPr>
      </w:pPr>
      <w:r>
        <w:rPr>
          <w:rFonts w:ascii="宋体" w:hAnsi="宋体" w:cs="楷体_GB2312" w:hint="eastAsia"/>
          <w:bCs/>
          <w:szCs w:val="21"/>
        </w:rPr>
        <w:t>a</w:t>
      </w:r>
      <w:r>
        <w:rPr>
          <w:rFonts w:ascii="宋体" w:hAnsi="宋体" w:cs="楷体_GB2312"/>
          <w:bCs/>
          <w:szCs w:val="21"/>
        </w:rPr>
        <w:t>.</w:t>
      </w:r>
      <w:r w:rsidR="00D574DF" w:rsidRPr="000C4DC1">
        <w:rPr>
          <w:rFonts w:ascii="宋体" w:hAnsi="宋体" w:cs="楷体_GB2312" w:hint="eastAsia"/>
          <w:bCs/>
          <w:szCs w:val="21"/>
        </w:rPr>
        <w:t>基于</w:t>
      </w:r>
      <w:r w:rsidR="00D574DF" w:rsidRPr="000C4DC1">
        <w:rPr>
          <w:rFonts w:ascii="宋体" w:hAnsi="宋体" w:cs="楷体_GB2312"/>
          <w:bCs/>
          <w:szCs w:val="21"/>
        </w:rPr>
        <w:t>随机集理论的多源异类信息的统一描述方法研究</w:t>
      </w:r>
      <w:r w:rsidR="00D574DF" w:rsidRPr="000C4DC1">
        <w:rPr>
          <w:rFonts w:ascii="宋体" w:hAnsi="宋体" w:cs="楷体_GB2312" w:hint="eastAsia"/>
          <w:bCs/>
          <w:szCs w:val="21"/>
        </w:rPr>
        <w:t>。</w:t>
      </w:r>
      <w:r w:rsidR="00D574DF" w:rsidRPr="000C4DC1">
        <w:rPr>
          <w:rFonts w:ascii="宋体" w:hAnsi="宋体" w:cs="楷体_GB2312"/>
          <w:bCs/>
          <w:szCs w:val="21"/>
        </w:rPr>
        <w:t>因为</w:t>
      </w:r>
      <w:r w:rsidR="00D574DF" w:rsidRPr="000C4DC1">
        <w:rPr>
          <w:rFonts w:ascii="宋体" w:hAnsi="宋体" w:cs="楷体_GB2312" w:hint="eastAsia"/>
          <w:bCs/>
          <w:szCs w:val="21"/>
        </w:rPr>
        <w:t>异类</w:t>
      </w:r>
      <w:r w:rsidR="00D574DF" w:rsidRPr="000C4DC1">
        <w:rPr>
          <w:rFonts w:ascii="宋体" w:hAnsi="宋体" w:cs="楷体_GB2312"/>
          <w:bCs/>
          <w:szCs w:val="21"/>
        </w:rPr>
        <w:t>信息的异质</w:t>
      </w:r>
      <w:r w:rsidR="00D574DF" w:rsidRPr="000C4DC1">
        <w:rPr>
          <w:rFonts w:ascii="宋体" w:hAnsi="宋体" w:cs="楷体_GB2312" w:hint="eastAsia"/>
          <w:bCs/>
          <w:szCs w:val="21"/>
        </w:rPr>
        <w:t>特性</w:t>
      </w:r>
      <w:r w:rsidR="00D574DF" w:rsidRPr="000C4DC1">
        <w:rPr>
          <w:rFonts w:ascii="宋体" w:hAnsi="宋体" w:cs="楷体_GB2312"/>
          <w:bCs/>
          <w:szCs w:val="21"/>
        </w:rPr>
        <w:t>，常用的数学工具很难对其进行统一描述，按不确定性集合</w:t>
      </w:r>
      <w:r w:rsidR="00D574DF" w:rsidRPr="000C4DC1">
        <w:rPr>
          <w:rFonts w:ascii="宋体" w:hAnsi="宋体" w:cs="楷体_GB2312" w:hint="eastAsia"/>
          <w:bCs/>
          <w:szCs w:val="21"/>
        </w:rPr>
        <w:t>之间</w:t>
      </w:r>
      <w:r w:rsidR="00D574DF" w:rsidRPr="000C4DC1">
        <w:rPr>
          <w:rFonts w:ascii="宋体" w:hAnsi="宋体" w:cs="楷体_GB2312"/>
          <w:bCs/>
          <w:szCs w:val="21"/>
        </w:rPr>
        <w:t>的相互关系来描述是一种可行的途径</w:t>
      </w:r>
      <w:r w:rsidR="00D574DF" w:rsidRPr="000C4DC1">
        <w:rPr>
          <w:rFonts w:ascii="宋体" w:hAnsi="宋体" w:cs="楷体_GB2312" w:hint="eastAsia"/>
          <w:bCs/>
          <w:szCs w:val="21"/>
        </w:rPr>
        <w:t>。</w:t>
      </w:r>
    </w:p>
    <w:p w:rsidR="00D574DF" w:rsidRPr="000C4DC1" w:rsidRDefault="008444FE" w:rsidP="000C4DC1">
      <w:pPr>
        <w:snapToGrid w:val="0"/>
        <w:spacing w:afterLines="30" w:after="93" w:line="312" w:lineRule="auto"/>
        <w:ind w:firstLineChars="200" w:firstLine="420"/>
        <w:rPr>
          <w:rFonts w:ascii="宋体" w:hAnsi="宋体" w:cs="楷体_GB2312"/>
          <w:bCs/>
          <w:szCs w:val="21"/>
        </w:rPr>
      </w:pPr>
      <w:r>
        <w:rPr>
          <w:rFonts w:ascii="宋体" w:hAnsi="宋体" w:cs="楷体_GB2312" w:hint="eastAsia"/>
          <w:bCs/>
          <w:szCs w:val="21"/>
        </w:rPr>
        <w:t>b.</w:t>
      </w:r>
      <w:r w:rsidR="00D574DF" w:rsidRPr="000C4DC1">
        <w:rPr>
          <w:rFonts w:ascii="宋体" w:hAnsi="宋体" w:cs="楷体_GB2312" w:hint="eastAsia"/>
          <w:bCs/>
          <w:szCs w:val="21"/>
        </w:rPr>
        <w:t>基于</w:t>
      </w:r>
      <w:r w:rsidR="00D574DF" w:rsidRPr="000C4DC1">
        <w:rPr>
          <w:rFonts w:ascii="宋体" w:hAnsi="宋体" w:cs="楷体_GB2312"/>
          <w:bCs/>
          <w:szCs w:val="21"/>
        </w:rPr>
        <w:t>容差关系广义粗集理论的多源异类信息特征选择及特征空间同化算法研究。在</w:t>
      </w:r>
      <w:r w:rsidR="00D574DF" w:rsidRPr="000C4DC1">
        <w:rPr>
          <w:rFonts w:ascii="宋体" w:hAnsi="宋体" w:cs="楷体_GB2312" w:hint="eastAsia"/>
          <w:bCs/>
          <w:szCs w:val="21"/>
        </w:rPr>
        <w:t>解决</w:t>
      </w:r>
      <w:r w:rsidR="00D574DF" w:rsidRPr="000C4DC1">
        <w:rPr>
          <w:rFonts w:ascii="宋体" w:hAnsi="宋体" w:cs="楷体_GB2312"/>
          <w:bCs/>
          <w:szCs w:val="21"/>
        </w:rPr>
        <w:t>统一描述的基础上要解决的关键问题是多源信息的相容性问题，即按某种相容的度量来</w:t>
      </w:r>
      <w:r w:rsidR="00D574DF" w:rsidRPr="000C4DC1">
        <w:rPr>
          <w:rFonts w:ascii="宋体" w:hAnsi="宋体" w:cs="楷体_GB2312" w:hint="eastAsia"/>
          <w:bCs/>
          <w:szCs w:val="21"/>
        </w:rPr>
        <w:t>定义事件</w:t>
      </w:r>
      <w:r w:rsidR="00D574DF" w:rsidRPr="000C4DC1">
        <w:rPr>
          <w:rFonts w:ascii="宋体" w:hAnsi="宋体" w:cs="楷体_GB2312"/>
          <w:bCs/>
          <w:szCs w:val="21"/>
        </w:rPr>
        <w:t>之间的差异，而容差关系广义粗集理论则是一种有效的工具。</w:t>
      </w:r>
    </w:p>
    <w:p w:rsidR="00D574DF" w:rsidRPr="000C4DC1" w:rsidRDefault="008444FE" w:rsidP="000C4DC1">
      <w:pPr>
        <w:snapToGrid w:val="0"/>
        <w:spacing w:afterLines="30" w:after="93" w:line="312" w:lineRule="auto"/>
        <w:ind w:firstLineChars="200" w:firstLine="420"/>
        <w:rPr>
          <w:rFonts w:ascii="宋体" w:hAnsi="宋体" w:cs="楷体_GB2312"/>
          <w:bCs/>
          <w:szCs w:val="21"/>
        </w:rPr>
      </w:pPr>
      <w:r>
        <w:rPr>
          <w:rFonts w:ascii="宋体" w:hAnsi="宋体" w:cs="楷体_GB2312" w:hint="eastAsia"/>
          <w:bCs/>
          <w:szCs w:val="21"/>
        </w:rPr>
        <w:t>c.</w:t>
      </w:r>
      <w:r w:rsidR="00D574DF" w:rsidRPr="000C4DC1">
        <w:rPr>
          <w:rFonts w:ascii="宋体" w:hAnsi="宋体" w:cs="楷体_GB2312" w:hint="eastAsia"/>
          <w:bCs/>
          <w:szCs w:val="21"/>
        </w:rPr>
        <w:t>基于D-S证据</w:t>
      </w:r>
      <w:r w:rsidR="00D574DF" w:rsidRPr="000C4DC1">
        <w:rPr>
          <w:rFonts w:ascii="宋体" w:hAnsi="宋体" w:cs="楷体_GB2312"/>
          <w:bCs/>
          <w:szCs w:val="21"/>
        </w:rPr>
        <w:t>理论的多源异类信息的融合算法研究。这是</w:t>
      </w:r>
      <w:r w:rsidR="00D574DF" w:rsidRPr="000C4DC1">
        <w:rPr>
          <w:rFonts w:ascii="宋体" w:hAnsi="宋体" w:cs="楷体_GB2312" w:hint="eastAsia"/>
          <w:bCs/>
          <w:szCs w:val="21"/>
        </w:rPr>
        <w:t>完成</w:t>
      </w:r>
      <w:r w:rsidR="00D574DF" w:rsidRPr="000C4DC1">
        <w:rPr>
          <w:rFonts w:ascii="宋体" w:hAnsi="宋体" w:cs="楷体_GB2312"/>
          <w:bCs/>
          <w:szCs w:val="21"/>
        </w:rPr>
        <w:t>多源异类信息的融合问题的重要</w:t>
      </w:r>
      <w:r w:rsidR="00D574DF" w:rsidRPr="000C4DC1">
        <w:rPr>
          <w:rFonts w:ascii="宋体" w:hAnsi="宋体" w:cs="楷体_GB2312" w:hint="eastAsia"/>
          <w:bCs/>
          <w:szCs w:val="21"/>
        </w:rPr>
        <w:t>一步</w:t>
      </w:r>
      <w:r w:rsidR="00D574DF" w:rsidRPr="000C4DC1">
        <w:rPr>
          <w:rFonts w:ascii="宋体" w:hAnsi="宋体" w:cs="楷体_GB2312"/>
          <w:bCs/>
          <w:szCs w:val="21"/>
        </w:rPr>
        <w:t>，关键是建立时间配准和空间配准和各种条件下的D-S证据合成算法，基于随机集理论和条件事件代数的基本理论，以及基于类</w:t>
      </w:r>
      <w:r w:rsidR="00D574DF" w:rsidRPr="000C4DC1">
        <w:rPr>
          <w:rFonts w:ascii="宋体" w:hAnsi="宋体" w:cs="楷体_GB2312" w:hint="eastAsia"/>
          <w:bCs/>
          <w:szCs w:val="21"/>
        </w:rPr>
        <w:t>Jeffrey规则</w:t>
      </w:r>
      <w:r w:rsidR="00D574DF" w:rsidRPr="000C4DC1">
        <w:rPr>
          <w:rFonts w:ascii="宋体" w:hAnsi="宋体" w:cs="楷体_GB2312"/>
          <w:bCs/>
          <w:szCs w:val="21"/>
        </w:rPr>
        <w:t>的</w:t>
      </w:r>
      <w:r w:rsidR="00D574DF" w:rsidRPr="000C4DC1">
        <w:rPr>
          <w:rFonts w:ascii="宋体" w:hAnsi="宋体" w:cs="楷体_GB2312" w:hint="eastAsia"/>
          <w:bCs/>
          <w:szCs w:val="21"/>
        </w:rPr>
        <w:t>证据</w:t>
      </w:r>
      <w:r w:rsidR="00D574DF" w:rsidRPr="000C4DC1">
        <w:rPr>
          <w:rFonts w:ascii="宋体" w:hAnsi="宋体" w:cs="楷体_GB2312"/>
          <w:bCs/>
          <w:szCs w:val="21"/>
        </w:rPr>
        <w:t>更新方法，建立事件之间的类</w:t>
      </w:r>
      <w:r w:rsidR="00D574DF" w:rsidRPr="000C4DC1">
        <w:rPr>
          <w:rFonts w:ascii="宋体" w:hAnsi="宋体" w:cs="楷体_GB2312" w:hint="eastAsia"/>
          <w:bCs/>
          <w:szCs w:val="21"/>
        </w:rPr>
        <w:t>Bayes规则</w:t>
      </w:r>
      <w:r w:rsidR="00D574DF" w:rsidRPr="000C4DC1">
        <w:rPr>
          <w:rFonts w:ascii="宋体" w:hAnsi="宋体" w:cs="楷体_GB2312"/>
          <w:bCs/>
          <w:szCs w:val="21"/>
        </w:rPr>
        <w:t>，从而建立类似生物复杂融合机制的一类融合规则。</w:t>
      </w:r>
    </w:p>
    <w:p w:rsidR="00D574DF" w:rsidRPr="005D4A76" w:rsidRDefault="008444FE" w:rsidP="000C4DC1">
      <w:pPr>
        <w:snapToGrid w:val="0"/>
        <w:spacing w:afterLines="30" w:after="93" w:line="312" w:lineRule="auto"/>
        <w:ind w:firstLineChars="200" w:firstLine="420"/>
        <w:rPr>
          <w:rFonts w:ascii="宋体" w:hAnsi="宋体" w:cs="楷体_GB2312"/>
          <w:bCs/>
          <w:szCs w:val="21"/>
        </w:rPr>
      </w:pPr>
      <w:r w:rsidRPr="005D4A76">
        <w:rPr>
          <w:rFonts w:ascii="宋体" w:hAnsi="宋体" w:cs="楷体_GB2312" w:hint="eastAsia"/>
          <w:bCs/>
          <w:szCs w:val="21"/>
        </w:rPr>
        <w:t>d.</w:t>
      </w:r>
      <w:r w:rsidR="00D574DF" w:rsidRPr="005D4A76">
        <w:rPr>
          <w:rFonts w:ascii="宋体" w:hAnsi="宋体" w:cs="楷体_GB2312" w:hint="eastAsia"/>
          <w:bCs/>
          <w:szCs w:val="21"/>
        </w:rPr>
        <w:t>最佳</w:t>
      </w:r>
      <w:r w:rsidR="00D574DF" w:rsidRPr="005D4A76">
        <w:rPr>
          <w:rFonts w:ascii="宋体" w:hAnsi="宋体" w:cs="楷体_GB2312"/>
          <w:bCs/>
          <w:szCs w:val="21"/>
        </w:rPr>
        <w:t>的</w:t>
      </w:r>
      <w:r w:rsidR="00D574DF" w:rsidRPr="005D4A76">
        <w:rPr>
          <w:rFonts w:ascii="宋体" w:hAnsi="宋体" w:cs="楷体_GB2312" w:hint="eastAsia"/>
          <w:bCs/>
          <w:szCs w:val="21"/>
        </w:rPr>
        <w:t>mass函数</w:t>
      </w:r>
      <w:r w:rsidR="00D574DF" w:rsidRPr="005D4A76">
        <w:rPr>
          <w:rFonts w:ascii="宋体" w:hAnsi="宋体" w:cs="楷体_GB2312"/>
          <w:bCs/>
          <w:szCs w:val="21"/>
        </w:rPr>
        <w:t>的生成方法</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利用D-S</w:t>
      </w:r>
      <w:r w:rsidRPr="000C4DC1">
        <w:rPr>
          <w:rFonts w:ascii="宋体" w:hAnsi="宋体" w:cs="楷体_GB2312"/>
          <w:bCs/>
          <w:szCs w:val="21"/>
        </w:rPr>
        <w:t>理论时，需要得到对各种事件</w:t>
      </w:r>
      <w:r w:rsidRPr="000C4DC1">
        <w:rPr>
          <w:rFonts w:ascii="宋体" w:hAnsi="宋体" w:cs="楷体_GB2312" w:hint="eastAsia"/>
          <w:bCs/>
          <w:szCs w:val="21"/>
        </w:rPr>
        <w:t>的</w:t>
      </w:r>
      <w:r w:rsidRPr="000C4DC1">
        <w:rPr>
          <w:rFonts w:ascii="宋体" w:hAnsi="宋体" w:cs="楷体_GB2312"/>
          <w:bCs/>
          <w:szCs w:val="21"/>
        </w:rPr>
        <w:t>可能性</w:t>
      </w:r>
      <w:r w:rsidRPr="000C4DC1">
        <w:rPr>
          <w:rFonts w:ascii="宋体" w:hAnsi="宋体" w:cs="楷体_GB2312" w:hint="eastAsia"/>
          <w:bCs/>
          <w:szCs w:val="21"/>
        </w:rPr>
        <w:t>赋值</w:t>
      </w:r>
      <w:r w:rsidRPr="000C4DC1">
        <w:rPr>
          <w:rFonts w:ascii="宋体" w:hAnsi="宋体" w:cs="楷体_GB2312"/>
          <w:bCs/>
          <w:szCs w:val="21"/>
        </w:rPr>
        <w:t>，常用的方法是先获得模糊赋值，即隶属度函数，然后</w:t>
      </w:r>
      <w:r w:rsidRPr="000C4DC1">
        <w:rPr>
          <w:rFonts w:ascii="宋体" w:hAnsi="宋体" w:cs="楷体_GB2312" w:hint="eastAsia"/>
          <w:bCs/>
          <w:szCs w:val="21"/>
        </w:rPr>
        <w:t>再</w:t>
      </w:r>
      <w:r w:rsidRPr="000C4DC1">
        <w:rPr>
          <w:rFonts w:ascii="宋体" w:hAnsi="宋体" w:cs="楷体_GB2312"/>
          <w:bCs/>
          <w:szCs w:val="21"/>
        </w:rPr>
        <w:t>转换为基本概率赋值，即</w:t>
      </w:r>
      <w:r w:rsidRPr="000C4DC1">
        <w:rPr>
          <w:rFonts w:ascii="宋体" w:hAnsi="宋体" w:cs="楷体_GB2312" w:hint="eastAsia"/>
          <w:bCs/>
          <w:szCs w:val="21"/>
        </w:rPr>
        <w:t>mass函数</w:t>
      </w:r>
      <w:r w:rsidRPr="000C4DC1">
        <w:rPr>
          <w:rFonts w:ascii="宋体" w:hAnsi="宋体" w:cs="楷体_GB2312"/>
          <w:bCs/>
          <w:szCs w:val="21"/>
        </w:rPr>
        <w:t>。</w:t>
      </w:r>
      <w:r w:rsidRPr="000C4DC1">
        <w:rPr>
          <w:rFonts w:ascii="宋体" w:hAnsi="宋体" w:cs="楷体_GB2312" w:hint="eastAsia"/>
          <w:bCs/>
          <w:szCs w:val="21"/>
        </w:rPr>
        <w:t>下面</w:t>
      </w:r>
      <w:r w:rsidRPr="000C4DC1">
        <w:rPr>
          <w:rFonts w:ascii="宋体" w:hAnsi="宋体" w:cs="楷体_GB2312"/>
          <w:bCs/>
          <w:szCs w:val="21"/>
        </w:rPr>
        <w:t>介绍</w:t>
      </w:r>
      <w:r w:rsidRPr="000C4DC1">
        <w:rPr>
          <w:rFonts w:ascii="宋体" w:hAnsi="宋体" w:cs="楷体_GB2312" w:hint="eastAsia"/>
          <w:bCs/>
          <w:szCs w:val="21"/>
        </w:rPr>
        <w:t>利用</w:t>
      </w:r>
      <w:r w:rsidRPr="000C4DC1">
        <w:rPr>
          <w:rFonts w:ascii="宋体" w:hAnsi="宋体" w:cs="楷体_GB2312"/>
          <w:bCs/>
          <w:szCs w:val="21"/>
        </w:rPr>
        <w:t>已知隶属函数求解</w:t>
      </w:r>
      <w:r w:rsidRPr="000C4DC1">
        <w:rPr>
          <w:rFonts w:ascii="宋体" w:hAnsi="宋体" w:cs="楷体_GB2312" w:hint="eastAsia"/>
          <w:bCs/>
          <w:szCs w:val="21"/>
        </w:rPr>
        <w:t>一组</w:t>
      </w:r>
      <w:r w:rsidRPr="000C4DC1">
        <w:rPr>
          <w:rFonts w:ascii="宋体" w:hAnsi="宋体" w:cs="楷体_GB2312"/>
          <w:bCs/>
          <w:szCs w:val="21"/>
        </w:rPr>
        <w:t>“</w:t>
      </w:r>
      <w:r w:rsidRPr="000C4DC1">
        <w:rPr>
          <w:rFonts w:ascii="宋体" w:hAnsi="宋体" w:cs="楷体_GB2312" w:hint="eastAsia"/>
          <w:bCs/>
          <w:szCs w:val="21"/>
        </w:rPr>
        <w:t>最佳mass函数</w:t>
      </w:r>
      <w:r w:rsidRPr="000C4DC1">
        <w:rPr>
          <w:rFonts w:ascii="宋体" w:hAnsi="宋体" w:cs="楷体_GB2312"/>
          <w:bCs/>
          <w:szCs w:val="21"/>
        </w:rPr>
        <w:t>”</w:t>
      </w:r>
      <w:r w:rsidRPr="000C4DC1">
        <w:rPr>
          <w:rFonts w:ascii="宋体" w:hAnsi="宋体" w:cs="楷体_GB2312" w:hint="eastAsia"/>
          <w:bCs/>
          <w:szCs w:val="21"/>
        </w:rPr>
        <w:t>的</w:t>
      </w:r>
      <w:r w:rsidRPr="000C4DC1">
        <w:rPr>
          <w:rFonts w:ascii="宋体" w:hAnsi="宋体" w:cs="楷体_GB2312"/>
          <w:bCs/>
          <w:szCs w:val="21"/>
        </w:rPr>
        <w:t>方法。</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给定</w:t>
      </w:r>
      <m:oMath>
        <m:r>
          <m:rPr>
            <m:sty m:val="p"/>
          </m:rPr>
          <w:rPr>
            <w:rFonts w:ascii="Cambria Math" w:hAnsi="Cambria Math" w:cs="楷体_GB2312"/>
            <w:szCs w:val="21"/>
          </w:rPr>
          <m:t>μ</m:t>
        </m:r>
        <m:d>
          <m:dPr>
            <m:ctrlPr>
              <w:rPr>
                <w:rFonts w:ascii="Cambria Math" w:hAnsi="Cambria Math" w:cs="楷体_GB2312"/>
                <w:bCs/>
                <w:szCs w:val="21"/>
              </w:rPr>
            </m:ctrlPr>
          </m:dPr>
          <m:e>
            <m:sSub>
              <m:sSubPr>
                <m:ctrlPr>
                  <w:rPr>
                    <w:rFonts w:ascii="Cambria Math" w:hAnsi="Cambria Math" w:cs="楷体_GB2312"/>
                    <w:bCs/>
                    <w:szCs w:val="21"/>
                  </w:rPr>
                </m:ctrlPr>
              </m:sSubPr>
              <m:e>
                <m:r>
                  <w:rPr>
                    <w:rFonts w:ascii="Cambria Math" w:hAnsi="Cambria Math" w:cs="楷体_GB2312"/>
                    <w:szCs w:val="21"/>
                  </w:rPr>
                  <m:t>μ</m:t>
                </m:r>
              </m:e>
              <m:sub>
                <m:r>
                  <w:rPr>
                    <w:rFonts w:ascii="Cambria Math" w:hAnsi="Cambria Math" w:cs="楷体_GB2312"/>
                    <w:szCs w:val="21"/>
                  </w:rPr>
                  <m:t>i</m:t>
                </m:r>
              </m:sub>
            </m:sSub>
          </m:e>
        </m:d>
        <m:r>
          <m:rPr>
            <m:sty m:val="p"/>
          </m:rPr>
          <w:rPr>
            <w:rFonts w:ascii="Cambria Math" w:hAnsi="Cambria Math" w:cs="楷体_GB2312"/>
            <w:szCs w:val="21"/>
          </w:rPr>
          <m:t>ϵ</m:t>
        </m:r>
        <m:d>
          <m:dPr>
            <m:begChr m:val="["/>
            <m:endChr m:val="]"/>
            <m:ctrlPr>
              <w:rPr>
                <w:rFonts w:ascii="Cambria Math" w:hAnsi="Cambria Math" w:cs="楷体_GB2312"/>
                <w:bCs/>
                <w:szCs w:val="21"/>
              </w:rPr>
            </m:ctrlPr>
          </m:dPr>
          <m:e>
            <m:r>
              <m:rPr>
                <m:sty m:val="p"/>
              </m:rPr>
              <w:rPr>
                <w:rFonts w:ascii="Cambria Math" w:hAnsi="Cambria Math" w:cs="楷体_GB2312"/>
                <w:szCs w:val="21"/>
              </w:rPr>
              <m:t>0,1</m:t>
            </m:r>
          </m:e>
        </m:d>
      </m:oMath>
      <w:r w:rsidRPr="000C4DC1">
        <w:rPr>
          <w:rFonts w:ascii="宋体" w:hAnsi="宋体" w:cs="楷体_GB2312" w:hint="eastAsia"/>
          <w:bCs/>
          <w:szCs w:val="21"/>
        </w:rPr>
        <w:t>，</w:t>
      </w:r>
      <m:oMath>
        <m:r>
          <m:rPr>
            <m:sty m:val="p"/>
          </m:rPr>
          <w:rPr>
            <w:rFonts w:ascii="Cambria Math" w:hAnsi="Cambria Math" w:cs="楷体_GB2312"/>
            <w:szCs w:val="21"/>
          </w:rPr>
          <m:t>∀</m:t>
        </m:r>
        <m:sSub>
          <m:sSubPr>
            <m:ctrlPr>
              <w:rPr>
                <w:rFonts w:ascii="Cambria Math" w:hAnsi="Cambria Math" w:cs="楷体_GB2312"/>
                <w:bCs/>
                <w:szCs w:val="21"/>
              </w:rPr>
            </m:ctrlPr>
          </m:sSubPr>
          <m:e>
            <m:r>
              <w:rPr>
                <w:rFonts w:ascii="Cambria Math" w:hAnsi="Cambria Math" w:cs="楷体_GB2312"/>
                <w:szCs w:val="21"/>
              </w:rPr>
              <m:t>u</m:t>
            </m:r>
          </m:e>
          <m:sub>
            <m:r>
              <w:rPr>
                <w:rFonts w:ascii="Cambria Math" w:hAnsi="Cambria Math" w:cs="楷体_GB2312"/>
                <w:szCs w:val="21"/>
              </w:rPr>
              <m:t>i</m:t>
            </m:r>
          </m:sub>
        </m:sSub>
        <m:r>
          <m:rPr>
            <m:sty m:val="p"/>
          </m:rPr>
          <w:rPr>
            <w:rFonts w:ascii="Cambria Math" w:hAnsi="Cambria Math" w:cs="楷体_GB2312"/>
            <w:szCs w:val="21"/>
          </w:rPr>
          <m:t>∈</m:t>
        </m:r>
        <m:r>
          <w:rPr>
            <w:rFonts w:ascii="Cambria Math" w:hAnsi="Cambria Math" w:cs="楷体_GB2312"/>
            <w:szCs w:val="21"/>
          </w:rPr>
          <m:t>U</m:t>
        </m:r>
      </m:oMath>
      <w:r w:rsidRPr="000C4DC1">
        <w:rPr>
          <w:rFonts w:ascii="宋体" w:hAnsi="宋体" w:cs="楷体_GB2312" w:hint="eastAsia"/>
          <w:bCs/>
          <w:szCs w:val="21"/>
        </w:rPr>
        <w:t>，</w:t>
      </w:r>
      <w:r w:rsidRPr="000C4DC1">
        <w:rPr>
          <w:rFonts w:ascii="宋体" w:hAnsi="宋体" w:cs="楷体_GB2312"/>
          <w:bCs/>
          <w:szCs w:val="21"/>
        </w:rPr>
        <w:t>当</w:t>
      </w:r>
      <m:oMath>
        <m:nary>
          <m:naryPr>
            <m:chr m:val="∑"/>
            <m:limLoc m:val="undOvr"/>
            <m:supHide m:val="1"/>
            <m:ctrlPr>
              <w:rPr>
                <w:rFonts w:ascii="Cambria Math" w:hAnsi="Cambria Math" w:cs="楷体_GB2312"/>
                <w:bCs/>
                <w:szCs w:val="21"/>
              </w:rPr>
            </m:ctrlPr>
          </m:naryPr>
          <m:sub>
            <m:sSub>
              <m:sSubPr>
                <m:ctrlPr>
                  <w:rPr>
                    <w:rFonts w:ascii="Cambria Math" w:hAnsi="Cambria Math" w:cs="楷体_GB2312"/>
                    <w:bCs/>
                    <w:szCs w:val="21"/>
                  </w:rPr>
                </m:ctrlPr>
              </m:sSubPr>
              <m:e>
                <m:r>
                  <w:rPr>
                    <w:rFonts w:ascii="Cambria Math" w:hAnsi="Cambria Math" w:cs="楷体_GB2312"/>
                    <w:szCs w:val="21"/>
                  </w:rPr>
                  <m:t>u</m:t>
                </m:r>
              </m:e>
              <m:sub>
                <m:r>
                  <w:rPr>
                    <w:rFonts w:ascii="Cambria Math" w:hAnsi="Cambria Math" w:cs="楷体_GB2312"/>
                    <w:szCs w:val="21"/>
                  </w:rPr>
                  <m:t>i</m:t>
                </m:r>
              </m:sub>
            </m:sSub>
            <m:r>
              <m:rPr>
                <m:sty m:val="p"/>
              </m:rPr>
              <w:rPr>
                <w:rFonts w:ascii="Cambria Math" w:hAnsi="Cambria Math" w:cs="楷体_GB2312"/>
                <w:szCs w:val="21"/>
              </w:rPr>
              <m:t>∈</m:t>
            </m:r>
            <m:r>
              <w:rPr>
                <w:rFonts w:ascii="Cambria Math" w:hAnsi="Cambria Math" w:cs="楷体_GB2312"/>
                <w:szCs w:val="21"/>
              </w:rPr>
              <m:t>U</m:t>
            </m:r>
          </m:sub>
          <m:sup/>
          <m:e>
            <m:r>
              <m:rPr>
                <m:sty m:val="p"/>
              </m:rPr>
              <w:rPr>
                <w:rFonts w:ascii="Cambria Math" w:hAnsi="Cambria Math" w:cs="楷体_GB2312"/>
                <w:szCs w:val="21"/>
              </w:rPr>
              <m:t>≥</m:t>
            </m:r>
          </m:e>
        </m:nary>
        <m:r>
          <m:rPr>
            <m:sty m:val="p"/>
          </m:rPr>
          <w:rPr>
            <w:rFonts w:ascii="Cambria Math" w:hAnsi="Cambria Math" w:cs="楷体_GB2312"/>
            <w:szCs w:val="21"/>
          </w:rPr>
          <m:t>1</m:t>
        </m:r>
      </m:oMath>
      <w:r w:rsidRPr="000C4DC1">
        <w:rPr>
          <w:rFonts w:ascii="宋体" w:hAnsi="宋体" w:cs="楷体_GB2312" w:hint="eastAsia"/>
          <w:bCs/>
          <w:szCs w:val="21"/>
        </w:rPr>
        <w:t>，</w:t>
      </w:r>
      <w:r w:rsidRPr="000C4DC1">
        <w:rPr>
          <w:rFonts w:ascii="宋体" w:hAnsi="宋体" w:cs="楷体_GB2312"/>
          <w:bCs/>
          <w:szCs w:val="21"/>
        </w:rPr>
        <w:t>隶属度函数可以看作似真度函数，</w:t>
      </w:r>
      <w:r w:rsidRPr="000C4DC1">
        <w:rPr>
          <w:rFonts w:ascii="宋体" w:hAnsi="宋体" w:cs="楷体_GB2312" w:hint="eastAsia"/>
          <w:bCs/>
          <w:szCs w:val="21"/>
        </w:rPr>
        <w:t>即</w:t>
      </w:r>
    </w:p>
    <w:p w:rsidR="00D574DF" w:rsidRPr="000C4DC1" w:rsidRDefault="009855AF" w:rsidP="000C4DC1">
      <w:pPr>
        <w:snapToGrid w:val="0"/>
        <w:spacing w:afterLines="30" w:after="93" w:line="312" w:lineRule="auto"/>
        <w:ind w:firstLineChars="200" w:firstLine="420"/>
        <w:rPr>
          <w:rFonts w:ascii="宋体" w:hAnsi="宋体" w:cs="楷体_GB2312"/>
          <w:bCs/>
          <w:szCs w:val="21"/>
        </w:rPr>
      </w:pPr>
      <m:oMathPara>
        <m:oMath>
          <m:m>
            <m:mPr>
              <m:mcs>
                <m:mc>
                  <m:mcPr>
                    <m:count m:val="1"/>
                    <m:mcJc m:val="center"/>
                  </m:mcPr>
                </m:mc>
              </m:mcs>
              <m:ctrlPr>
                <w:rPr>
                  <w:rFonts w:ascii="Cambria Math" w:hAnsi="Cambria Math" w:cs="楷体_GB2312"/>
                  <w:bCs/>
                  <w:szCs w:val="21"/>
                </w:rPr>
              </m:ctrlPr>
            </m:mPr>
            <m:mr>
              <m:e>
                <m:func>
                  <m:funcPr>
                    <m:ctrlPr>
                      <w:rPr>
                        <w:rFonts w:ascii="Cambria Math" w:hAnsi="Cambria Math" w:cs="楷体_GB2312"/>
                        <w:bCs/>
                        <w:szCs w:val="21"/>
                      </w:rPr>
                    </m:ctrlPr>
                  </m:funcPr>
                  <m:fName>
                    <m:limLow>
                      <m:limLowPr>
                        <m:ctrlPr>
                          <w:rPr>
                            <w:rFonts w:ascii="Cambria Math" w:hAnsi="Cambria Math" w:cs="楷体_GB2312"/>
                            <w:bCs/>
                            <w:szCs w:val="21"/>
                          </w:rPr>
                        </m:ctrlPr>
                      </m:limLowPr>
                      <m:e>
                        <m:r>
                          <m:rPr>
                            <m:sty m:val="p"/>
                          </m:rPr>
                          <w:rPr>
                            <w:rFonts w:ascii="Cambria Math" w:hAnsi="Cambria Math" w:cs="楷体_GB2312"/>
                            <w:szCs w:val="21"/>
                          </w:rPr>
                          <m:t>Max</m:t>
                        </m:r>
                      </m:e>
                      <m:lim>
                        <m:r>
                          <w:rPr>
                            <w:rFonts w:ascii="Cambria Math" w:hAnsi="Cambria Math" w:cs="楷体_GB2312"/>
                            <w:szCs w:val="21"/>
                          </w:rPr>
                          <m:t>m</m:t>
                        </m:r>
                      </m:lim>
                    </m:limLow>
                  </m:fName>
                  <m:e>
                    <m:r>
                      <w:rPr>
                        <w:rFonts w:ascii="Cambria Math" w:hAnsi="Cambria Math" w:cs="楷体_GB2312"/>
                        <w:szCs w:val="21"/>
                      </w:rPr>
                      <m:t>J</m:t>
                    </m:r>
                    <m:d>
                      <m:dPr>
                        <m:ctrlPr>
                          <w:rPr>
                            <w:rFonts w:ascii="Cambria Math" w:hAnsi="Cambria Math" w:cs="楷体_GB2312"/>
                            <w:bCs/>
                            <w:szCs w:val="21"/>
                          </w:rPr>
                        </m:ctrlPr>
                      </m:dPr>
                      <m:e>
                        <m:r>
                          <w:rPr>
                            <w:rFonts w:ascii="Cambria Math" w:hAnsi="Cambria Math" w:cs="楷体_GB2312"/>
                            <w:szCs w:val="21"/>
                          </w:rPr>
                          <m:t>m</m:t>
                        </m:r>
                      </m:e>
                    </m:d>
                    <m:r>
                      <m:rPr>
                        <m:sty m:val="p"/>
                      </m:rPr>
                      <w:rPr>
                        <w:rFonts w:ascii="Cambria Math" w:hAnsi="Cambria Math" w:cs="楷体_GB2312"/>
                        <w:szCs w:val="21"/>
                      </w:rPr>
                      <m:t>=-</m:t>
                    </m:r>
                    <m:nary>
                      <m:naryPr>
                        <m:chr m:val="∑"/>
                        <m:limLoc m:val="undOvr"/>
                        <m:supHide m:val="1"/>
                        <m:ctrlPr>
                          <w:rPr>
                            <w:rFonts w:ascii="Cambria Math" w:hAnsi="Cambria Math" w:cs="楷体_GB2312"/>
                            <w:bCs/>
                            <w:szCs w:val="21"/>
                          </w:rPr>
                        </m:ctrlPr>
                      </m:naryPr>
                      <m:sub>
                        <m:r>
                          <w:rPr>
                            <w:rFonts w:ascii="Cambria Math" w:hAnsi="Cambria Math" w:cs="楷体_GB2312"/>
                            <w:szCs w:val="21"/>
                          </w:rPr>
                          <m:t>u</m:t>
                        </m:r>
                        <m:r>
                          <m:rPr>
                            <m:sty m:val="p"/>
                          </m:rPr>
                          <w:rPr>
                            <w:rFonts w:ascii="Cambria Math" w:hAnsi="Cambria Math" w:cs="楷体_GB2312"/>
                            <w:szCs w:val="21"/>
                          </w:rPr>
                          <m:t>∈</m:t>
                        </m:r>
                        <m:r>
                          <w:rPr>
                            <w:rFonts w:ascii="Cambria Math" w:hAnsi="Cambria Math" w:cs="楷体_GB2312"/>
                            <w:szCs w:val="21"/>
                          </w:rPr>
                          <m:t>U</m:t>
                        </m:r>
                      </m:sub>
                      <m:sup/>
                      <m:e>
                        <m:r>
                          <m:rPr>
                            <m:sty m:val="p"/>
                          </m:rPr>
                          <w:rPr>
                            <w:rFonts w:ascii="Cambria Math" w:hAnsi="Cambria Math" w:cs="楷体_GB2312"/>
                            <w:szCs w:val="21"/>
                          </w:rPr>
                          <m:t>(</m:t>
                        </m:r>
                        <m:nary>
                          <m:naryPr>
                            <m:chr m:val="∑"/>
                            <m:limLoc m:val="undOvr"/>
                            <m:supHide m:val="1"/>
                            <m:ctrlPr>
                              <w:rPr>
                                <w:rFonts w:ascii="Cambria Math" w:hAnsi="Cambria Math" w:cs="楷体_GB2312"/>
                                <w:bCs/>
                                <w:szCs w:val="21"/>
                              </w:rPr>
                            </m:ctrlPr>
                          </m:naryPr>
                          <m:sub>
                            <m:r>
                              <w:rPr>
                                <w:rFonts w:ascii="Cambria Math" w:hAnsi="Cambria Math" w:cs="楷体_GB2312"/>
                                <w:szCs w:val="21"/>
                              </w:rPr>
                              <m:t>u</m:t>
                            </m:r>
                            <m:r>
                              <m:rPr>
                                <m:sty m:val="p"/>
                              </m:rPr>
                              <w:rPr>
                                <w:rFonts w:ascii="Cambria Math" w:hAnsi="Cambria Math" w:cs="楷体_GB2312"/>
                                <w:szCs w:val="21"/>
                              </w:rPr>
                              <m:t>∈</m:t>
                            </m:r>
                            <m:r>
                              <w:rPr>
                                <w:rFonts w:ascii="Cambria Math" w:hAnsi="Cambria Math" w:cs="楷体_GB2312"/>
                                <w:szCs w:val="21"/>
                              </w:rPr>
                              <m:t>B</m:t>
                            </m:r>
                            <m:r>
                              <m:rPr>
                                <m:sty m:val="p"/>
                              </m:rPr>
                              <w:rPr>
                                <w:rFonts w:ascii="Cambria Math" w:hAnsi="Cambria Math" w:cs="楷体_GB2312"/>
                                <w:szCs w:val="21"/>
                              </w:rPr>
                              <m:t>⊑</m:t>
                            </m:r>
                            <m:r>
                              <w:rPr>
                                <w:rFonts w:ascii="Cambria Math" w:hAnsi="Cambria Math" w:cs="楷体_GB2312"/>
                                <w:szCs w:val="21"/>
                              </w:rPr>
                              <m:t>U</m:t>
                            </m:r>
                          </m:sub>
                          <m:sup/>
                          <m:e>
                            <m:f>
                              <m:fPr>
                                <m:ctrlPr>
                                  <w:rPr>
                                    <w:rFonts w:ascii="Cambria Math" w:hAnsi="Cambria Math" w:cs="楷体_GB2312"/>
                                    <w:bCs/>
                                    <w:szCs w:val="21"/>
                                  </w:rPr>
                                </m:ctrlPr>
                              </m:fPr>
                              <m:num>
                                <m:r>
                                  <w:rPr>
                                    <w:rFonts w:ascii="Cambria Math" w:hAnsi="Cambria Math" w:cs="楷体_GB2312"/>
                                    <w:szCs w:val="21"/>
                                  </w:rPr>
                                  <m:t>m</m:t>
                                </m:r>
                                <m:d>
                                  <m:dPr>
                                    <m:ctrlPr>
                                      <w:rPr>
                                        <w:rFonts w:ascii="Cambria Math" w:hAnsi="Cambria Math" w:cs="楷体_GB2312"/>
                                        <w:bCs/>
                                        <w:szCs w:val="21"/>
                                      </w:rPr>
                                    </m:ctrlPr>
                                  </m:dPr>
                                  <m:e>
                                    <m:r>
                                      <w:rPr>
                                        <w:rFonts w:ascii="Cambria Math" w:hAnsi="Cambria Math" w:cs="楷体_GB2312"/>
                                        <w:szCs w:val="21"/>
                                      </w:rPr>
                                      <m:t>B</m:t>
                                    </m:r>
                                  </m:e>
                                </m:d>
                              </m:num>
                              <m:den>
                                <m:d>
                                  <m:dPr>
                                    <m:begChr m:val="|"/>
                                    <m:endChr m:val="|"/>
                                    <m:ctrlPr>
                                      <w:rPr>
                                        <w:rFonts w:ascii="Cambria Math" w:hAnsi="Cambria Math" w:cs="楷体_GB2312"/>
                                        <w:bCs/>
                                        <w:szCs w:val="21"/>
                                      </w:rPr>
                                    </m:ctrlPr>
                                  </m:dPr>
                                  <m:e>
                                    <m:r>
                                      <w:rPr>
                                        <w:rFonts w:ascii="Cambria Math" w:hAnsi="Cambria Math" w:cs="楷体_GB2312"/>
                                        <w:szCs w:val="21"/>
                                      </w:rPr>
                                      <m:t>B</m:t>
                                    </m:r>
                                  </m:e>
                                </m:d>
                              </m:den>
                            </m:f>
                          </m:e>
                        </m:nary>
                        <m:sSub>
                          <m:sSubPr>
                            <m:ctrlPr>
                              <w:rPr>
                                <w:rFonts w:ascii="Cambria Math" w:hAnsi="Cambria Math" w:cs="楷体_GB2312"/>
                                <w:bCs/>
                                <w:szCs w:val="21"/>
                              </w:rPr>
                            </m:ctrlPr>
                          </m:sSubPr>
                          <m:e>
                            <m:r>
                              <w:rPr>
                                <w:rFonts w:ascii="Cambria Math" w:hAnsi="Cambria Math" w:cs="楷体_GB2312"/>
                                <w:szCs w:val="21"/>
                              </w:rPr>
                              <m:t>log</m:t>
                            </m:r>
                          </m:e>
                          <m:sub>
                            <m:r>
                              <m:rPr>
                                <m:sty m:val="p"/>
                              </m:rPr>
                              <w:rPr>
                                <w:rFonts w:ascii="Cambria Math" w:hAnsi="Cambria Math" w:cs="楷体_GB2312"/>
                                <w:szCs w:val="21"/>
                              </w:rPr>
                              <m:t>2</m:t>
                            </m:r>
                          </m:sub>
                        </m:sSub>
                        <m:r>
                          <m:rPr>
                            <m:sty m:val="p"/>
                          </m:rPr>
                          <w:rPr>
                            <w:rFonts w:ascii="Cambria Math" w:hAnsi="Cambria Math" w:cs="楷体_GB2312"/>
                            <w:szCs w:val="21"/>
                          </w:rPr>
                          <m:t>(</m:t>
                        </m:r>
                        <m:nary>
                          <m:naryPr>
                            <m:chr m:val="∑"/>
                            <m:limLoc m:val="undOvr"/>
                            <m:supHide m:val="1"/>
                            <m:ctrlPr>
                              <w:rPr>
                                <w:rFonts w:ascii="Cambria Math" w:hAnsi="Cambria Math" w:cs="楷体_GB2312"/>
                                <w:bCs/>
                                <w:szCs w:val="21"/>
                              </w:rPr>
                            </m:ctrlPr>
                          </m:naryPr>
                          <m:sub>
                            <m:r>
                              <w:rPr>
                                <w:rFonts w:ascii="Cambria Math" w:hAnsi="Cambria Math" w:cs="楷体_GB2312"/>
                                <w:szCs w:val="21"/>
                              </w:rPr>
                              <m:t>u</m:t>
                            </m:r>
                            <m:r>
                              <m:rPr>
                                <m:sty m:val="p"/>
                              </m:rPr>
                              <w:rPr>
                                <w:rFonts w:ascii="Cambria Math" w:hAnsi="Cambria Math" w:cs="楷体_GB2312"/>
                                <w:szCs w:val="21"/>
                              </w:rPr>
                              <m:t>∈</m:t>
                            </m:r>
                            <m:r>
                              <w:rPr>
                                <w:rFonts w:ascii="Cambria Math" w:hAnsi="Cambria Math" w:cs="楷体_GB2312"/>
                                <w:szCs w:val="21"/>
                              </w:rPr>
                              <m:t>B</m:t>
                            </m:r>
                            <m:r>
                              <m:rPr>
                                <m:sty m:val="p"/>
                              </m:rPr>
                              <w:rPr>
                                <w:rFonts w:ascii="Cambria Math" w:hAnsi="Cambria Math" w:cs="楷体_GB2312"/>
                                <w:szCs w:val="21"/>
                              </w:rPr>
                              <m:t>⊑</m:t>
                            </m:r>
                            <m:r>
                              <w:rPr>
                                <w:rFonts w:ascii="Cambria Math" w:hAnsi="Cambria Math" w:cs="楷体_GB2312"/>
                                <w:szCs w:val="21"/>
                              </w:rPr>
                              <m:t>U</m:t>
                            </m:r>
                          </m:sub>
                          <m:sup/>
                          <m:e>
                            <m:f>
                              <m:fPr>
                                <m:ctrlPr>
                                  <w:rPr>
                                    <w:rFonts w:ascii="Cambria Math" w:hAnsi="Cambria Math" w:cs="楷体_GB2312"/>
                                    <w:bCs/>
                                    <w:szCs w:val="21"/>
                                  </w:rPr>
                                </m:ctrlPr>
                              </m:fPr>
                              <m:num>
                                <m:r>
                                  <w:rPr>
                                    <w:rFonts w:ascii="Cambria Math" w:hAnsi="Cambria Math" w:cs="楷体_GB2312"/>
                                    <w:szCs w:val="21"/>
                                  </w:rPr>
                                  <m:t>m</m:t>
                                </m:r>
                                <m:d>
                                  <m:dPr>
                                    <m:ctrlPr>
                                      <w:rPr>
                                        <w:rFonts w:ascii="Cambria Math" w:hAnsi="Cambria Math" w:cs="楷体_GB2312"/>
                                        <w:bCs/>
                                        <w:szCs w:val="21"/>
                                      </w:rPr>
                                    </m:ctrlPr>
                                  </m:dPr>
                                  <m:e>
                                    <m:r>
                                      <w:rPr>
                                        <w:rFonts w:ascii="Cambria Math" w:hAnsi="Cambria Math" w:cs="楷体_GB2312"/>
                                        <w:szCs w:val="21"/>
                                      </w:rPr>
                                      <m:t>B</m:t>
                                    </m:r>
                                  </m:e>
                                </m:d>
                              </m:num>
                              <m:den>
                                <m:d>
                                  <m:dPr>
                                    <m:begChr m:val="|"/>
                                    <m:endChr m:val="|"/>
                                    <m:ctrlPr>
                                      <w:rPr>
                                        <w:rFonts w:ascii="Cambria Math" w:hAnsi="Cambria Math" w:cs="楷体_GB2312"/>
                                        <w:bCs/>
                                        <w:szCs w:val="21"/>
                                      </w:rPr>
                                    </m:ctrlPr>
                                  </m:dPr>
                                  <m:e>
                                    <m:r>
                                      <w:rPr>
                                        <w:rFonts w:ascii="Cambria Math" w:hAnsi="Cambria Math" w:cs="楷体_GB2312"/>
                                        <w:szCs w:val="21"/>
                                      </w:rPr>
                                      <m:t>B</m:t>
                                    </m:r>
                                  </m:e>
                                </m:d>
                              </m:den>
                            </m:f>
                          </m:e>
                        </m:nary>
                        <m:r>
                          <m:rPr>
                            <m:sty m:val="p"/>
                          </m:rPr>
                          <w:rPr>
                            <w:rFonts w:ascii="Cambria Math" w:hAnsi="Cambria Math" w:cs="楷体_GB2312"/>
                            <w:szCs w:val="21"/>
                          </w:rPr>
                          <m:t>))</m:t>
                        </m:r>
                      </m:e>
                    </m:nary>
                  </m:e>
                </m:func>
              </m:e>
            </m:mr>
            <m:mr>
              <m:e>
                <m:r>
                  <w:rPr>
                    <w:rFonts w:ascii="Cambria Math" w:hAnsi="Cambria Math" w:cs="楷体_GB2312"/>
                    <w:szCs w:val="21"/>
                  </w:rPr>
                  <m:t>s</m:t>
                </m:r>
                <m:r>
                  <m:rPr>
                    <m:sty m:val="p"/>
                  </m:rPr>
                  <w:rPr>
                    <w:rFonts w:ascii="Cambria Math" w:hAnsi="Cambria Math" w:cs="楷体_GB2312"/>
                    <w:szCs w:val="21"/>
                  </w:rPr>
                  <m:t>.</m:t>
                </m:r>
                <m:r>
                  <w:rPr>
                    <w:rFonts w:ascii="Cambria Math" w:hAnsi="Cambria Math" w:cs="楷体_GB2312"/>
                    <w:szCs w:val="21"/>
                  </w:rPr>
                  <m:t>t</m:t>
                </m:r>
                <m:r>
                  <m:rPr>
                    <m:sty m:val="p"/>
                  </m:rPr>
                  <w:rPr>
                    <w:rFonts w:ascii="Cambria Math" w:hAnsi="Cambria Math" w:cs="楷体_GB2312"/>
                    <w:szCs w:val="21"/>
                  </w:rPr>
                  <m:t>.</m:t>
                </m:r>
                <m:d>
                  <m:dPr>
                    <m:begChr m:val="{"/>
                    <m:endChr m:val=""/>
                    <m:ctrlPr>
                      <w:rPr>
                        <w:rFonts w:ascii="Cambria Math" w:hAnsi="Cambria Math" w:cs="楷体_GB2312"/>
                        <w:bCs/>
                        <w:szCs w:val="21"/>
                      </w:rPr>
                    </m:ctrlPr>
                  </m:dPr>
                  <m:e>
                    <m:eqArr>
                      <m:eqArrPr>
                        <m:ctrlPr>
                          <w:rPr>
                            <w:rFonts w:ascii="Cambria Math" w:hAnsi="Cambria Math" w:cs="楷体_GB2312"/>
                            <w:bCs/>
                            <w:szCs w:val="21"/>
                          </w:rPr>
                        </m:ctrlPr>
                      </m:eqArrPr>
                      <m:e>
                        <m:nary>
                          <m:naryPr>
                            <m:chr m:val="∑"/>
                            <m:limLoc m:val="undOvr"/>
                            <m:supHide m:val="1"/>
                            <m:ctrlPr>
                              <w:rPr>
                                <w:rFonts w:ascii="Cambria Math" w:hAnsi="Cambria Math" w:cs="楷体_GB2312"/>
                                <w:bCs/>
                                <w:szCs w:val="21"/>
                              </w:rPr>
                            </m:ctrlPr>
                          </m:naryPr>
                          <m:sub>
                            <m:r>
                              <w:rPr>
                                <w:rFonts w:ascii="Cambria Math" w:hAnsi="Cambria Math" w:cs="楷体_GB2312"/>
                                <w:szCs w:val="21"/>
                              </w:rPr>
                              <m:t>B</m:t>
                            </m:r>
                            <m:r>
                              <m:rPr>
                                <m:sty m:val="p"/>
                              </m:rPr>
                              <w:rPr>
                                <w:rFonts w:ascii="Cambria Math" w:hAnsi="Cambria Math" w:cs="楷体_GB2312"/>
                                <w:szCs w:val="21"/>
                              </w:rPr>
                              <m:t>∈</m:t>
                            </m:r>
                            <m:r>
                              <w:rPr>
                                <w:rFonts w:ascii="Cambria Math" w:hAnsi="Cambria Math" w:cs="楷体_GB2312"/>
                                <w:szCs w:val="21"/>
                              </w:rPr>
                              <m:t>P</m:t>
                            </m:r>
                            <m:r>
                              <m:rPr>
                                <m:sty m:val="p"/>
                              </m:rPr>
                              <w:rPr>
                                <w:rFonts w:ascii="Cambria Math" w:hAnsi="Cambria Math" w:cs="楷体_GB2312"/>
                                <w:szCs w:val="21"/>
                              </w:rPr>
                              <m:t>(</m:t>
                            </m:r>
                            <m:r>
                              <w:rPr>
                                <w:rFonts w:ascii="Cambria Math" w:hAnsi="Cambria Math" w:cs="楷体_GB2312"/>
                                <w:szCs w:val="21"/>
                              </w:rPr>
                              <m:t>U</m:t>
                            </m:r>
                            <m:r>
                              <m:rPr>
                                <m:sty m:val="p"/>
                              </m:rPr>
                              <w:rPr>
                                <w:rFonts w:ascii="Cambria Math" w:hAnsi="Cambria Math" w:cs="楷体_GB2312"/>
                                <w:szCs w:val="21"/>
                              </w:rPr>
                              <m:t>)</m:t>
                            </m:r>
                          </m:sub>
                          <m:sup/>
                          <m:e>
                            <m:r>
                              <w:rPr>
                                <w:rFonts w:ascii="Cambria Math" w:hAnsi="Cambria Math" w:cs="楷体_GB2312"/>
                                <w:szCs w:val="21"/>
                              </w:rPr>
                              <m:t>m</m:t>
                            </m:r>
                            <m:d>
                              <m:dPr>
                                <m:ctrlPr>
                                  <w:rPr>
                                    <w:rFonts w:ascii="Cambria Math" w:hAnsi="Cambria Math" w:cs="楷体_GB2312"/>
                                    <w:bCs/>
                                    <w:szCs w:val="21"/>
                                  </w:rPr>
                                </m:ctrlPr>
                              </m:dPr>
                              <m:e>
                                <m:r>
                                  <w:rPr>
                                    <w:rFonts w:ascii="Cambria Math" w:hAnsi="Cambria Math" w:cs="楷体_GB2312"/>
                                    <w:szCs w:val="21"/>
                                  </w:rPr>
                                  <m:t>B</m:t>
                                </m:r>
                              </m:e>
                            </m:d>
                            <m:r>
                              <m:rPr>
                                <m:sty m:val="p"/>
                              </m:rPr>
                              <w:rPr>
                                <w:rFonts w:ascii="Cambria Math" w:hAnsi="Cambria Math" w:cs="楷体_GB2312"/>
                                <w:szCs w:val="21"/>
                              </w:rPr>
                              <m:t>=1</m:t>
                            </m:r>
                          </m:e>
                        </m:nary>
                      </m:e>
                      <m:e>
                        <m:r>
                          <w:rPr>
                            <w:rFonts w:ascii="Cambria Math" w:hAnsi="Cambria Math" w:cs="楷体_GB2312"/>
                            <w:szCs w:val="21"/>
                          </w:rPr>
                          <m:t>m</m:t>
                        </m:r>
                        <m:d>
                          <m:dPr>
                            <m:ctrlPr>
                              <w:rPr>
                                <w:rFonts w:ascii="Cambria Math" w:hAnsi="Cambria Math" w:cs="楷体_GB2312"/>
                                <w:bCs/>
                                <w:szCs w:val="21"/>
                              </w:rPr>
                            </m:ctrlPr>
                          </m:dPr>
                          <m:e>
                            <m:sSub>
                              <m:sSubPr>
                                <m:ctrlPr>
                                  <w:rPr>
                                    <w:rFonts w:ascii="Cambria Math" w:hAnsi="Cambria Math" w:cs="楷体_GB2312"/>
                                    <w:bCs/>
                                    <w:szCs w:val="21"/>
                                  </w:rPr>
                                </m:ctrlPr>
                              </m:sSubPr>
                              <m:e>
                                <m:r>
                                  <w:rPr>
                                    <w:rFonts w:ascii="Cambria Math" w:hAnsi="Cambria Math" w:cs="楷体_GB2312"/>
                                    <w:szCs w:val="21"/>
                                  </w:rPr>
                                  <m:t>B</m:t>
                                </m:r>
                              </m:e>
                              <m:sub>
                                <m:r>
                                  <w:rPr>
                                    <w:rFonts w:ascii="Cambria Math" w:hAnsi="Cambria Math" w:cs="楷体_GB2312"/>
                                    <w:szCs w:val="21"/>
                                  </w:rPr>
                                  <m:t>i</m:t>
                                </m:r>
                              </m:sub>
                            </m:sSub>
                          </m:e>
                        </m:d>
                        <m:r>
                          <m:rPr>
                            <m:sty m:val="p"/>
                          </m:rPr>
                          <w:rPr>
                            <w:rFonts w:ascii="Cambria Math" w:hAnsi="Cambria Math" w:cs="楷体_GB2312"/>
                            <w:szCs w:val="21"/>
                          </w:rPr>
                          <m:t>=</m:t>
                        </m:r>
                        <m:r>
                          <w:rPr>
                            <w:rFonts w:ascii="Cambria Math" w:hAnsi="Cambria Math" w:cs="楷体_GB2312"/>
                            <w:szCs w:val="21"/>
                          </w:rPr>
                          <m:t>μ</m:t>
                        </m:r>
                        <m:d>
                          <m:dPr>
                            <m:ctrlPr>
                              <w:rPr>
                                <w:rFonts w:ascii="Cambria Math" w:hAnsi="Cambria Math" w:cs="楷体_GB2312"/>
                                <w:bCs/>
                                <w:szCs w:val="21"/>
                              </w:rPr>
                            </m:ctrlPr>
                          </m:dPr>
                          <m:e>
                            <m:sSub>
                              <m:sSubPr>
                                <m:ctrlPr>
                                  <w:rPr>
                                    <w:rFonts w:ascii="Cambria Math" w:hAnsi="Cambria Math" w:cs="楷体_GB2312"/>
                                    <w:bCs/>
                                    <w:szCs w:val="21"/>
                                  </w:rPr>
                                </m:ctrlPr>
                              </m:sSubPr>
                              <m:e>
                                <m:r>
                                  <w:rPr>
                                    <w:rFonts w:ascii="Cambria Math" w:hAnsi="Cambria Math" w:cs="楷体_GB2312"/>
                                    <w:szCs w:val="21"/>
                                  </w:rPr>
                                  <m:t>u</m:t>
                                </m:r>
                              </m:e>
                              <m:sub>
                                <m:r>
                                  <w:rPr>
                                    <w:rFonts w:ascii="Cambria Math" w:hAnsi="Cambria Math" w:cs="楷体_GB2312"/>
                                    <w:szCs w:val="21"/>
                                  </w:rPr>
                                  <m:t>i</m:t>
                                </m:r>
                              </m:sub>
                            </m:sSub>
                          </m:e>
                        </m:d>
                        <m:r>
                          <m:rPr>
                            <m:sty m:val="p"/>
                          </m:rPr>
                          <w:rPr>
                            <w:rFonts w:ascii="Cambria Math" w:hAnsi="Cambria Math" w:cs="楷体_GB2312"/>
                            <w:szCs w:val="21"/>
                          </w:rPr>
                          <m:t>,∀</m:t>
                        </m:r>
                        <m:sSub>
                          <m:sSubPr>
                            <m:ctrlPr>
                              <w:rPr>
                                <w:rFonts w:ascii="Cambria Math" w:hAnsi="Cambria Math" w:cs="楷体_GB2312"/>
                                <w:bCs/>
                                <w:szCs w:val="21"/>
                              </w:rPr>
                            </m:ctrlPr>
                          </m:sSubPr>
                          <m:e>
                            <m:r>
                              <w:rPr>
                                <w:rFonts w:ascii="Cambria Math" w:hAnsi="Cambria Math" w:cs="楷体_GB2312"/>
                                <w:szCs w:val="21"/>
                              </w:rPr>
                              <m:t>u</m:t>
                            </m:r>
                          </m:e>
                          <m:sub>
                            <m:r>
                              <w:rPr>
                                <w:rFonts w:ascii="Cambria Math" w:hAnsi="Cambria Math" w:cs="楷体_GB2312"/>
                                <w:szCs w:val="21"/>
                              </w:rPr>
                              <m:t>i</m:t>
                            </m:r>
                          </m:sub>
                        </m:sSub>
                        <m:r>
                          <m:rPr>
                            <m:sty m:val="p"/>
                          </m:rPr>
                          <w:rPr>
                            <w:rFonts w:ascii="Cambria Math" w:hAnsi="Cambria Math" w:cs="楷体_GB2312"/>
                            <w:szCs w:val="21"/>
                          </w:rPr>
                          <m:t>∈</m:t>
                        </m:r>
                        <m:r>
                          <w:rPr>
                            <w:rFonts w:ascii="Cambria Math" w:hAnsi="Cambria Math" w:cs="楷体_GB2312"/>
                            <w:szCs w:val="21"/>
                          </w:rPr>
                          <m:t>U</m:t>
                        </m:r>
                      </m:e>
                    </m:eqArr>
                  </m:e>
                </m:d>
              </m:e>
            </m:mr>
          </m:m>
        </m:oMath>
      </m:oMathPara>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当</w:t>
      </w:r>
      <m:oMath>
        <m:nary>
          <m:naryPr>
            <m:chr m:val="∑"/>
            <m:limLoc m:val="undOvr"/>
            <m:supHide m:val="1"/>
            <m:ctrlPr>
              <w:rPr>
                <w:rFonts w:ascii="Cambria Math" w:hAnsi="Cambria Math" w:cs="楷体_GB2312"/>
                <w:bCs/>
                <w:szCs w:val="21"/>
              </w:rPr>
            </m:ctrlPr>
          </m:naryPr>
          <m:sub>
            <m:sSub>
              <m:sSubPr>
                <m:ctrlPr>
                  <w:rPr>
                    <w:rFonts w:ascii="Cambria Math" w:hAnsi="Cambria Math" w:cs="楷体_GB2312"/>
                    <w:bCs/>
                    <w:szCs w:val="21"/>
                  </w:rPr>
                </m:ctrlPr>
              </m:sSubPr>
              <m:e>
                <m:r>
                  <w:rPr>
                    <w:rFonts w:ascii="Cambria Math" w:hAnsi="Cambria Math" w:cs="楷体_GB2312"/>
                    <w:szCs w:val="21"/>
                  </w:rPr>
                  <m:t>u</m:t>
                </m:r>
              </m:e>
              <m:sub>
                <m:r>
                  <w:rPr>
                    <w:rFonts w:ascii="Cambria Math" w:hAnsi="Cambria Math" w:cs="楷体_GB2312"/>
                    <w:szCs w:val="21"/>
                  </w:rPr>
                  <m:t>i</m:t>
                </m:r>
              </m:sub>
            </m:sSub>
            <m:r>
              <m:rPr>
                <m:sty m:val="p"/>
              </m:rPr>
              <w:rPr>
                <w:rFonts w:ascii="Cambria Math" w:hAnsi="Cambria Math" w:cs="楷体_GB2312"/>
                <w:szCs w:val="21"/>
              </w:rPr>
              <m:t>∈</m:t>
            </m:r>
            <m:r>
              <w:rPr>
                <w:rFonts w:ascii="Cambria Math" w:hAnsi="Cambria Math" w:cs="楷体_GB2312"/>
                <w:szCs w:val="21"/>
              </w:rPr>
              <m:t>U</m:t>
            </m:r>
          </m:sub>
          <m:sup/>
          <m:e>
            <m:r>
              <m:rPr>
                <m:sty m:val="p"/>
              </m:rPr>
              <w:rPr>
                <w:rFonts w:ascii="Cambria Math" w:hAnsi="Cambria Math" w:cs="楷体_GB2312"/>
                <w:szCs w:val="21"/>
              </w:rPr>
              <m:t>≤</m:t>
            </m:r>
          </m:e>
        </m:nary>
        <m:r>
          <m:rPr>
            <m:sty m:val="p"/>
          </m:rPr>
          <w:rPr>
            <w:rFonts w:ascii="Cambria Math" w:hAnsi="Cambria Math" w:cs="楷体_GB2312"/>
            <w:szCs w:val="21"/>
          </w:rPr>
          <m:t>1</m:t>
        </m:r>
      </m:oMath>
      <w:r w:rsidRPr="000C4DC1">
        <w:rPr>
          <w:rFonts w:ascii="宋体" w:hAnsi="宋体" w:cs="楷体_GB2312" w:hint="eastAsia"/>
          <w:bCs/>
          <w:szCs w:val="21"/>
        </w:rPr>
        <w:t>，</w:t>
      </w:r>
      <w:r w:rsidRPr="000C4DC1">
        <w:rPr>
          <w:rFonts w:ascii="宋体" w:hAnsi="宋体" w:cs="楷体_GB2312"/>
          <w:bCs/>
          <w:szCs w:val="21"/>
        </w:rPr>
        <w:t>隶属度函数可以看作</w:t>
      </w:r>
      <w:r w:rsidRPr="000C4DC1">
        <w:rPr>
          <w:rFonts w:ascii="宋体" w:hAnsi="宋体" w:cs="楷体_GB2312" w:hint="eastAsia"/>
          <w:bCs/>
          <w:szCs w:val="21"/>
        </w:rPr>
        <w:t>信</w:t>
      </w:r>
      <w:r w:rsidRPr="000C4DC1">
        <w:rPr>
          <w:rFonts w:ascii="宋体" w:hAnsi="宋体" w:cs="楷体_GB2312"/>
          <w:bCs/>
          <w:szCs w:val="21"/>
        </w:rPr>
        <w:t>度函数，</w:t>
      </w:r>
      <w:r w:rsidRPr="000C4DC1">
        <w:rPr>
          <w:rFonts w:ascii="宋体" w:hAnsi="宋体" w:cs="楷体_GB2312" w:hint="eastAsia"/>
          <w:bCs/>
          <w:szCs w:val="21"/>
        </w:rPr>
        <w:t>即</w:t>
      </w:r>
    </w:p>
    <w:p w:rsidR="00D574DF" w:rsidRPr="000C4DC1" w:rsidRDefault="009855AF" w:rsidP="000C4DC1">
      <w:pPr>
        <w:snapToGrid w:val="0"/>
        <w:spacing w:afterLines="30" w:after="93" w:line="312" w:lineRule="auto"/>
        <w:ind w:firstLineChars="200" w:firstLine="420"/>
        <w:rPr>
          <w:rFonts w:ascii="宋体" w:hAnsi="宋体" w:cs="楷体_GB2312"/>
          <w:bCs/>
          <w:szCs w:val="21"/>
        </w:rPr>
      </w:pPr>
      <m:oMathPara>
        <m:oMath>
          <m:m>
            <m:mPr>
              <m:mcs>
                <m:mc>
                  <m:mcPr>
                    <m:count m:val="1"/>
                    <m:mcJc m:val="center"/>
                  </m:mcPr>
                </m:mc>
              </m:mcs>
              <m:ctrlPr>
                <w:rPr>
                  <w:rFonts w:ascii="Cambria Math" w:hAnsi="Cambria Math" w:cs="楷体_GB2312"/>
                  <w:bCs/>
                  <w:szCs w:val="21"/>
                </w:rPr>
              </m:ctrlPr>
            </m:mPr>
            <m:mr>
              <m:e>
                <m:func>
                  <m:funcPr>
                    <m:ctrlPr>
                      <w:rPr>
                        <w:rFonts w:ascii="Cambria Math" w:hAnsi="Cambria Math" w:cs="楷体_GB2312"/>
                        <w:bCs/>
                        <w:szCs w:val="21"/>
                      </w:rPr>
                    </m:ctrlPr>
                  </m:funcPr>
                  <m:fName>
                    <m:limLow>
                      <m:limLowPr>
                        <m:ctrlPr>
                          <w:rPr>
                            <w:rFonts w:ascii="Cambria Math" w:hAnsi="Cambria Math" w:cs="楷体_GB2312"/>
                            <w:bCs/>
                            <w:szCs w:val="21"/>
                          </w:rPr>
                        </m:ctrlPr>
                      </m:limLowPr>
                      <m:e>
                        <m:r>
                          <m:rPr>
                            <m:sty m:val="p"/>
                          </m:rPr>
                          <w:rPr>
                            <w:rFonts w:ascii="Cambria Math" w:hAnsi="Cambria Math" w:cs="楷体_GB2312"/>
                            <w:szCs w:val="21"/>
                          </w:rPr>
                          <m:t>Max</m:t>
                        </m:r>
                      </m:e>
                      <m:lim>
                        <m:r>
                          <w:rPr>
                            <w:rFonts w:ascii="Cambria Math" w:hAnsi="Cambria Math" w:cs="楷体_GB2312"/>
                            <w:szCs w:val="21"/>
                          </w:rPr>
                          <m:t>m</m:t>
                        </m:r>
                      </m:lim>
                    </m:limLow>
                  </m:fName>
                  <m:e>
                    <m:r>
                      <w:rPr>
                        <w:rFonts w:ascii="Cambria Math" w:hAnsi="Cambria Math" w:cs="楷体_GB2312"/>
                        <w:szCs w:val="21"/>
                      </w:rPr>
                      <m:t>J</m:t>
                    </m:r>
                    <m:d>
                      <m:dPr>
                        <m:ctrlPr>
                          <w:rPr>
                            <w:rFonts w:ascii="Cambria Math" w:hAnsi="Cambria Math" w:cs="楷体_GB2312"/>
                            <w:bCs/>
                            <w:szCs w:val="21"/>
                          </w:rPr>
                        </m:ctrlPr>
                      </m:dPr>
                      <m:e>
                        <m:r>
                          <w:rPr>
                            <w:rFonts w:ascii="Cambria Math" w:hAnsi="Cambria Math" w:cs="楷体_GB2312"/>
                            <w:szCs w:val="21"/>
                          </w:rPr>
                          <m:t>m</m:t>
                        </m:r>
                      </m:e>
                    </m:d>
                    <m:r>
                      <m:rPr>
                        <m:sty m:val="p"/>
                      </m:rPr>
                      <w:rPr>
                        <w:rFonts w:ascii="Cambria Math" w:hAnsi="Cambria Math" w:cs="楷体_GB2312"/>
                        <w:szCs w:val="21"/>
                      </w:rPr>
                      <m:t>=-</m:t>
                    </m:r>
                    <m:nary>
                      <m:naryPr>
                        <m:chr m:val="∑"/>
                        <m:limLoc m:val="undOvr"/>
                        <m:supHide m:val="1"/>
                        <m:ctrlPr>
                          <w:rPr>
                            <w:rFonts w:ascii="Cambria Math" w:hAnsi="Cambria Math" w:cs="楷体_GB2312"/>
                            <w:bCs/>
                            <w:szCs w:val="21"/>
                          </w:rPr>
                        </m:ctrlPr>
                      </m:naryPr>
                      <m:sub>
                        <m:r>
                          <w:rPr>
                            <w:rFonts w:ascii="Cambria Math" w:hAnsi="Cambria Math" w:cs="楷体_GB2312"/>
                            <w:szCs w:val="21"/>
                          </w:rPr>
                          <m:t>u</m:t>
                        </m:r>
                        <m:r>
                          <m:rPr>
                            <m:sty m:val="p"/>
                          </m:rPr>
                          <w:rPr>
                            <w:rFonts w:ascii="Cambria Math" w:hAnsi="Cambria Math" w:cs="楷体_GB2312"/>
                            <w:szCs w:val="21"/>
                          </w:rPr>
                          <m:t>∈</m:t>
                        </m:r>
                        <m:r>
                          <w:rPr>
                            <w:rFonts w:ascii="Cambria Math" w:hAnsi="Cambria Math" w:cs="楷体_GB2312"/>
                            <w:szCs w:val="21"/>
                          </w:rPr>
                          <m:t>U</m:t>
                        </m:r>
                      </m:sub>
                      <m:sup/>
                      <m:e>
                        <m:r>
                          <m:rPr>
                            <m:sty m:val="p"/>
                          </m:rPr>
                          <w:rPr>
                            <w:rFonts w:ascii="Cambria Math" w:hAnsi="Cambria Math" w:cs="楷体_GB2312"/>
                            <w:szCs w:val="21"/>
                          </w:rPr>
                          <m:t>(</m:t>
                        </m:r>
                        <m:nary>
                          <m:naryPr>
                            <m:chr m:val="∑"/>
                            <m:limLoc m:val="undOvr"/>
                            <m:supHide m:val="1"/>
                            <m:ctrlPr>
                              <w:rPr>
                                <w:rFonts w:ascii="Cambria Math" w:hAnsi="Cambria Math" w:cs="楷体_GB2312"/>
                                <w:bCs/>
                                <w:szCs w:val="21"/>
                              </w:rPr>
                            </m:ctrlPr>
                          </m:naryPr>
                          <m:sub>
                            <m:r>
                              <w:rPr>
                                <w:rFonts w:ascii="Cambria Math" w:hAnsi="Cambria Math" w:cs="楷体_GB2312"/>
                                <w:szCs w:val="21"/>
                              </w:rPr>
                              <m:t>u</m:t>
                            </m:r>
                            <m:r>
                              <m:rPr>
                                <m:sty m:val="p"/>
                              </m:rPr>
                              <w:rPr>
                                <w:rFonts w:ascii="Cambria Math" w:hAnsi="Cambria Math" w:cs="楷体_GB2312"/>
                                <w:szCs w:val="21"/>
                              </w:rPr>
                              <m:t>∈</m:t>
                            </m:r>
                            <m:r>
                              <w:rPr>
                                <w:rFonts w:ascii="Cambria Math" w:hAnsi="Cambria Math" w:cs="楷体_GB2312"/>
                                <w:szCs w:val="21"/>
                              </w:rPr>
                              <m:t>B</m:t>
                            </m:r>
                            <m:r>
                              <m:rPr>
                                <m:sty m:val="p"/>
                              </m:rPr>
                              <w:rPr>
                                <w:rFonts w:ascii="Cambria Math" w:hAnsi="Cambria Math" w:cs="楷体_GB2312"/>
                                <w:szCs w:val="21"/>
                              </w:rPr>
                              <m:t>⊑</m:t>
                            </m:r>
                            <m:r>
                              <w:rPr>
                                <w:rFonts w:ascii="Cambria Math" w:hAnsi="Cambria Math" w:cs="楷体_GB2312"/>
                                <w:szCs w:val="21"/>
                              </w:rPr>
                              <m:t>U</m:t>
                            </m:r>
                          </m:sub>
                          <m:sup/>
                          <m:e>
                            <m:f>
                              <m:fPr>
                                <m:ctrlPr>
                                  <w:rPr>
                                    <w:rFonts w:ascii="Cambria Math" w:hAnsi="Cambria Math" w:cs="楷体_GB2312"/>
                                    <w:bCs/>
                                    <w:szCs w:val="21"/>
                                  </w:rPr>
                                </m:ctrlPr>
                              </m:fPr>
                              <m:num>
                                <m:r>
                                  <w:rPr>
                                    <w:rFonts w:ascii="Cambria Math" w:hAnsi="Cambria Math" w:cs="楷体_GB2312"/>
                                    <w:szCs w:val="21"/>
                                  </w:rPr>
                                  <m:t>m</m:t>
                                </m:r>
                                <m:d>
                                  <m:dPr>
                                    <m:ctrlPr>
                                      <w:rPr>
                                        <w:rFonts w:ascii="Cambria Math" w:hAnsi="Cambria Math" w:cs="楷体_GB2312"/>
                                        <w:bCs/>
                                        <w:szCs w:val="21"/>
                                      </w:rPr>
                                    </m:ctrlPr>
                                  </m:dPr>
                                  <m:e>
                                    <m:r>
                                      <w:rPr>
                                        <w:rFonts w:ascii="Cambria Math" w:hAnsi="Cambria Math" w:cs="楷体_GB2312"/>
                                        <w:szCs w:val="21"/>
                                      </w:rPr>
                                      <m:t>B</m:t>
                                    </m:r>
                                  </m:e>
                                </m:d>
                              </m:num>
                              <m:den>
                                <m:d>
                                  <m:dPr>
                                    <m:begChr m:val="|"/>
                                    <m:endChr m:val="|"/>
                                    <m:ctrlPr>
                                      <w:rPr>
                                        <w:rFonts w:ascii="Cambria Math" w:hAnsi="Cambria Math" w:cs="楷体_GB2312"/>
                                        <w:bCs/>
                                        <w:szCs w:val="21"/>
                                      </w:rPr>
                                    </m:ctrlPr>
                                  </m:dPr>
                                  <m:e>
                                    <m:r>
                                      <w:rPr>
                                        <w:rFonts w:ascii="Cambria Math" w:hAnsi="Cambria Math" w:cs="楷体_GB2312"/>
                                        <w:szCs w:val="21"/>
                                      </w:rPr>
                                      <m:t>B</m:t>
                                    </m:r>
                                  </m:e>
                                </m:d>
                              </m:den>
                            </m:f>
                          </m:e>
                        </m:nary>
                        <m:sSub>
                          <m:sSubPr>
                            <m:ctrlPr>
                              <w:rPr>
                                <w:rFonts w:ascii="Cambria Math" w:hAnsi="Cambria Math" w:cs="楷体_GB2312"/>
                                <w:bCs/>
                                <w:szCs w:val="21"/>
                              </w:rPr>
                            </m:ctrlPr>
                          </m:sSubPr>
                          <m:e>
                            <m:r>
                              <w:rPr>
                                <w:rFonts w:ascii="Cambria Math" w:hAnsi="Cambria Math" w:cs="楷体_GB2312"/>
                                <w:szCs w:val="21"/>
                              </w:rPr>
                              <m:t>log</m:t>
                            </m:r>
                          </m:e>
                          <m:sub>
                            <m:r>
                              <m:rPr>
                                <m:sty m:val="p"/>
                              </m:rPr>
                              <w:rPr>
                                <w:rFonts w:ascii="Cambria Math" w:hAnsi="Cambria Math" w:cs="楷体_GB2312"/>
                                <w:szCs w:val="21"/>
                              </w:rPr>
                              <m:t>2</m:t>
                            </m:r>
                          </m:sub>
                        </m:sSub>
                        <m:r>
                          <m:rPr>
                            <m:sty m:val="p"/>
                          </m:rPr>
                          <w:rPr>
                            <w:rFonts w:ascii="Cambria Math" w:hAnsi="Cambria Math" w:cs="楷体_GB2312"/>
                            <w:szCs w:val="21"/>
                          </w:rPr>
                          <m:t>(</m:t>
                        </m:r>
                        <m:nary>
                          <m:naryPr>
                            <m:chr m:val="∑"/>
                            <m:limLoc m:val="undOvr"/>
                            <m:supHide m:val="1"/>
                            <m:ctrlPr>
                              <w:rPr>
                                <w:rFonts w:ascii="Cambria Math" w:hAnsi="Cambria Math" w:cs="楷体_GB2312"/>
                                <w:bCs/>
                                <w:szCs w:val="21"/>
                              </w:rPr>
                            </m:ctrlPr>
                          </m:naryPr>
                          <m:sub>
                            <m:r>
                              <w:rPr>
                                <w:rFonts w:ascii="Cambria Math" w:hAnsi="Cambria Math" w:cs="楷体_GB2312"/>
                                <w:szCs w:val="21"/>
                              </w:rPr>
                              <m:t>u</m:t>
                            </m:r>
                            <m:r>
                              <m:rPr>
                                <m:sty m:val="p"/>
                              </m:rPr>
                              <w:rPr>
                                <w:rFonts w:ascii="Cambria Math" w:hAnsi="Cambria Math" w:cs="楷体_GB2312"/>
                                <w:szCs w:val="21"/>
                              </w:rPr>
                              <m:t>∈</m:t>
                            </m:r>
                            <m:r>
                              <w:rPr>
                                <w:rFonts w:ascii="Cambria Math" w:hAnsi="Cambria Math" w:cs="楷体_GB2312"/>
                                <w:szCs w:val="21"/>
                              </w:rPr>
                              <m:t>B</m:t>
                            </m:r>
                            <m:r>
                              <m:rPr>
                                <m:sty m:val="p"/>
                              </m:rPr>
                              <w:rPr>
                                <w:rFonts w:ascii="Cambria Math" w:hAnsi="Cambria Math" w:cs="楷体_GB2312"/>
                                <w:szCs w:val="21"/>
                              </w:rPr>
                              <m:t>⊑</m:t>
                            </m:r>
                            <m:r>
                              <w:rPr>
                                <w:rFonts w:ascii="Cambria Math" w:hAnsi="Cambria Math" w:cs="楷体_GB2312"/>
                                <w:szCs w:val="21"/>
                              </w:rPr>
                              <m:t>U</m:t>
                            </m:r>
                          </m:sub>
                          <m:sup/>
                          <m:e>
                            <m:f>
                              <m:fPr>
                                <m:ctrlPr>
                                  <w:rPr>
                                    <w:rFonts w:ascii="Cambria Math" w:hAnsi="Cambria Math" w:cs="楷体_GB2312"/>
                                    <w:bCs/>
                                    <w:szCs w:val="21"/>
                                  </w:rPr>
                                </m:ctrlPr>
                              </m:fPr>
                              <m:num>
                                <m:r>
                                  <w:rPr>
                                    <w:rFonts w:ascii="Cambria Math" w:hAnsi="Cambria Math" w:cs="楷体_GB2312"/>
                                    <w:szCs w:val="21"/>
                                  </w:rPr>
                                  <m:t>m</m:t>
                                </m:r>
                                <m:d>
                                  <m:dPr>
                                    <m:ctrlPr>
                                      <w:rPr>
                                        <w:rFonts w:ascii="Cambria Math" w:hAnsi="Cambria Math" w:cs="楷体_GB2312"/>
                                        <w:bCs/>
                                        <w:szCs w:val="21"/>
                                      </w:rPr>
                                    </m:ctrlPr>
                                  </m:dPr>
                                  <m:e>
                                    <m:r>
                                      <w:rPr>
                                        <w:rFonts w:ascii="Cambria Math" w:hAnsi="Cambria Math" w:cs="楷体_GB2312"/>
                                        <w:szCs w:val="21"/>
                                      </w:rPr>
                                      <m:t>B</m:t>
                                    </m:r>
                                  </m:e>
                                </m:d>
                              </m:num>
                              <m:den>
                                <m:d>
                                  <m:dPr>
                                    <m:begChr m:val="|"/>
                                    <m:endChr m:val="|"/>
                                    <m:ctrlPr>
                                      <w:rPr>
                                        <w:rFonts w:ascii="Cambria Math" w:hAnsi="Cambria Math" w:cs="楷体_GB2312"/>
                                        <w:bCs/>
                                        <w:szCs w:val="21"/>
                                      </w:rPr>
                                    </m:ctrlPr>
                                  </m:dPr>
                                  <m:e>
                                    <m:r>
                                      <w:rPr>
                                        <w:rFonts w:ascii="Cambria Math" w:hAnsi="Cambria Math" w:cs="楷体_GB2312"/>
                                        <w:szCs w:val="21"/>
                                      </w:rPr>
                                      <m:t>B</m:t>
                                    </m:r>
                                  </m:e>
                                </m:d>
                              </m:den>
                            </m:f>
                          </m:e>
                        </m:nary>
                        <m:r>
                          <m:rPr>
                            <m:sty m:val="p"/>
                          </m:rPr>
                          <w:rPr>
                            <w:rFonts w:ascii="Cambria Math" w:hAnsi="Cambria Math" w:cs="楷体_GB2312"/>
                            <w:szCs w:val="21"/>
                          </w:rPr>
                          <m:t>))</m:t>
                        </m:r>
                      </m:e>
                    </m:nary>
                  </m:e>
                </m:func>
              </m:e>
            </m:mr>
            <m:mr>
              <m:e>
                <m:r>
                  <w:rPr>
                    <w:rFonts w:ascii="Cambria Math" w:hAnsi="Cambria Math" w:cs="楷体_GB2312"/>
                    <w:szCs w:val="21"/>
                  </w:rPr>
                  <m:t>s</m:t>
                </m:r>
                <m:r>
                  <m:rPr>
                    <m:sty m:val="p"/>
                  </m:rPr>
                  <w:rPr>
                    <w:rFonts w:ascii="Cambria Math" w:hAnsi="Cambria Math" w:cs="楷体_GB2312"/>
                    <w:szCs w:val="21"/>
                  </w:rPr>
                  <m:t>.</m:t>
                </m:r>
                <m:r>
                  <w:rPr>
                    <w:rFonts w:ascii="Cambria Math" w:hAnsi="Cambria Math" w:cs="楷体_GB2312"/>
                    <w:szCs w:val="21"/>
                  </w:rPr>
                  <m:t>t</m:t>
                </m:r>
                <m:r>
                  <m:rPr>
                    <m:sty m:val="p"/>
                  </m:rPr>
                  <w:rPr>
                    <w:rFonts w:ascii="Cambria Math" w:hAnsi="Cambria Math" w:cs="楷体_GB2312"/>
                    <w:szCs w:val="21"/>
                  </w:rPr>
                  <m:t>.</m:t>
                </m:r>
                <m:d>
                  <m:dPr>
                    <m:begChr m:val="{"/>
                    <m:endChr m:val=""/>
                    <m:ctrlPr>
                      <w:rPr>
                        <w:rFonts w:ascii="Cambria Math" w:hAnsi="Cambria Math" w:cs="楷体_GB2312"/>
                        <w:bCs/>
                        <w:szCs w:val="21"/>
                      </w:rPr>
                    </m:ctrlPr>
                  </m:dPr>
                  <m:e>
                    <m:eqArr>
                      <m:eqArrPr>
                        <m:ctrlPr>
                          <w:rPr>
                            <w:rFonts w:ascii="Cambria Math" w:hAnsi="Cambria Math" w:cs="楷体_GB2312"/>
                            <w:bCs/>
                            <w:szCs w:val="21"/>
                          </w:rPr>
                        </m:ctrlPr>
                      </m:eqArrPr>
                      <m:e>
                        <m:nary>
                          <m:naryPr>
                            <m:chr m:val="∑"/>
                            <m:limLoc m:val="undOvr"/>
                            <m:supHide m:val="1"/>
                            <m:ctrlPr>
                              <w:rPr>
                                <w:rFonts w:ascii="Cambria Math" w:hAnsi="Cambria Math" w:cs="楷体_GB2312"/>
                                <w:bCs/>
                                <w:szCs w:val="21"/>
                              </w:rPr>
                            </m:ctrlPr>
                          </m:naryPr>
                          <m:sub>
                            <m:r>
                              <w:rPr>
                                <w:rFonts w:ascii="Cambria Math" w:hAnsi="Cambria Math" w:cs="楷体_GB2312"/>
                                <w:szCs w:val="21"/>
                              </w:rPr>
                              <m:t>B</m:t>
                            </m:r>
                            <m:r>
                              <m:rPr>
                                <m:sty m:val="p"/>
                              </m:rPr>
                              <w:rPr>
                                <w:rFonts w:ascii="Cambria Math" w:hAnsi="Cambria Math" w:cs="楷体_GB2312"/>
                                <w:szCs w:val="21"/>
                              </w:rPr>
                              <m:t>∈</m:t>
                            </m:r>
                            <m:r>
                              <w:rPr>
                                <w:rFonts w:ascii="Cambria Math" w:hAnsi="Cambria Math" w:cs="楷体_GB2312"/>
                                <w:szCs w:val="21"/>
                              </w:rPr>
                              <m:t>P</m:t>
                            </m:r>
                            <m:r>
                              <m:rPr>
                                <m:sty m:val="p"/>
                              </m:rPr>
                              <w:rPr>
                                <w:rFonts w:ascii="Cambria Math" w:hAnsi="Cambria Math" w:cs="楷体_GB2312"/>
                                <w:szCs w:val="21"/>
                              </w:rPr>
                              <m:t>(</m:t>
                            </m:r>
                            <m:r>
                              <w:rPr>
                                <w:rFonts w:ascii="Cambria Math" w:hAnsi="Cambria Math" w:cs="楷体_GB2312"/>
                                <w:szCs w:val="21"/>
                              </w:rPr>
                              <m:t>U</m:t>
                            </m:r>
                            <m:r>
                              <m:rPr>
                                <m:sty m:val="p"/>
                              </m:rPr>
                              <w:rPr>
                                <w:rFonts w:ascii="Cambria Math" w:hAnsi="Cambria Math" w:cs="楷体_GB2312"/>
                                <w:szCs w:val="21"/>
                              </w:rPr>
                              <m:t>)</m:t>
                            </m:r>
                          </m:sub>
                          <m:sup/>
                          <m:e>
                            <m:r>
                              <w:rPr>
                                <w:rFonts w:ascii="Cambria Math" w:hAnsi="Cambria Math" w:cs="楷体_GB2312"/>
                                <w:szCs w:val="21"/>
                              </w:rPr>
                              <m:t>m</m:t>
                            </m:r>
                            <m:d>
                              <m:dPr>
                                <m:ctrlPr>
                                  <w:rPr>
                                    <w:rFonts w:ascii="Cambria Math" w:hAnsi="Cambria Math" w:cs="楷体_GB2312"/>
                                    <w:bCs/>
                                    <w:szCs w:val="21"/>
                                  </w:rPr>
                                </m:ctrlPr>
                              </m:dPr>
                              <m:e>
                                <m:r>
                                  <w:rPr>
                                    <w:rFonts w:ascii="Cambria Math" w:hAnsi="Cambria Math" w:cs="楷体_GB2312"/>
                                    <w:szCs w:val="21"/>
                                  </w:rPr>
                                  <m:t>B</m:t>
                                </m:r>
                              </m:e>
                            </m:d>
                            <m:r>
                              <m:rPr>
                                <m:sty m:val="p"/>
                              </m:rPr>
                              <w:rPr>
                                <w:rFonts w:ascii="Cambria Math" w:hAnsi="Cambria Math" w:cs="楷体_GB2312"/>
                                <w:szCs w:val="21"/>
                              </w:rPr>
                              <m:t>=1</m:t>
                            </m:r>
                          </m:e>
                        </m:nary>
                      </m:e>
                      <m:e>
                        <m:r>
                          <w:rPr>
                            <w:rFonts w:ascii="Cambria Math" w:hAnsi="Cambria Math" w:cs="楷体_GB2312"/>
                            <w:szCs w:val="21"/>
                          </w:rPr>
                          <m:t>m</m:t>
                        </m:r>
                        <m:d>
                          <m:dPr>
                            <m:ctrlPr>
                              <w:rPr>
                                <w:rFonts w:ascii="Cambria Math" w:hAnsi="Cambria Math" w:cs="楷体_GB2312"/>
                                <w:bCs/>
                                <w:szCs w:val="21"/>
                              </w:rPr>
                            </m:ctrlPr>
                          </m:dPr>
                          <m:e>
                            <m:sSub>
                              <m:sSubPr>
                                <m:ctrlPr>
                                  <w:rPr>
                                    <w:rFonts w:ascii="Cambria Math" w:hAnsi="Cambria Math" w:cs="楷体_GB2312"/>
                                    <w:bCs/>
                                    <w:szCs w:val="21"/>
                                  </w:rPr>
                                </m:ctrlPr>
                              </m:sSubPr>
                              <m:e>
                                <m:r>
                                  <w:rPr>
                                    <w:rFonts w:ascii="Cambria Math" w:hAnsi="Cambria Math" w:cs="楷体_GB2312"/>
                                    <w:szCs w:val="21"/>
                                  </w:rPr>
                                  <m:t>B</m:t>
                                </m:r>
                              </m:e>
                              <m:sub>
                                <m:r>
                                  <w:rPr>
                                    <w:rFonts w:ascii="Cambria Math" w:hAnsi="Cambria Math" w:cs="楷体_GB2312"/>
                                    <w:szCs w:val="21"/>
                                  </w:rPr>
                                  <m:t>i</m:t>
                                </m:r>
                              </m:sub>
                            </m:sSub>
                          </m:e>
                        </m:d>
                        <m:r>
                          <m:rPr>
                            <m:sty m:val="p"/>
                          </m:rPr>
                          <w:rPr>
                            <w:rFonts w:ascii="Cambria Math" w:hAnsi="Cambria Math" w:cs="楷体_GB2312"/>
                            <w:szCs w:val="21"/>
                          </w:rPr>
                          <m:t>=</m:t>
                        </m:r>
                        <m:r>
                          <w:rPr>
                            <w:rFonts w:ascii="Cambria Math" w:hAnsi="Cambria Math" w:cs="楷体_GB2312"/>
                            <w:szCs w:val="21"/>
                          </w:rPr>
                          <m:t>μ</m:t>
                        </m:r>
                        <m:d>
                          <m:dPr>
                            <m:ctrlPr>
                              <w:rPr>
                                <w:rFonts w:ascii="Cambria Math" w:hAnsi="Cambria Math" w:cs="楷体_GB2312"/>
                                <w:bCs/>
                                <w:szCs w:val="21"/>
                              </w:rPr>
                            </m:ctrlPr>
                          </m:dPr>
                          <m:e>
                            <m:sSub>
                              <m:sSubPr>
                                <m:ctrlPr>
                                  <w:rPr>
                                    <w:rFonts w:ascii="Cambria Math" w:hAnsi="Cambria Math" w:cs="楷体_GB2312"/>
                                    <w:bCs/>
                                    <w:szCs w:val="21"/>
                                  </w:rPr>
                                </m:ctrlPr>
                              </m:sSubPr>
                              <m:e>
                                <m:r>
                                  <w:rPr>
                                    <w:rFonts w:ascii="Cambria Math" w:hAnsi="Cambria Math" w:cs="楷体_GB2312"/>
                                    <w:szCs w:val="21"/>
                                  </w:rPr>
                                  <m:t>u</m:t>
                                </m:r>
                              </m:e>
                              <m:sub>
                                <m:r>
                                  <w:rPr>
                                    <w:rFonts w:ascii="Cambria Math" w:hAnsi="Cambria Math" w:cs="楷体_GB2312"/>
                                    <w:szCs w:val="21"/>
                                  </w:rPr>
                                  <m:t>i</m:t>
                                </m:r>
                              </m:sub>
                            </m:sSub>
                          </m:e>
                        </m:d>
                        <m:r>
                          <m:rPr>
                            <m:sty m:val="p"/>
                          </m:rPr>
                          <w:rPr>
                            <w:rFonts w:ascii="Cambria Math" w:hAnsi="Cambria Math" w:cs="楷体_GB2312"/>
                            <w:szCs w:val="21"/>
                          </w:rPr>
                          <m:t>,</m:t>
                        </m:r>
                        <m:sSub>
                          <m:sSubPr>
                            <m:ctrlPr>
                              <w:rPr>
                                <w:rFonts w:ascii="Cambria Math" w:hAnsi="Cambria Math" w:cs="楷体_GB2312"/>
                                <w:bCs/>
                                <w:szCs w:val="21"/>
                              </w:rPr>
                            </m:ctrlPr>
                          </m:sSubPr>
                          <m:e>
                            <m:r>
                              <w:rPr>
                                <w:rFonts w:ascii="Cambria Math" w:hAnsi="Cambria Math" w:cs="楷体_GB2312"/>
                                <w:szCs w:val="21"/>
                              </w:rPr>
                              <m:t>B</m:t>
                            </m:r>
                          </m:e>
                          <m:sub>
                            <m:r>
                              <w:rPr>
                                <w:rFonts w:ascii="Cambria Math" w:hAnsi="Cambria Math" w:cs="楷体_GB2312"/>
                                <w:szCs w:val="21"/>
                              </w:rPr>
                              <m:t>i</m:t>
                            </m:r>
                          </m:sub>
                        </m:sSub>
                        <m:r>
                          <m:rPr>
                            <m:sty m:val="p"/>
                          </m:rPr>
                          <w:rPr>
                            <w:rFonts w:ascii="Cambria Math" w:hAnsi="Cambria Math" w:cs="楷体_GB2312"/>
                            <w:szCs w:val="21"/>
                          </w:rPr>
                          <m:t>={</m:t>
                        </m:r>
                        <m:sSub>
                          <m:sSubPr>
                            <m:ctrlPr>
                              <w:rPr>
                                <w:rFonts w:ascii="Cambria Math" w:hAnsi="Cambria Math" w:cs="楷体_GB2312"/>
                                <w:bCs/>
                                <w:szCs w:val="21"/>
                              </w:rPr>
                            </m:ctrlPr>
                          </m:sSubPr>
                          <m:e>
                            <m:r>
                              <w:rPr>
                                <w:rFonts w:ascii="Cambria Math" w:hAnsi="Cambria Math" w:cs="楷体_GB2312"/>
                                <w:szCs w:val="21"/>
                              </w:rPr>
                              <m:t>u</m:t>
                            </m:r>
                          </m:e>
                          <m:sub>
                            <m:r>
                              <w:rPr>
                                <w:rFonts w:ascii="Cambria Math" w:hAnsi="Cambria Math" w:cs="楷体_GB2312"/>
                                <w:szCs w:val="21"/>
                              </w:rPr>
                              <m:t>i</m:t>
                            </m:r>
                          </m:sub>
                        </m:sSub>
                        <m:r>
                          <m:rPr>
                            <m:sty m:val="p"/>
                          </m:rPr>
                          <w:rPr>
                            <w:rFonts w:ascii="Cambria Math" w:hAnsi="Cambria Math" w:cs="楷体_GB2312"/>
                            <w:szCs w:val="21"/>
                          </w:rPr>
                          <m:t>}⊆</m:t>
                        </m:r>
                        <m:r>
                          <w:rPr>
                            <w:rFonts w:ascii="Cambria Math" w:hAnsi="Cambria Math" w:cs="楷体_GB2312"/>
                            <w:szCs w:val="21"/>
                          </w:rPr>
                          <m:t>U</m:t>
                        </m:r>
                      </m:e>
                    </m:eqArr>
                  </m:e>
                </m:d>
              </m:e>
            </m:mr>
          </m:m>
        </m:oMath>
      </m:oMathPara>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这</w:t>
      </w:r>
      <w:r w:rsidRPr="000C4DC1">
        <w:rPr>
          <w:rFonts w:ascii="宋体" w:hAnsi="宋体" w:cs="楷体_GB2312"/>
          <w:bCs/>
          <w:szCs w:val="21"/>
        </w:rPr>
        <w:t>即完成了</w:t>
      </w:r>
      <w:r w:rsidRPr="000C4DC1">
        <w:rPr>
          <w:rFonts w:ascii="宋体" w:hAnsi="宋体" w:cs="楷体_GB2312" w:hint="eastAsia"/>
          <w:bCs/>
          <w:szCs w:val="21"/>
        </w:rPr>
        <w:t>由</w:t>
      </w:r>
      <w:r w:rsidRPr="000C4DC1">
        <w:rPr>
          <w:rFonts w:ascii="宋体" w:hAnsi="宋体" w:cs="楷体_GB2312"/>
          <w:bCs/>
          <w:szCs w:val="21"/>
        </w:rPr>
        <w:t>隶属度函数向</w:t>
      </w:r>
      <w:r w:rsidRPr="000C4DC1">
        <w:rPr>
          <w:rFonts w:ascii="宋体" w:hAnsi="宋体" w:cs="楷体_GB2312" w:hint="eastAsia"/>
          <w:bCs/>
          <w:szCs w:val="21"/>
        </w:rPr>
        <w:t>mass函数</w:t>
      </w:r>
      <w:r w:rsidRPr="000C4DC1">
        <w:rPr>
          <w:rFonts w:ascii="宋体" w:hAnsi="宋体" w:cs="楷体_GB2312"/>
          <w:bCs/>
          <w:szCs w:val="21"/>
        </w:rPr>
        <w:t>的转换。</w:t>
      </w:r>
    </w:p>
    <w:p w:rsidR="00D574DF" w:rsidRPr="000C4DC1" w:rsidRDefault="008444FE" w:rsidP="000C4DC1">
      <w:pPr>
        <w:snapToGrid w:val="0"/>
        <w:spacing w:afterLines="30" w:after="93" w:line="312" w:lineRule="auto"/>
        <w:ind w:firstLineChars="200" w:firstLine="420"/>
        <w:rPr>
          <w:rFonts w:ascii="宋体" w:hAnsi="宋体" w:cs="楷体_GB2312"/>
          <w:bCs/>
          <w:szCs w:val="21"/>
        </w:rPr>
      </w:pPr>
      <w:r>
        <w:rPr>
          <w:rFonts w:ascii="宋体" w:hAnsi="宋体" w:cs="楷体_GB2312" w:hint="eastAsia"/>
          <w:bCs/>
          <w:szCs w:val="21"/>
        </w:rPr>
        <w:t>e.</w:t>
      </w:r>
      <w:r w:rsidR="00D574DF" w:rsidRPr="000C4DC1">
        <w:rPr>
          <w:rFonts w:ascii="宋体" w:hAnsi="宋体" w:cs="楷体_GB2312" w:hint="eastAsia"/>
          <w:bCs/>
          <w:szCs w:val="21"/>
        </w:rPr>
        <w:t>广义</w:t>
      </w:r>
      <w:r w:rsidR="00D574DF" w:rsidRPr="000C4DC1">
        <w:rPr>
          <w:rFonts w:ascii="宋体" w:hAnsi="宋体" w:cs="楷体_GB2312"/>
          <w:bCs/>
          <w:szCs w:val="21"/>
        </w:rPr>
        <w:t>粗糙集模型与基于广义粗</w:t>
      </w:r>
      <w:r w:rsidR="00D574DF" w:rsidRPr="000C4DC1">
        <w:rPr>
          <w:rFonts w:ascii="宋体" w:hAnsi="宋体" w:cs="楷体_GB2312" w:hint="eastAsia"/>
          <w:bCs/>
          <w:szCs w:val="21"/>
        </w:rPr>
        <w:t>集</w:t>
      </w:r>
      <w:r w:rsidR="00D574DF" w:rsidRPr="000C4DC1">
        <w:rPr>
          <w:rFonts w:ascii="宋体" w:hAnsi="宋体" w:cs="楷体_GB2312"/>
          <w:bCs/>
          <w:szCs w:val="21"/>
        </w:rPr>
        <w:t>的属性约简</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等价</w:t>
      </w:r>
      <w:r w:rsidRPr="000C4DC1">
        <w:rPr>
          <w:rFonts w:ascii="宋体" w:hAnsi="宋体" w:cs="楷体_GB2312"/>
          <w:bCs/>
          <w:szCs w:val="21"/>
        </w:rPr>
        <w:t>关系是经典粗集模型的一个关键概念，但其应用过于</w:t>
      </w:r>
      <w:r w:rsidRPr="000C4DC1">
        <w:rPr>
          <w:rFonts w:ascii="宋体" w:hAnsi="宋体" w:cs="楷体_GB2312" w:hint="eastAsia"/>
          <w:bCs/>
          <w:szCs w:val="21"/>
        </w:rPr>
        <w:t>严格</w:t>
      </w:r>
      <w:r w:rsidRPr="000C4DC1">
        <w:rPr>
          <w:rFonts w:ascii="宋体" w:hAnsi="宋体" w:cs="楷体_GB2312"/>
          <w:bCs/>
          <w:szCs w:val="21"/>
        </w:rPr>
        <w:t>，限制了粗集理论的推广应用。</w:t>
      </w:r>
      <w:r w:rsidRPr="000C4DC1">
        <w:rPr>
          <w:rFonts w:ascii="宋体" w:hAnsi="宋体" w:cs="楷体_GB2312" w:hint="eastAsia"/>
          <w:bCs/>
          <w:szCs w:val="21"/>
        </w:rPr>
        <w:t>因此，</w:t>
      </w:r>
      <w:r w:rsidRPr="000C4DC1">
        <w:rPr>
          <w:rFonts w:ascii="宋体" w:hAnsi="宋体" w:cs="楷体_GB2312"/>
          <w:bCs/>
          <w:szCs w:val="21"/>
        </w:rPr>
        <w:t>粗集理论研究一个重</w:t>
      </w:r>
      <w:r w:rsidRPr="000C4DC1">
        <w:rPr>
          <w:rFonts w:ascii="宋体" w:hAnsi="宋体" w:cs="楷体_GB2312" w:hint="eastAsia"/>
          <w:bCs/>
          <w:szCs w:val="21"/>
        </w:rPr>
        <w:t>点</w:t>
      </w:r>
      <w:r w:rsidRPr="000C4DC1">
        <w:rPr>
          <w:rFonts w:ascii="宋体" w:hAnsi="宋体" w:cs="楷体_GB2312"/>
          <w:bCs/>
          <w:szCs w:val="21"/>
        </w:rPr>
        <w:t>方向就是建立非等价关系的广义粗集</w:t>
      </w:r>
      <w:r w:rsidRPr="000C4DC1">
        <w:rPr>
          <w:rFonts w:ascii="宋体" w:hAnsi="宋体" w:cs="楷体_GB2312" w:hint="eastAsia"/>
          <w:bCs/>
          <w:szCs w:val="21"/>
        </w:rPr>
        <w:t>，其</w:t>
      </w:r>
      <w:r w:rsidRPr="000C4DC1">
        <w:rPr>
          <w:rFonts w:ascii="宋体" w:hAnsi="宋体" w:cs="楷体_GB2312"/>
          <w:bCs/>
          <w:szCs w:val="21"/>
        </w:rPr>
        <w:t>主要分为两个方向</w:t>
      </w:r>
      <w:r w:rsidRPr="000C4DC1">
        <w:rPr>
          <w:rFonts w:ascii="宋体" w:hAnsi="宋体" w:cs="楷体_GB2312" w:hint="eastAsia"/>
          <w:bCs/>
          <w:szCs w:val="21"/>
        </w:rPr>
        <w:t>，</w:t>
      </w:r>
      <w:r w:rsidRPr="000C4DC1">
        <w:rPr>
          <w:rFonts w:ascii="宋体" w:hAnsi="宋体" w:cs="楷体_GB2312"/>
          <w:bCs/>
          <w:szCs w:val="21"/>
        </w:rPr>
        <w:t>即从一般关系出发进行研究和从</w:t>
      </w:r>
      <w:r w:rsidRPr="000C4DC1">
        <w:rPr>
          <w:rFonts w:ascii="宋体" w:hAnsi="宋体" w:cs="楷体_GB2312" w:hint="eastAsia"/>
          <w:bCs/>
          <w:szCs w:val="21"/>
        </w:rPr>
        <w:t>邻</w:t>
      </w:r>
      <w:r w:rsidRPr="000C4DC1">
        <w:rPr>
          <w:rFonts w:ascii="宋体" w:hAnsi="宋体" w:cs="楷体_GB2312"/>
          <w:bCs/>
          <w:szCs w:val="21"/>
        </w:rPr>
        <w:t>域算子的</w:t>
      </w:r>
      <w:r w:rsidRPr="000C4DC1">
        <w:rPr>
          <w:rFonts w:ascii="宋体" w:hAnsi="宋体" w:cs="楷体_GB2312" w:hint="eastAsia"/>
          <w:bCs/>
          <w:szCs w:val="21"/>
        </w:rPr>
        <w:t>观点</w:t>
      </w:r>
      <w:r w:rsidRPr="000C4DC1">
        <w:rPr>
          <w:rFonts w:ascii="宋体" w:hAnsi="宋体" w:cs="楷体_GB2312"/>
          <w:bCs/>
          <w:szCs w:val="21"/>
        </w:rPr>
        <w:t>进行研究。</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然而</w:t>
      </w:r>
      <w:r w:rsidRPr="000C4DC1">
        <w:rPr>
          <w:rFonts w:ascii="宋体" w:hAnsi="宋体" w:cs="楷体_GB2312"/>
          <w:bCs/>
          <w:szCs w:val="21"/>
        </w:rPr>
        <w:t>，多数广义粗集模型和经典粗集模型都只适合处理给定的离散化数据，即信息系统中的属性值，但在</w:t>
      </w:r>
      <w:r w:rsidRPr="000C4DC1">
        <w:rPr>
          <w:rFonts w:ascii="宋体" w:hAnsi="宋体" w:cs="楷体_GB2312" w:hint="eastAsia"/>
          <w:bCs/>
          <w:szCs w:val="21"/>
        </w:rPr>
        <w:t>实际</w:t>
      </w:r>
      <w:r w:rsidRPr="000C4DC1">
        <w:rPr>
          <w:rFonts w:ascii="宋体" w:hAnsi="宋体" w:cs="楷体_GB2312"/>
          <w:bCs/>
          <w:szCs w:val="21"/>
        </w:rPr>
        <w:t>数据处理中，考虑到数据的确定性和随机性，有必要为防止信息丢失而将对象数学的可能值全部考虑进去，这样，对象的属性取值就不再是单点值而是集合值。另</w:t>
      </w:r>
      <w:r w:rsidRPr="000C4DC1">
        <w:rPr>
          <w:rFonts w:ascii="宋体" w:hAnsi="宋体" w:cs="楷体_GB2312" w:hint="eastAsia"/>
          <w:bCs/>
          <w:szCs w:val="21"/>
        </w:rPr>
        <w:t>外</w:t>
      </w:r>
      <w:r w:rsidRPr="000C4DC1">
        <w:rPr>
          <w:rFonts w:ascii="宋体" w:hAnsi="宋体" w:cs="楷体_GB2312"/>
          <w:bCs/>
          <w:szCs w:val="21"/>
        </w:rPr>
        <w:t>，在目前所见的大多数粗集模型中，问题的处理往往</w:t>
      </w:r>
      <w:r w:rsidRPr="000C4DC1">
        <w:rPr>
          <w:rFonts w:ascii="宋体" w:hAnsi="宋体" w:cs="楷体_GB2312" w:hint="eastAsia"/>
          <w:bCs/>
          <w:szCs w:val="21"/>
        </w:rPr>
        <w:t>只在</w:t>
      </w:r>
      <w:r w:rsidRPr="000C4DC1">
        <w:rPr>
          <w:rFonts w:ascii="宋体" w:hAnsi="宋体" w:cs="楷体_GB2312"/>
          <w:bCs/>
          <w:szCs w:val="21"/>
        </w:rPr>
        <w:t>一个论域</w:t>
      </w:r>
      <w:r w:rsidRPr="000C4DC1">
        <w:rPr>
          <w:rFonts w:ascii="宋体" w:hAnsi="宋体" w:cs="楷体_GB2312" w:hint="eastAsia"/>
          <w:bCs/>
          <w:szCs w:val="21"/>
        </w:rPr>
        <w:t>内</w:t>
      </w:r>
      <w:r w:rsidRPr="000C4DC1">
        <w:rPr>
          <w:rFonts w:ascii="宋体" w:hAnsi="宋体" w:cs="楷体_GB2312"/>
          <w:bCs/>
          <w:szCs w:val="21"/>
        </w:rPr>
        <w:t>进行，而实际当中则经常遇到要在不同论域下做出某些决策。</w:t>
      </w:r>
      <w:r w:rsidRPr="000C4DC1">
        <w:rPr>
          <w:rFonts w:ascii="宋体" w:hAnsi="宋体" w:cs="楷体_GB2312" w:hint="eastAsia"/>
          <w:bCs/>
          <w:szCs w:val="21"/>
        </w:rPr>
        <w:t>因此</w:t>
      </w:r>
      <w:r w:rsidRPr="000C4DC1">
        <w:rPr>
          <w:rFonts w:ascii="宋体" w:hAnsi="宋体" w:cs="楷体_GB2312"/>
          <w:bCs/>
          <w:szCs w:val="21"/>
        </w:rPr>
        <w:t>，必须对一般关系下的粗集模型进行扩充。</w:t>
      </w:r>
      <w:r w:rsidRPr="000C4DC1">
        <w:rPr>
          <w:rFonts w:ascii="宋体" w:hAnsi="宋体" w:cs="楷体_GB2312" w:hint="eastAsia"/>
          <w:bCs/>
          <w:szCs w:val="21"/>
        </w:rPr>
        <w:t>随机</w:t>
      </w:r>
      <w:r w:rsidRPr="000C4DC1">
        <w:rPr>
          <w:rFonts w:ascii="宋体" w:hAnsi="宋体" w:cs="楷体_GB2312"/>
          <w:bCs/>
          <w:szCs w:val="21"/>
        </w:rPr>
        <w:t>变量处理的是随机点函数，而随机集</w:t>
      </w:r>
      <w:r w:rsidRPr="000C4DC1">
        <w:rPr>
          <w:rFonts w:ascii="宋体" w:hAnsi="宋体" w:cs="楷体_GB2312" w:hint="eastAsia"/>
          <w:bCs/>
          <w:szCs w:val="21"/>
        </w:rPr>
        <w:t>处理</w:t>
      </w:r>
      <w:r w:rsidRPr="000C4DC1">
        <w:rPr>
          <w:rFonts w:ascii="宋体" w:hAnsi="宋体" w:cs="楷体_GB2312"/>
          <w:bCs/>
          <w:szCs w:val="21"/>
        </w:rPr>
        <w:t>的是随机值函数，这正满足上述情况下处理数据的要求，即将这时数据库中的对象描述函数看成随机集</w:t>
      </w:r>
      <w:r w:rsidRPr="000C4DC1">
        <w:rPr>
          <w:rFonts w:ascii="宋体" w:hAnsi="宋体" w:cs="楷体_GB2312" w:hint="eastAsia"/>
          <w:bCs/>
          <w:szCs w:val="21"/>
        </w:rPr>
        <w:t>。</w:t>
      </w:r>
    </w:p>
    <w:p w:rsidR="00D574DF" w:rsidRPr="000C4DC1" w:rsidRDefault="008444FE" w:rsidP="000C4DC1">
      <w:pPr>
        <w:snapToGrid w:val="0"/>
        <w:spacing w:afterLines="30" w:after="93" w:line="312" w:lineRule="auto"/>
        <w:ind w:firstLineChars="200" w:firstLine="420"/>
        <w:rPr>
          <w:rFonts w:ascii="宋体" w:hAnsi="宋体" w:cs="楷体_GB2312"/>
          <w:bCs/>
          <w:szCs w:val="21"/>
        </w:rPr>
      </w:pPr>
      <w:r>
        <w:rPr>
          <w:rFonts w:ascii="宋体" w:hAnsi="宋体" w:cs="楷体_GB2312" w:hint="eastAsia"/>
          <w:bCs/>
          <w:szCs w:val="21"/>
        </w:rPr>
        <w:t>f.</w:t>
      </w:r>
      <w:r w:rsidR="00D574DF" w:rsidRPr="000C4DC1">
        <w:rPr>
          <w:rFonts w:ascii="宋体" w:hAnsi="宋体" w:cs="楷体_GB2312" w:hint="eastAsia"/>
          <w:bCs/>
          <w:szCs w:val="21"/>
        </w:rPr>
        <w:t>基于广义</w:t>
      </w:r>
      <w:r w:rsidR="00D574DF" w:rsidRPr="000C4DC1">
        <w:rPr>
          <w:rFonts w:ascii="宋体" w:hAnsi="宋体" w:cs="楷体_GB2312"/>
          <w:bCs/>
          <w:szCs w:val="21"/>
        </w:rPr>
        <w:t>粗集的异类特征空间的同化与分类</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对于</w:t>
      </w:r>
      <w:r w:rsidRPr="000C4DC1">
        <w:rPr>
          <w:rFonts w:ascii="宋体" w:hAnsi="宋体" w:cs="楷体_GB2312"/>
          <w:bCs/>
          <w:szCs w:val="21"/>
        </w:rPr>
        <w:t>异类信息融合，正对复杂</w:t>
      </w:r>
      <w:r w:rsidRPr="000C4DC1">
        <w:rPr>
          <w:rFonts w:ascii="宋体" w:hAnsi="宋体" w:cs="楷体_GB2312" w:hint="eastAsia"/>
          <w:bCs/>
          <w:szCs w:val="21"/>
        </w:rPr>
        <w:t>实际</w:t>
      </w:r>
      <w:r w:rsidRPr="000C4DC1">
        <w:rPr>
          <w:rFonts w:ascii="宋体" w:hAnsi="宋体" w:cs="楷体_GB2312"/>
          <w:bCs/>
          <w:szCs w:val="21"/>
        </w:rPr>
        <w:t>问题，</w:t>
      </w:r>
      <w:r w:rsidRPr="000C4DC1">
        <w:rPr>
          <w:rFonts w:ascii="宋体" w:hAnsi="宋体" w:cs="楷体_GB2312" w:hint="eastAsia"/>
          <w:bCs/>
          <w:szCs w:val="21"/>
        </w:rPr>
        <w:t>多分类器</w:t>
      </w:r>
      <w:r w:rsidRPr="000C4DC1">
        <w:rPr>
          <w:rFonts w:ascii="宋体" w:hAnsi="宋体" w:cs="楷体_GB2312"/>
          <w:bCs/>
          <w:szCs w:val="21"/>
        </w:rPr>
        <w:t>融合能利用多种</w:t>
      </w:r>
      <w:r w:rsidRPr="000C4DC1">
        <w:rPr>
          <w:rFonts w:ascii="宋体" w:hAnsi="宋体" w:cs="楷体_GB2312" w:hint="eastAsia"/>
          <w:bCs/>
          <w:szCs w:val="21"/>
        </w:rPr>
        <w:t>互补</w:t>
      </w:r>
      <w:r w:rsidRPr="000C4DC1">
        <w:rPr>
          <w:rFonts w:ascii="宋体" w:hAnsi="宋体" w:cs="楷体_GB2312"/>
          <w:bCs/>
          <w:szCs w:val="21"/>
        </w:rPr>
        <w:t>的分类信息，增强分类决策的鲁棒性，</w:t>
      </w:r>
      <w:r w:rsidRPr="000C4DC1">
        <w:rPr>
          <w:rFonts w:ascii="宋体" w:hAnsi="宋体" w:cs="楷体_GB2312" w:hint="eastAsia"/>
          <w:bCs/>
          <w:szCs w:val="21"/>
        </w:rPr>
        <w:t>是</w:t>
      </w:r>
      <w:r w:rsidRPr="000C4DC1">
        <w:rPr>
          <w:rFonts w:ascii="宋体" w:hAnsi="宋体" w:cs="楷体_GB2312"/>
          <w:bCs/>
          <w:szCs w:val="21"/>
        </w:rPr>
        <w:t>处理复杂模式分类问题的</w:t>
      </w:r>
      <w:r w:rsidRPr="000C4DC1">
        <w:rPr>
          <w:rFonts w:ascii="宋体" w:hAnsi="宋体" w:cs="楷体_GB2312" w:hint="eastAsia"/>
          <w:bCs/>
          <w:szCs w:val="21"/>
        </w:rPr>
        <w:t>有效</w:t>
      </w:r>
      <w:r w:rsidRPr="000C4DC1">
        <w:rPr>
          <w:rFonts w:ascii="宋体" w:hAnsi="宋体" w:cs="楷体_GB2312"/>
          <w:bCs/>
          <w:szCs w:val="21"/>
        </w:rPr>
        <w:t>途径</w:t>
      </w:r>
      <w:r w:rsidRPr="000C4DC1">
        <w:rPr>
          <w:rFonts w:ascii="宋体" w:hAnsi="宋体" w:cs="楷体_GB2312" w:hint="eastAsia"/>
          <w:bCs/>
          <w:szCs w:val="21"/>
        </w:rPr>
        <w:t>，</w:t>
      </w:r>
      <w:r w:rsidRPr="000C4DC1">
        <w:rPr>
          <w:rFonts w:ascii="宋体" w:hAnsi="宋体" w:cs="楷体_GB2312"/>
          <w:bCs/>
          <w:szCs w:val="21"/>
        </w:rPr>
        <w:t>而对于多分类器系统而言，影响分类结果好坏的主要因素在于其中分类器的性能互补或</w:t>
      </w:r>
      <w:r w:rsidRPr="000C4DC1">
        <w:rPr>
          <w:rFonts w:ascii="宋体" w:hAnsi="宋体" w:cs="楷体_GB2312" w:hint="eastAsia"/>
          <w:bCs/>
          <w:szCs w:val="21"/>
        </w:rPr>
        <w:t>相</w:t>
      </w:r>
      <w:r w:rsidRPr="000C4DC1">
        <w:rPr>
          <w:rFonts w:ascii="宋体" w:hAnsi="宋体" w:cs="楷体_GB2312"/>
          <w:bCs/>
          <w:szCs w:val="21"/>
        </w:rPr>
        <w:t>异性</w:t>
      </w:r>
      <w:r w:rsidRPr="000C4DC1">
        <w:rPr>
          <w:rFonts w:ascii="宋体" w:hAnsi="宋体" w:cs="楷体_GB2312" w:hint="eastAsia"/>
          <w:bCs/>
          <w:szCs w:val="21"/>
        </w:rPr>
        <w:t>，</w:t>
      </w:r>
      <w:r w:rsidRPr="000C4DC1">
        <w:rPr>
          <w:rFonts w:ascii="宋体" w:hAnsi="宋体" w:cs="楷体_GB2312"/>
          <w:bCs/>
          <w:szCs w:val="21"/>
        </w:rPr>
        <w:t>而融合规则本身是第二位的。</w:t>
      </w:r>
    </w:p>
    <w:p w:rsidR="00D574DF" w:rsidRPr="000C4DC1" w:rsidRDefault="008444FE" w:rsidP="000C4DC1">
      <w:pPr>
        <w:snapToGrid w:val="0"/>
        <w:spacing w:afterLines="30" w:after="93" w:line="312" w:lineRule="auto"/>
        <w:ind w:firstLineChars="200" w:firstLine="420"/>
        <w:rPr>
          <w:rFonts w:ascii="宋体" w:hAnsi="宋体" w:cs="楷体_GB2312"/>
          <w:bCs/>
          <w:szCs w:val="21"/>
        </w:rPr>
      </w:pPr>
      <w:r>
        <w:rPr>
          <w:rFonts w:ascii="宋体" w:hAnsi="宋体" w:cs="楷体_GB2312" w:hint="eastAsia"/>
          <w:bCs/>
          <w:szCs w:val="21"/>
        </w:rPr>
        <w:t>g.</w:t>
      </w:r>
      <w:r w:rsidR="00D574DF" w:rsidRPr="000C4DC1">
        <w:rPr>
          <w:rFonts w:ascii="宋体" w:hAnsi="宋体" w:cs="楷体_GB2312" w:hint="eastAsia"/>
          <w:bCs/>
          <w:szCs w:val="21"/>
        </w:rPr>
        <w:t>基于广义</w:t>
      </w:r>
      <w:r w:rsidR="00D574DF" w:rsidRPr="000C4DC1">
        <w:rPr>
          <w:rFonts w:ascii="宋体" w:hAnsi="宋体" w:cs="楷体_GB2312"/>
          <w:bCs/>
          <w:szCs w:val="21"/>
        </w:rPr>
        <w:t>粗集的异类特征空间的同化与分类</w:t>
      </w:r>
      <w:r w:rsidR="00D574DF" w:rsidRPr="000C4DC1">
        <w:rPr>
          <w:rFonts w:ascii="宋体" w:hAnsi="宋体" w:cs="楷体_GB2312" w:hint="eastAsia"/>
          <w:bCs/>
          <w:szCs w:val="21"/>
        </w:rPr>
        <w:t>中获得相异性</w:t>
      </w:r>
      <w:r w:rsidR="00D574DF" w:rsidRPr="000C4DC1">
        <w:rPr>
          <w:rFonts w:ascii="宋体" w:hAnsi="宋体" w:cs="楷体_GB2312"/>
          <w:bCs/>
          <w:szCs w:val="21"/>
        </w:rPr>
        <w:t>和提高多分类器系统性能的基本途径包括</w:t>
      </w:r>
      <w:r w:rsidR="00D574DF" w:rsidRPr="000C4DC1">
        <w:rPr>
          <w:rFonts w:ascii="宋体" w:hAnsi="宋体" w:cs="楷体_GB2312" w:hint="eastAsia"/>
          <w:bCs/>
          <w:szCs w:val="21"/>
        </w:rPr>
        <w:t>（1）利用</w:t>
      </w:r>
      <w:r w:rsidR="00D574DF" w:rsidRPr="000C4DC1">
        <w:rPr>
          <w:rFonts w:ascii="宋体" w:hAnsi="宋体" w:cs="楷体_GB2312"/>
          <w:bCs/>
          <w:szCs w:val="21"/>
        </w:rPr>
        <w:t>不同的特征集，特别是异类特征或随机选择的不同训练集；（</w:t>
      </w:r>
      <w:r w:rsidR="00D574DF" w:rsidRPr="000C4DC1">
        <w:rPr>
          <w:rFonts w:ascii="宋体" w:hAnsi="宋体" w:cs="楷体_GB2312" w:hint="eastAsia"/>
          <w:bCs/>
          <w:szCs w:val="21"/>
        </w:rPr>
        <w:t>2</w:t>
      </w:r>
      <w:r w:rsidR="00D574DF" w:rsidRPr="000C4DC1">
        <w:rPr>
          <w:rFonts w:ascii="宋体" w:hAnsi="宋体" w:cs="楷体_GB2312"/>
          <w:bCs/>
          <w:szCs w:val="21"/>
        </w:rPr>
        <w:t>）</w:t>
      </w:r>
      <w:r w:rsidR="00D574DF" w:rsidRPr="000C4DC1">
        <w:rPr>
          <w:rFonts w:ascii="宋体" w:hAnsi="宋体" w:cs="楷体_GB2312" w:hint="eastAsia"/>
          <w:bCs/>
          <w:szCs w:val="21"/>
        </w:rPr>
        <w:t>特征</w:t>
      </w:r>
      <w:r w:rsidR="00D574DF" w:rsidRPr="000C4DC1">
        <w:rPr>
          <w:rFonts w:ascii="宋体" w:hAnsi="宋体" w:cs="楷体_GB2312"/>
          <w:bCs/>
          <w:szCs w:val="21"/>
        </w:rPr>
        <w:t>选择和集成特征选择</w:t>
      </w:r>
      <w:r w:rsidR="00D574DF" w:rsidRPr="000C4DC1">
        <w:rPr>
          <w:rFonts w:ascii="宋体" w:hAnsi="宋体" w:cs="楷体_GB2312" w:hint="eastAsia"/>
          <w:bCs/>
          <w:szCs w:val="21"/>
        </w:rPr>
        <w:t>（3）采用</w:t>
      </w:r>
      <w:r w:rsidR="00D574DF" w:rsidRPr="000C4DC1">
        <w:rPr>
          <w:rFonts w:ascii="宋体" w:hAnsi="宋体" w:cs="楷体_GB2312"/>
          <w:bCs/>
          <w:szCs w:val="21"/>
        </w:rPr>
        <w:t>好的多分类器集成策略。</w:t>
      </w:r>
      <w:r w:rsidR="00D574DF" w:rsidRPr="000C4DC1">
        <w:rPr>
          <w:rFonts w:ascii="宋体" w:hAnsi="宋体" w:cs="楷体_GB2312" w:hint="eastAsia"/>
          <w:bCs/>
          <w:szCs w:val="21"/>
        </w:rPr>
        <w:t>广义</w:t>
      </w:r>
      <w:r w:rsidR="00D574DF" w:rsidRPr="000C4DC1">
        <w:rPr>
          <w:rFonts w:ascii="宋体" w:hAnsi="宋体" w:cs="楷体_GB2312"/>
          <w:bCs/>
          <w:szCs w:val="21"/>
        </w:rPr>
        <w:t>粗糙分类随机集是由广义粗糙随机集和类别集合诱导的一个随机集，与属性集合、距离函数的定义、域值的选择以及类别集合的定义有关</w:t>
      </w:r>
      <w:r w:rsidR="00D574DF" w:rsidRPr="000C4DC1">
        <w:rPr>
          <w:rFonts w:ascii="宋体" w:hAnsi="宋体" w:cs="楷体_GB2312" w:hint="eastAsia"/>
          <w:bCs/>
          <w:szCs w:val="21"/>
        </w:rPr>
        <w:t>。在利用利用</w:t>
      </w:r>
      <w:r w:rsidR="00D574DF" w:rsidRPr="000C4DC1">
        <w:rPr>
          <w:rFonts w:ascii="宋体" w:hAnsi="宋体" w:cs="楷体_GB2312"/>
          <w:bCs/>
          <w:szCs w:val="21"/>
        </w:rPr>
        <w:t>多源异类信息进行融合</w:t>
      </w:r>
      <w:r w:rsidR="00D574DF" w:rsidRPr="000C4DC1">
        <w:rPr>
          <w:rFonts w:ascii="宋体" w:hAnsi="宋体" w:cs="楷体_GB2312" w:hint="eastAsia"/>
          <w:bCs/>
          <w:szCs w:val="21"/>
        </w:rPr>
        <w:t>以</w:t>
      </w:r>
      <w:r w:rsidR="00D574DF" w:rsidRPr="000C4DC1">
        <w:rPr>
          <w:rFonts w:ascii="宋体" w:hAnsi="宋体" w:cs="楷体_GB2312"/>
          <w:bCs/>
          <w:szCs w:val="21"/>
        </w:rPr>
        <w:t>达到信息互补</w:t>
      </w:r>
      <w:r w:rsidR="00D574DF" w:rsidRPr="000C4DC1">
        <w:rPr>
          <w:rFonts w:ascii="宋体" w:hAnsi="宋体" w:cs="楷体_GB2312" w:hint="eastAsia"/>
          <w:bCs/>
          <w:szCs w:val="21"/>
        </w:rPr>
        <w:t>时，假定</w:t>
      </w:r>
      <w:r w:rsidR="00D574DF" w:rsidRPr="000C4DC1">
        <w:rPr>
          <w:rFonts w:ascii="宋体" w:hAnsi="宋体" w:cs="楷体_GB2312"/>
          <w:bCs/>
          <w:szCs w:val="21"/>
        </w:rPr>
        <w:t>有</w:t>
      </w:r>
      <w:r w:rsidR="00D574DF" w:rsidRPr="000C4DC1">
        <w:rPr>
          <w:rFonts w:ascii="宋体" w:hAnsi="宋体" w:cs="楷体_GB2312" w:hint="eastAsia"/>
          <w:bCs/>
          <w:szCs w:val="21"/>
        </w:rPr>
        <w:t>m个相互</w:t>
      </w:r>
      <w:r w:rsidR="00D574DF" w:rsidRPr="000C4DC1">
        <w:rPr>
          <w:rFonts w:ascii="宋体" w:hAnsi="宋体" w:cs="楷体_GB2312"/>
          <w:bCs/>
          <w:szCs w:val="21"/>
        </w:rPr>
        <w:t>独立的分类器利用不同的信息源对同一对象进行分类</w:t>
      </w:r>
      <w:r w:rsidR="00D574DF" w:rsidRPr="000C4DC1">
        <w:rPr>
          <w:rFonts w:ascii="宋体" w:hAnsi="宋体" w:cs="楷体_GB2312" w:hint="eastAsia"/>
          <w:bCs/>
          <w:szCs w:val="21"/>
        </w:rPr>
        <w:t>，</w:t>
      </w:r>
      <w:r w:rsidR="00D574DF" w:rsidRPr="000C4DC1">
        <w:rPr>
          <w:rFonts w:ascii="宋体" w:hAnsi="宋体" w:cs="楷体_GB2312"/>
          <w:bCs/>
          <w:szCs w:val="21"/>
        </w:rPr>
        <w:t>对于</w:t>
      </w:r>
      <w:r w:rsidR="00D574DF" w:rsidRPr="000C4DC1">
        <w:rPr>
          <w:rFonts w:ascii="宋体" w:hAnsi="宋体" w:cs="楷体_GB2312" w:hint="eastAsia"/>
          <w:bCs/>
          <w:szCs w:val="21"/>
        </w:rPr>
        <w:t>对象</w:t>
      </w:r>
      <w:r w:rsidR="00D574DF" w:rsidRPr="000C4DC1">
        <w:rPr>
          <w:rFonts w:ascii="宋体" w:hAnsi="宋体" w:cs="楷体_GB2312"/>
          <w:bCs/>
          <w:szCs w:val="21"/>
        </w:rPr>
        <w:t>的</w:t>
      </w:r>
      <w:r w:rsidR="00D574DF" w:rsidRPr="000C4DC1">
        <w:rPr>
          <w:rFonts w:ascii="宋体" w:hAnsi="宋体" w:cs="楷体_GB2312" w:hint="eastAsia"/>
          <w:bCs/>
          <w:szCs w:val="21"/>
        </w:rPr>
        <w:t>专家分类</w:t>
      </w:r>
      <w:r w:rsidR="00D574DF" w:rsidRPr="000C4DC1">
        <w:rPr>
          <w:rFonts w:ascii="宋体" w:hAnsi="宋体" w:cs="楷体_GB2312"/>
          <w:bCs/>
          <w:szCs w:val="21"/>
        </w:rPr>
        <w:t>是</w:t>
      </w:r>
      <w:r w:rsidR="00D574DF" w:rsidRPr="000C4DC1">
        <w:rPr>
          <w:rFonts w:ascii="宋体" w:hAnsi="宋体" w:cs="楷体_GB2312" w:hint="eastAsia"/>
          <w:bCs/>
          <w:szCs w:val="21"/>
        </w:rPr>
        <w:t>一致</w:t>
      </w:r>
      <w:r w:rsidR="00D574DF" w:rsidRPr="000C4DC1">
        <w:rPr>
          <w:rFonts w:ascii="宋体" w:hAnsi="宋体" w:cs="楷体_GB2312"/>
          <w:bCs/>
          <w:szCs w:val="21"/>
        </w:rPr>
        <w:t>的</w:t>
      </w:r>
      <w:r w:rsidR="00D574DF" w:rsidRPr="000C4DC1">
        <w:rPr>
          <w:rFonts w:ascii="宋体" w:hAnsi="宋体" w:cs="楷体_GB2312" w:hint="eastAsia"/>
          <w:bCs/>
          <w:szCs w:val="21"/>
        </w:rPr>
        <w:t>，</w:t>
      </w:r>
      <w:r w:rsidR="00D574DF" w:rsidRPr="000C4DC1">
        <w:rPr>
          <w:rFonts w:ascii="宋体" w:hAnsi="宋体" w:cs="楷体_GB2312"/>
          <w:bCs/>
          <w:szCs w:val="21"/>
        </w:rPr>
        <w:t>即类别是相同的</w:t>
      </w:r>
      <w:r w:rsidR="00D574DF" w:rsidRPr="000C4DC1">
        <w:rPr>
          <w:rFonts w:ascii="宋体" w:hAnsi="宋体" w:cs="楷体_GB2312" w:hint="eastAsia"/>
          <w:bCs/>
          <w:szCs w:val="21"/>
        </w:rPr>
        <w:t>。</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如果对不同</w:t>
      </w:r>
      <w:r w:rsidRPr="000C4DC1">
        <w:rPr>
          <w:rFonts w:ascii="宋体" w:hAnsi="宋体" w:cs="楷体_GB2312"/>
          <w:bCs/>
          <w:szCs w:val="21"/>
        </w:rPr>
        <w:t>的信息，直接在简约的属性集合</w:t>
      </w:r>
      <m:oMath>
        <m:sSub>
          <m:sSubPr>
            <m:ctrlPr>
              <w:rPr>
                <w:rFonts w:ascii="Cambria Math" w:hAnsi="Cambria Math" w:cs="楷体_GB2312"/>
                <w:bCs/>
                <w:szCs w:val="21"/>
              </w:rPr>
            </m:ctrlPr>
          </m:sSubPr>
          <m:e>
            <m:r>
              <w:rPr>
                <w:rFonts w:ascii="Cambria Math" w:hAnsi="Cambria Math" w:cs="楷体_GB2312"/>
                <w:szCs w:val="21"/>
              </w:rPr>
              <m:t>B</m:t>
            </m:r>
          </m:e>
          <m:sub>
            <m:r>
              <w:rPr>
                <w:rFonts w:ascii="Cambria Math" w:hAnsi="Cambria Math" w:cs="楷体_GB2312"/>
                <w:szCs w:val="21"/>
              </w:rPr>
              <m:t>j</m:t>
            </m:r>
          </m:sub>
        </m:sSub>
      </m:oMath>
      <w:r w:rsidRPr="000C4DC1">
        <w:rPr>
          <w:rFonts w:ascii="宋体" w:hAnsi="宋体" w:cs="楷体_GB2312" w:hint="eastAsia"/>
          <w:bCs/>
          <w:szCs w:val="21"/>
        </w:rPr>
        <w:t>的</w:t>
      </w:r>
      <w:r w:rsidRPr="000C4DC1">
        <w:rPr>
          <w:rFonts w:ascii="宋体" w:hAnsi="宋体" w:cs="楷体_GB2312"/>
          <w:bCs/>
          <w:szCs w:val="21"/>
        </w:rPr>
        <w:t>广义粗糙随机集</w:t>
      </w:r>
      <m:oMath>
        <m:sSubSup>
          <m:sSubSupPr>
            <m:ctrlPr>
              <w:rPr>
                <w:rFonts w:ascii="Cambria Math" w:hAnsi="Cambria Math" w:cs="楷体_GB2312"/>
                <w:bCs/>
                <w:szCs w:val="21"/>
              </w:rPr>
            </m:ctrlPr>
          </m:sSubSupPr>
          <m:e>
            <m:r>
              <w:rPr>
                <w:rFonts w:ascii="Cambria Math" w:hAnsi="Cambria Math" w:cs="楷体_GB2312"/>
                <w:szCs w:val="21"/>
              </w:rPr>
              <m:t>X</m:t>
            </m:r>
          </m:e>
          <m:sub>
            <m:sSub>
              <m:sSubPr>
                <m:ctrlPr>
                  <w:rPr>
                    <w:rFonts w:ascii="Cambria Math" w:hAnsi="Cambria Math" w:cs="楷体_GB2312"/>
                    <w:bCs/>
                    <w:szCs w:val="21"/>
                  </w:rPr>
                </m:ctrlPr>
              </m:sSubPr>
              <m:e>
                <m:r>
                  <w:rPr>
                    <w:rFonts w:ascii="Cambria Math" w:hAnsi="Cambria Math" w:cs="楷体_GB2312"/>
                    <w:szCs w:val="21"/>
                  </w:rPr>
                  <m:t>B</m:t>
                </m:r>
              </m:e>
              <m:sub>
                <m:r>
                  <w:rPr>
                    <w:rFonts w:ascii="Cambria Math" w:hAnsi="Cambria Math" w:cs="楷体_GB2312"/>
                    <w:szCs w:val="21"/>
                  </w:rPr>
                  <m:t>j</m:t>
                </m:r>
              </m:sub>
            </m:sSub>
          </m:sub>
          <m:sup>
            <m:sSub>
              <m:sSubPr>
                <m:ctrlPr>
                  <w:rPr>
                    <w:rFonts w:ascii="Cambria Math" w:hAnsi="Cambria Math" w:cs="楷体_GB2312"/>
                    <w:bCs/>
                    <w:szCs w:val="21"/>
                  </w:rPr>
                </m:ctrlPr>
              </m:sSubPr>
              <m:e>
                <m:r>
                  <w:rPr>
                    <w:rFonts w:ascii="Cambria Math" w:hAnsi="Cambria Math" w:cs="楷体_GB2312"/>
                    <w:szCs w:val="21"/>
                  </w:rPr>
                  <m:t>ε</m:t>
                </m:r>
              </m:e>
              <m:sub>
                <m:r>
                  <w:rPr>
                    <w:rFonts w:ascii="Cambria Math" w:hAnsi="Cambria Math" w:cs="楷体_GB2312"/>
                    <w:szCs w:val="21"/>
                  </w:rPr>
                  <m:t>j</m:t>
                </m:r>
              </m:sub>
            </m:sSub>
          </m:sup>
        </m:sSubSup>
      </m:oMath>
      <w:r w:rsidRPr="000C4DC1">
        <w:rPr>
          <w:rFonts w:ascii="宋体" w:hAnsi="宋体" w:cs="楷体_GB2312" w:hint="eastAsia"/>
          <w:bCs/>
          <w:szCs w:val="21"/>
        </w:rPr>
        <w:t>上</w:t>
      </w:r>
      <w:r w:rsidRPr="000C4DC1">
        <w:rPr>
          <w:rFonts w:ascii="宋体" w:hAnsi="宋体" w:cs="楷体_GB2312"/>
          <w:bCs/>
          <w:szCs w:val="21"/>
        </w:rPr>
        <w:t>进行融合处理，</w:t>
      </w:r>
      <w:r w:rsidRPr="000C4DC1">
        <w:rPr>
          <w:rFonts w:ascii="宋体" w:hAnsi="宋体" w:cs="楷体_GB2312" w:hint="eastAsia"/>
          <w:bCs/>
          <w:szCs w:val="21"/>
        </w:rPr>
        <w:t>会</w:t>
      </w:r>
      <w:r w:rsidRPr="000C4DC1">
        <w:rPr>
          <w:rFonts w:ascii="宋体" w:hAnsi="宋体" w:cs="楷体_GB2312"/>
          <w:bCs/>
          <w:szCs w:val="21"/>
        </w:rPr>
        <w:t>遇到</w:t>
      </w:r>
      <w:r w:rsidRPr="000C4DC1">
        <w:rPr>
          <w:rFonts w:ascii="宋体" w:hAnsi="宋体" w:cs="楷体_GB2312" w:hint="eastAsia"/>
          <w:bCs/>
          <w:szCs w:val="21"/>
        </w:rPr>
        <w:t>特征</w:t>
      </w:r>
      <w:r w:rsidRPr="000C4DC1">
        <w:rPr>
          <w:rFonts w:ascii="宋体" w:hAnsi="宋体" w:cs="楷体_GB2312"/>
          <w:bCs/>
          <w:szCs w:val="21"/>
        </w:rPr>
        <w:t>空间不一致的问题</w:t>
      </w:r>
      <w:r w:rsidRPr="000C4DC1">
        <w:rPr>
          <w:rFonts w:ascii="宋体" w:hAnsi="宋体" w:cs="楷体_GB2312" w:hint="eastAsia"/>
          <w:bCs/>
          <w:szCs w:val="21"/>
        </w:rPr>
        <w:t>，这就</w:t>
      </w:r>
      <w:r w:rsidRPr="000C4DC1">
        <w:rPr>
          <w:rFonts w:ascii="宋体" w:hAnsi="宋体" w:cs="楷体_GB2312"/>
          <w:bCs/>
          <w:szCs w:val="21"/>
        </w:rPr>
        <w:t>需要异类特征</w:t>
      </w:r>
      <w:r w:rsidRPr="000C4DC1">
        <w:rPr>
          <w:rFonts w:ascii="宋体" w:hAnsi="宋体" w:cs="楷体_GB2312" w:hint="eastAsia"/>
          <w:bCs/>
          <w:szCs w:val="21"/>
        </w:rPr>
        <w:t>空间</w:t>
      </w:r>
      <w:r w:rsidRPr="000C4DC1">
        <w:rPr>
          <w:rFonts w:ascii="宋体" w:hAnsi="宋体" w:cs="楷体_GB2312"/>
          <w:bCs/>
          <w:szCs w:val="21"/>
        </w:rPr>
        <w:t>的同化，</w:t>
      </w:r>
      <w:r w:rsidRPr="000C4DC1">
        <w:rPr>
          <w:rFonts w:ascii="宋体" w:hAnsi="宋体" w:cs="楷体_GB2312" w:hint="eastAsia"/>
          <w:bCs/>
          <w:szCs w:val="21"/>
        </w:rPr>
        <w:t>即</w:t>
      </w:r>
      <w:r w:rsidRPr="000C4DC1">
        <w:rPr>
          <w:rFonts w:ascii="宋体" w:hAnsi="宋体" w:cs="楷体_GB2312"/>
          <w:bCs/>
          <w:szCs w:val="21"/>
        </w:rPr>
        <w:t>无论对分类问题采用什么</w:t>
      </w:r>
      <w:r w:rsidRPr="000C4DC1">
        <w:rPr>
          <w:rFonts w:ascii="宋体" w:hAnsi="宋体" w:cs="楷体_GB2312" w:hint="eastAsia"/>
          <w:bCs/>
          <w:szCs w:val="21"/>
        </w:rPr>
        <w:lastRenderedPageBreak/>
        <w:t>样</w:t>
      </w:r>
      <w:r w:rsidRPr="000C4DC1">
        <w:rPr>
          <w:rFonts w:ascii="宋体" w:hAnsi="宋体" w:cs="楷体_GB2312"/>
          <w:bCs/>
          <w:szCs w:val="21"/>
        </w:rPr>
        <w:t>的信息以及由之产生的特征信息，</w:t>
      </w:r>
      <w:r w:rsidRPr="000C4DC1">
        <w:rPr>
          <w:rFonts w:ascii="宋体" w:hAnsi="宋体" w:cs="楷体_GB2312" w:hint="eastAsia"/>
          <w:bCs/>
          <w:szCs w:val="21"/>
        </w:rPr>
        <w:t>须</w:t>
      </w:r>
      <w:r w:rsidRPr="000C4DC1">
        <w:rPr>
          <w:rFonts w:ascii="宋体" w:hAnsi="宋体" w:cs="楷体_GB2312"/>
          <w:bCs/>
          <w:szCs w:val="21"/>
        </w:rPr>
        <w:t>转化到相同的类集合上，这样才有可比性</w:t>
      </w:r>
      <w:r w:rsidRPr="000C4DC1">
        <w:rPr>
          <w:rFonts w:ascii="宋体" w:hAnsi="宋体" w:cs="楷体_GB2312" w:hint="eastAsia"/>
          <w:bCs/>
          <w:szCs w:val="21"/>
        </w:rPr>
        <w:t>。</w:t>
      </w:r>
      <w:r w:rsidRPr="000C4DC1">
        <w:rPr>
          <w:rFonts w:ascii="宋体" w:hAnsi="宋体" w:cs="楷体_GB2312"/>
          <w:bCs/>
          <w:szCs w:val="21"/>
        </w:rPr>
        <w:t>若</w:t>
      </w:r>
      <w:r w:rsidRPr="000C4DC1">
        <w:rPr>
          <w:rFonts w:ascii="宋体" w:hAnsi="宋体" w:cs="楷体_GB2312" w:hint="eastAsia"/>
          <w:bCs/>
          <w:szCs w:val="21"/>
        </w:rPr>
        <w:t>设</w:t>
      </w:r>
    </w:p>
    <w:p w:rsidR="00D574DF" w:rsidRPr="000C4DC1" w:rsidRDefault="009855AF" w:rsidP="000C4DC1">
      <w:pPr>
        <w:snapToGrid w:val="0"/>
        <w:spacing w:afterLines="30" w:after="93" w:line="312" w:lineRule="auto"/>
        <w:ind w:firstLineChars="200" w:firstLine="420"/>
        <w:rPr>
          <w:rFonts w:ascii="宋体" w:hAnsi="宋体" w:cs="楷体_GB2312"/>
          <w:bCs/>
          <w:szCs w:val="21"/>
        </w:rPr>
      </w:pPr>
      <m:oMathPara>
        <m:oMath>
          <m:d>
            <m:dPr>
              <m:begChr m:val="{"/>
              <m:endChr m:val=""/>
              <m:ctrlPr>
                <w:rPr>
                  <w:rFonts w:ascii="Cambria Math" w:hAnsi="Cambria Math" w:cs="楷体_GB2312"/>
                  <w:bCs/>
                  <w:szCs w:val="21"/>
                </w:rPr>
              </m:ctrlPr>
            </m:dPr>
            <m:e>
              <m:eqArr>
                <m:eqArrPr>
                  <m:ctrlPr>
                    <w:rPr>
                      <w:rFonts w:ascii="Cambria Math" w:hAnsi="Cambria Math" w:cs="楷体_GB2312"/>
                      <w:bCs/>
                      <w:szCs w:val="21"/>
                    </w:rPr>
                  </m:ctrlPr>
                </m:eqArrPr>
                <m:e>
                  <m:sSubSup>
                    <m:sSubSupPr>
                      <m:ctrlPr>
                        <w:rPr>
                          <w:rFonts w:ascii="Cambria Math" w:hAnsi="Cambria Math" w:cs="楷体_GB2312"/>
                          <w:bCs/>
                          <w:szCs w:val="21"/>
                        </w:rPr>
                      </m:ctrlPr>
                    </m:sSubSupPr>
                    <m:e>
                      <m:acc>
                        <m:accPr>
                          <m:ctrlPr>
                            <w:rPr>
                              <w:rFonts w:ascii="Cambria Math" w:hAnsi="Cambria Math" w:cs="楷体_GB2312"/>
                              <w:bCs/>
                              <w:szCs w:val="21"/>
                            </w:rPr>
                          </m:ctrlPr>
                        </m:accPr>
                        <m:e>
                          <m:r>
                            <w:rPr>
                              <w:rFonts w:ascii="Cambria Math" w:hAnsi="Cambria Math" w:cs="楷体_GB2312"/>
                              <w:szCs w:val="21"/>
                            </w:rPr>
                            <m:t>V</m:t>
                          </m:r>
                        </m:e>
                      </m:acc>
                    </m:e>
                    <m:sub>
                      <m:r>
                        <w:rPr>
                          <w:rFonts w:ascii="Cambria Math" w:hAnsi="Cambria Math" w:cs="楷体_GB2312"/>
                          <w:szCs w:val="21"/>
                        </w:rPr>
                        <m:t>k</m:t>
                      </m:r>
                    </m:sub>
                    <m:sup>
                      <m:r>
                        <m:rPr>
                          <m:sty m:val="p"/>
                        </m:rPr>
                        <w:rPr>
                          <w:rFonts w:ascii="Cambria Math" w:hAnsi="Cambria Math" w:cs="楷体_GB2312"/>
                          <w:szCs w:val="21"/>
                        </w:rPr>
                        <m:t>(</m:t>
                      </m:r>
                      <m:r>
                        <w:rPr>
                          <w:rFonts w:ascii="Cambria Math" w:hAnsi="Cambria Math" w:cs="楷体_GB2312"/>
                          <w:szCs w:val="21"/>
                        </w:rPr>
                        <m:t>j</m:t>
                      </m:r>
                      <m:r>
                        <m:rPr>
                          <m:sty m:val="p"/>
                        </m:rPr>
                        <w:rPr>
                          <w:rFonts w:ascii="Cambria Math" w:hAnsi="Cambria Math" w:cs="楷体_GB2312"/>
                          <w:szCs w:val="21"/>
                        </w:rPr>
                        <m:t>)</m:t>
                      </m:r>
                    </m:sup>
                  </m:sSubSup>
                  <m:r>
                    <m:rPr>
                      <m:sty m:val="p"/>
                    </m:rPr>
                    <w:rPr>
                      <w:rFonts w:ascii="Cambria Math" w:hAnsi="Cambria Math" w:cs="楷体_GB2312"/>
                      <w:szCs w:val="21"/>
                    </w:rPr>
                    <m:t>≜</m:t>
                  </m:r>
                  <m:bar>
                    <m:barPr>
                      <m:ctrlPr>
                        <w:rPr>
                          <w:rFonts w:ascii="Cambria Math" w:hAnsi="Cambria Math" w:cs="楷体_GB2312"/>
                          <w:bCs/>
                          <w:szCs w:val="21"/>
                        </w:rPr>
                      </m:ctrlPr>
                    </m:barPr>
                    <m:e>
                      <m:sSubSup>
                        <m:sSubSupPr>
                          <m:ctrlPr>
                            <w:rPr>
                              <w:rFonts w:ascii="Cambria Math" w:hAnsi="Cambria Math" w:cs="楷体_GB2312"/>
                              <w:bCs/>
                              <w:szCs w:val="21"/>
                            </w:rPr>
                          </m:ctrlPr>
                        </m:sSubSupPr>
                        <m:e>
                          <m:r>
                            <w:rPr>
                              <w:rFonts w:ascii="Cambria Math" w:hAnsi="Cambria Math" w:cs="楷体_GB2312"/>
                              <w:szCs w:val="21"/>
                            </w:rPr>
                            <m:t>X</m:t>
                          </m:r>
                        </m:e>
                        <m:sub>
                          <m:sSub>
                            <m:sSubPr>
                              <m:ctrlPr>
                                <w:rPr>
                                  <w:rFonts w:ascii="Cambria Math" w:hAnsi="Cambria Math" w:cs="楷体_GB2312"/>
                                  <w:bCs/>
                                  <w:szCs w:val="21"/>
                                </w:rPr>
                              </m:ctrlPr>
                            </m:sSubPr>
                            <m:e>
                              <m:r>
                                <w:rPr>
                                  <w:rFonts w:ascii="Cambria Math" w:hAnsi="Cambria Math" w:cs="楷体_GB2312"/>
                                  <w:szCs w:val="21"/>
                                </w:rPr>
                                <m:t>B</m:t>
                              </m:r>
                            </m:e>
                            <m:sub>
                              <m:r>
                                <w:rPr>
                                  <w:rFonts w:ascii="Cambria Math" w:hAnsi="Cambria Math" w:cs="楷体_GB2312"/>
                                  <w:szCs w:val="21"/>
                                </w:rPr>
                                <m:t>j</m:t>
                              </m:r>
                            </m:sub>
                          </m:sSub>
                        </m:sub>
                        <m:sup>
                          <m:sSub>
                            <m:sSubPr>
                              <m:ctrlPr>
                                <w:rPr>
                                  <w:rFonts w:ascii="Cambria Math" w:hAnsi="Cambria Math" w:cs="楷体_GB2312"/>
                                  <w:bCs/>
                                  <w:szCs w:val="21"/>
                                </w:rPr>
                              </m:ctrlPr>
                            </m:sSubPr>
                            <m:e>
                              <m:r>
                                <w:rPr>
                                  <w:rFonts w:ascii="Cambria Math" w:hAnsi="Cambria Math" w:cs="楷体_GB2312"/>
                                  <w:szCs w:val="21"/>
                                </w:rPr>
                                <m:t>ε</m:t>
                              </m:r>
                            </m:e>
                            <m:sub>
                              <m:r>
                                <w:rPr>
                                  <w:rFonts w:ascii="Cambria Math" w:hAnsi="Cambria Math" w:cs="楷体_GB2312"/>
                                  <w:szCs w:val="21"/>
                                </w:rPr>
                                <m:t>j</m:t>
                              </m:r>
                            </m:sub>
                          </m:sSub>
                        </m:sup>
                      </m:sSubSup>
                    </m:e>
                  </m:bar>
                  <m:r>
                    <m:rPr>
                      <m:sty m:val="p"/>
                    </m:rPr>
                    <w:rPr>
                      <w:rFonts w:ascii="Cambria Math" w:hAnsi="Cambria Math" w:cs="楷体_GB2312"/>
                      <w:szCs w:val="21"/>
                    </w:rPr>
                    <m:t>(</m:t>
                  </m:r>
                  <m:sSubSup>
                    <m:sSubSupPr>
                      <m:ctrlPr>
                        <w:rPr>
                          <w:rFonts w:ascii="Cambria Math" w:hAnsi="Cambria Math" w:cs="楷体_GB2312"/>
                          <w:bCs/>
                          <w:szCs w:val="21"/>
                        </w:rPr>
                      </m:ctrlPr>
                    </m:sSubSupPr>
                    <m:e>
                      <m:acc>
                        <m:accPr>
                          <m:ctrlPr>
                            <w:rPr>
                              <w:rFonts w:ascii="Cambria Math" w:hAnsi="Cambria Math" w:cs="楷体_GB2312"/>
                              <w:bCs/>
                              <w:szCs w:val="21"/>
                            </w:rPr>
                          </m:ctrlPr>
                        </m:accPr>
                        <m:e>
                          <m:r>
                            <w:rPr>
                              <w:rFonts w:ascii="Cambria Math" w:hAnsi="Cambria Math" w:cs="楷体_GB2312"/>
                              <w:szCs w:val="21"/>
                            </w:rPr>
                            <m:t>u</m:t>
                          </m:r>
                        </m:e>
                      </m:acc>
                    </m:e>
                    <m:sub>
                      <m:r>
                        <w:rPr>
                          <w:rFonts w:ascii="Cambria Math" w:hAnsi="Cambria Math" w:cs="楷体_GB2312"/>
                          <w:szCs w:val="21"/>
                        </w:rPr>
                        <m:t>i</m:t>
                      </m:r>
                    </m:sub>
                    <m:sup>
                      <m:r>
                        <m:rPr>
                          <m:sty m:val="p"/>
                        </m:rPr>
                        <w:rPr>
                          <w:rFonts w:ascii="Cambria Math" w:hAnsi="Cambria Math" w:cs="楷体_GB2312"/>
                          <w:szCs w:val="21"/>
                        </w:rPr>
                        <m:t>(</m:t>
                      </m:r>
                      <m:r>
                        <w:rPr>
                          <w:rFonts w:ascii="Cambria Math" w:hAnsi="Cambria Math" w:cs="楷体_GB2312"/>
                          <w:szCs w:val="21"/>
                        </w:rPr>
                        <m:t>k</m:t>
                      </m:r>
                      <m:r>
                        <m:rPr>
                          <m:sty m:val="p"/>
                        </m:rPr>
                        <w:rPr>
                          <w:rFonts w:ascii="Cambria Math" w:hAnsi="Cambria Math" w:cs="楷体_GB2312"/>
                          <w:szCs w:val="21"/>
                        </w:rPr>
                        <m:t>)</m:t>
                      </m:r>
                    </m:sup>
                  </m:sSubSup>
                  <m:r>
                    <m:rPr>
                      <m:sty m:val="p"/>
                    </m:rPr>
                    <w:rPr>
                      <w:rFonts w:ascii="Cambria Math" w:hAnsi="Cambria Math" w:cs="楷体_GB2312"/>
                      <w:szCs w:val="21"/>
                    </w:rPr>
                    <m:t>)</m:t>
                  </m:r>
                </m:e>
                <m:e>
                  <m:sSubSup>
                    <m:sSubSupPr>
                      <m:ctrlPr>
                        <w:rPr>
                          <w:rFonts w:ascii="Cambria Math" w:hAnsi="Cambria Math" w:cs="楷体_GB2312"/>
                          <w:bCs/>
                          <w:szCs w:val="21"/>
                        </w:rPr>
                      </m:ctrlPr>
                    </m:sSubSupPr>
                    <m:e>
                      <m:acc>
                        <m:accPr>
                          <m:ctrlPr>
                            <w:rPr>
                              <w:rFonts w:ascii="Cambria Math" w:hAnsi="Cambria Math" w:cs="楷体_GB2312"/>
                              <w:bCs/>
                              <w:szCs w:val="21"/>
                            </w:rPr>
                          </m:ctrlPr>
                        </m:accPr>
                        <m:e>
                          <m:r>
                            <w:rPr>
                              <w:rFonts w:ascii="Cambria Math" w:hAnsi="Cambria Math" w:cs="楷体_GB2312"/>
                              <w:szCs w:val="21"/>
                            </w:rPr>
                            <m:t>W</m:t>
                          </m:r>
                        </m:e>
                      </m:acc>
                    </m:e>
                    <m:sub>
                      <m:r>
                        <w:rPr>
                          <w:rFonts w:ascii="Cambria Math" w:hAnsi="Cambria Math" w:cs="楷体_GB2312"/>
                          <w:szCs w:val="21"/>
                        </w:rPr>
                        <m:t>l</m:t>
                      </m:r>
                    </m:sub>
                    <m:sup>
                      <m:r>
                        <m:rPr>
                          <m:sty m:val="p"/>
                        </m:rPr>
                        <w:rPr>
                          <w:rFonts w:ascii="Cambria Math" w:hAnsi="Cambria Math" w:cs="楷体_GB2312"/>
                          <w:szCs w:val="21"/>
                        </w:rPr>
                        <m:t>(</m:t>
                      </m:r>
                      <m:r>
                        <w:rPr>
                          <w:rFonts w:ascii="Cambria Math" w:hAnsi="Cambria Math" w:cs="楷体_GB2312"/>
                          <w:szCs w:val="21"/>
                        </w:rPr>
                        <m:t>j</m:t>
                      </m:r>
                      <m:r>
                        <m:rPr>
                          <m:sty m:val="p"/>
                        </m:rPr>
                        <w:rPr>
                          <w:rFonts w:ascii="Cambria Math" w:hAnsi="Cambria Math" w:cs="楷体_GB2312"/>
                          <w:szCs w:val="21"/>
                        </w:rPr>
                        <m:t>)</m:t>
                      </m:r>
                    </m:sup>
                  </m:sSubSup>
                  <m:r>
                    <m:rPr>
                      <m:sty m:val="p"/>
                    </m:rPr>
                    <w:rPr>
                      <w:rFonts w:ascii="Cambria Math" w:hAnsi="Cambria Math" w:cs="楷体_GB2312"/>
                      <w:szCs w:val="21"/>
                    </w:rPr>
                    <m:t>≜</m:t>
                  </m:r>
                  <m:r>
                    <w:rPr>
                      <w:rFonts w:ascii="Cambria Math" w:hAnsi="Cambria Math" w:cs="楷体_GB2312"/>
                      <w:szCs w:val="21"/>
                    </w:rPr>
                    <m:t>BH</m:t>
                  </m:r>
                  <m:d>
                    <m:dPr>
                      <m:ctrlPr>
                        <w:rPr>
                          <w:rFonts w:ascii="Cambria Math" w:hAnsi="Cambria Math" w:cs="楷体_GB2312"/>
                          <w:bCs/>
                          <w:szCs w:val="21"/>
                        </w:rPr>
                      </m:ctrlPr>
                    </m:dPr>
                    <m:e>
                      <m:sSubSup>
                        <m:sSubSupPr>
                          <m:ctrlPr>
                            <w:rPr>
                              <w:rFonts w:ascii="Cambria Math" w:hAnsi="Cambria Math" w:cs="楷体_GB2312"/>
                              <w:bCs/>
                              <w:szCs w:val="21"/>
                            </w:rPr>
                          </m:ctrlPr>
                        </m:sSubSupPr>
                        <m:e>
                          <m:r>
                            <m:rPr>
                              <m:sty m:val="p"/>
                            </m:rPr>
                            <w:rPr>
                              <w:rFonts w:ascii="Cambria Math" w:hAnsi="Cambria Math" w:cs="楷体_GB2312"/>
                              <w:szCs w:val="21"/>
                            </w:rPr>
                            <m:t>Λ</m:t>
                          </m:r>
                        </m:e>
                        <m:sub>
                          <m:r>
                            <w:rPr>
                              <w:rFonts w:ascii="Cambria Math" w:hAnsi="Cambria Math" w:cs="楷体_GB2312"/>
                              <w:szCs w:val="21"/>
                            </w:rPr>
                            <m:t>l</m:t>
                          </m:r>
                        </m:sub>
                        <m:sup>
                          <m:r>
                            <m:rPr>
                              <m:sty m:val="p"/>
                            </m:rPr>
                            <w:rPr>
                              <w:rFonts w:ascii="Cambria Math" w:hAnsi="Cambria Math" w:cs="楷体_GB2312"/>
                              <w:szCs w:val="21"/>
                            </w:rPr>
                            <m:t>(</m:t>
                          </m:r>
                          <m:r>
                            <w:rPr>
                              <w:rFonts w:ascii="Cambria Math" w:hAnsi="Cambria Math" w:cs="楷体_GB2312"/>
                              <w:szCs w:val="21"/>
                            </w:rPr>
                            <m:t>j</m:t>
                          </m:r>
                          <m:r>
                            <m:rPr>
                              <m:sty m:val="p"/>
                            </m:rPr>
                            <w:rPr>
                              <w:rFonts w:ascii="Cambria Math" w:hAnsi="Cambria Math" w:cs="楷体_GB2312"/>
                              <w:szCs w:val="21"/>
                            </w:rPr>
                            <m:t>)</m:t>
                          </m:r>
                        </m:sup>
                      </m:sSubSup>
                    </m:e>
                  </m:d>
                  <m:r>
                    <m:rPr>
                      <m:sty m:val="p"/>
                    </m:rPr>
                    <w:rPr>
                      <w:rFonts w:ascii="Cambria Math" w:hAnsi="Cambria Math" w:cs="楷体_GB2312"/>
                      <w:szCs w:val="21"/>
                    </w:rPr>
                    <m:t>,</m:t>
                  </m:r>
                  <m:r>
                    <w:rPr>
                      <w:rFonts w:ascii="Cambria Math" w:hAnsi="Cambria Math" w:cs="楷体_GB2312"/>
                      <w:szCs w:val="21"/>
                    </w:rPr>
                    <m:t>l</m:t>
                  </m:r>
                  <m:r>
                    <m:rPr>
                      <m:sty m:val="p"/>
                    </m:rPr>
                    <w:rPr>
                      <w:rFonts w:ascii="Cambria Math" w:hAnsi="Cambria Math" w:cs="楷体_GB2312"/>
                      <w:szCs w:val="21"/>
                    </w:rPr>
                    <m:t>=1,2,…,</m:t>
                  </m:r>
                  <m:sSup>
                    <m:sSupPr>
                      <m:ctrlPr>
                        <w:rPr>
                          <w:rFonts w:ascii="Cambria Math" w:hAnsi="Cambria Math" w:cs="楷体_GB2312"/>
                          <w:bCs/>
                          <w:szCs w:val="21"/>
                        </w:rPr>
                      </m:ctrlPr>
                    </m:sSupPr>
                    <m:e>
                      <m:r>
                        <w:rPr>
                          <w:rFonts w:ascii="Cambria Math" w:hAnsi="Cambria Math" w:cs="楷体_GB2312"/>
                          <w:szCs w:val="21"/>
                        </w:rPr>
                        <m:t>L</m:t>
                      </m:r>
                    </m:e>
                    <m:sup>
                      <m:r>
                        <m:rPr>
                          <m:sty m:val="p"/>
                        </m:rPr>
                        <w:rPr>
                          <w:rFonts w:ascii="Cambria Math" w:hAnsi="Cambria Math" w:cs="楷体_GB2312"/>
                          <w:szCs w:val="21"/>
                        </w:rPr>
                        <m:t>(</m:t>
                      </m:r>
                      <m:r>
                        <w:rPr>
                          <w:rFonts w:ascii="Cambria Math" w:hAnsi="Cambria Math" w:cs="楷体_GB2312"/>
                          <w:szCs w:val="21"/>
                        </w:rPr>
                        <m:t>j</m:t>
                      </m:r>
                      <m:r>
                        <m:rPr>
                          <m:sty m:val="p"/>
                        </m:rPr>
                        <w:rPr>
                          <w:rFonts w:ascii="Cambria Math" w:hAnsi="Cambria Math" w:cs="楷体_GB2312"/>
                          <w:szCs w:val="21"/>
                        </w:rPr>
                        <m:t>)</m:t>
                      </m:r>
                    </m:sup>
                  </m:sSup>
                </m:e>
              </m:eqArr>
            </m:e>
          </m:d>
          <m:r>
            <w:rPr>
              <w:rFonts w:ascii="Cambria Math" w:hAnsi="Cambria Math" w:cs="楷体_GB2312"/>
              <w:szCs w:val="21"/>
            </w:rPr>
            <m:t>k</m:t>
          </m:r>
          <m:r>
            <m:rPr>
              <m:sty m:val="p"/>
            </m:rPr>
            <w:rPr>
              <w:rFonts w:ascii="Cambria Math" w:hAnsi="Cambria Math" w:cs="楷体_GB2312"/>
              <w:szCs w:val="21"/>
            </w:rPr>
            <m:t>=1,2,…,</m:t>
          </m:r>
          <m:r>
            <w:rPr>
              <w:rFonts w:ascii="Cambria Math" w:hAnsi="Cambria Math" w:cs="楷体_GB2312"/>
              <w:szCs w:val="21"/>
            </w:rPr>
            <m:t>r</m:t>
          </m:r>
        </m:oMath>
      </m:oMathPara>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分别</w:t>
      </w:r>
      <w:r w:rsidRPr="000C4DC1">
        <w:rPr>
          <w:rFonts w:ascii="宋体" w:hAnsi="宋体" w:cs="楷体_GB2312"/>
          <w:bCs/>
          <w:szCs w:val="21"/>
        </w:rPr>
        <w:t>是明晰分类集合</w:t>
      </w:r>
      <w:r w:rsidRPr="000C4DC1">
        <w:rPr>
          <w:rFonts w:ascii="宋体" w:hAnsi="宋体" w:cs="楷体_GB2312" w:hint="eastAsia"/>
          <w:bCs/>
          <w:szCs w:val="21"/>
        </w:rPr>
        <w:t>和</w:t>
      </w:r>
      <w:r w:rsidRPr="000C4DC1">
        <w:rPr>
          <w:rFonts w:ascii="宋体" w:hAnsi="宋体" w:cs="楷体_GB2312"/>
          <w:bCs/>
          <w:szCs w:val="21"/>
        </w:rPr>
        <w:t>含糊分类集合，则应满足</w:t>
      </w:r>
    </w:p>
    <w:p w:rsidR="00D574DF" w:rsidRPr="000C4DC1" w:rsidRDefault="009855AF" w:rsidP="000C4DC1">
      <w:pPr>
        <w:snapToGrid w:val="0"/>
        <w:spacing w:afterLines="30" w:after="93" w:line="312" w:lineRule="auto"/>
        <w:ind w:firstLineChars="200" w:firstLine="420"/>
        <w:rPr>
          <w:rFonts w:ascii="宋体" w:hAnsi="宋体" w:cs="楷体_GB2312"/>
          <w:bCs/>
          <w:szCs w:val="21"/>
        </w:rPr>
      </w:pPr>
      <m:oMathPara>
        <m:oMath>
          <m:d>
            <m:dPr>
              <m:begChr m:val="{"/>
              <m:endChr m:val=""/>
              <m:ctrlPr>
                <w:rPr>
                  <w:rFonts w:ascii="Cambria Math" w:hAnsi="Cambria Math" w:cs="楷体_GB2312"/>
                  <w:bCs/>
                  <w:szCs w:val="21"/>
                </w:rPr>
              </m:ctrlPr>
            </m:dPr>
            <m:e>
              <m:eqArr>
                <m:eqArrPr>
                  <m:ctrlPr>
                    <w:rPr>
                      <w:rFonts w:ascii="Cambria Math" w:hAnsi="Cambria Math" w:cs="楷体_GB2312"/>
                      <w:bCs/>
                      <w:szCs w:val="21"/>
                    </w:rPr>
                  </m:ctrlPr>
                </m:eqArrPr>
                <m:e>
                  <m:d>
                    <m:dPr>
                      <m:ctrlPr>
                        <w:rPr>
                          <w:rFonts w:ascii="Cambria Math" w:hAnsi="Cambria Math" w:cs="楷体_GB2312"/>
                          <w:bCs/>
                          <w:szCs w:val="21"/>
                        </w:rPr>
                      </m:ctrlPr>
                    </m:dPr>
                    <m:e>
                      <m:nary>
                        <m:naryPr>
                          <m:chr m:val="⋃"/>
                          <m:limLoc m:val="undOvr"/>
                          <m:ctrlPr>
                            <w:rPr>
                              <w:rFonts w:ascii="Cambria Math" w:hAnsi="Cambria Math" w:cs="楷体_GB2312"/>
                              <w:bCs/>
                              <w:szCs w:val="21"/>
                            </w:rPr>
                          </m:ctrlPr>
                        </m:naryPr>
                        <m:sub>
                          <m:r>
                            <w:rPr>
                              <w:rFonts w:ascii="Cambria Math" w:hAnsi="Cambria Math" w:cs="楷体_GB2312"/>
                              <w:szCs w:val="21"/>
                            </w:rPr>
                            <m:t>k</m:t>
                          </m:r>
                          <m:r>
                            <m:rPr>
                              <m:sty m:val="p"/>
                            </m:rPr>
                            <w:rPr>
                              <w:rFonts w:ascii="Cambria Math" w:hAnsi="Cambria Math" w:cs="楷体_GB2312"/>
                              <w:szCs w:val="21"/>
                            </w:rPr>
                            <m:t>=1</m:t>
                          </m:r>
                        </m:sub>
                        <m:sup>
                          <m:r>
                            <w:rPr>
                              <w:rFonts w:ascii="Cambria Math" w:hAnsi="Cambria Math" w:cs="楷体_GB2312"/>
                              <w:szCs w:val="21"/>
                            </w:rPr>
                            <m:t>r</m:t>
                          </m:r>
                        </m:sup>
                        <m:e>
                          <m:sSubSup>
                            <m:sSubSupPr>
                              <m:ctrlPr>
                                <w:rPr>
                                  <w:rFonts w:ascii="Cambria Math" w:hAnsi="Cambria Math" w:cs="楷体_GB2312"/>
                                  <w:bCs/>
                                  <w:szCs w:val="21"/>
                                </w:rPr>
                              </m:ctrlPr>
                            </m:sSubSupPr>
                            <m:e>
                              <m:acc>
                                <m:accPr>
                                  <m:ctrlPr>
                                    <w:rPr>
                                      <w:rFonts w:ascii="Cambria Math" w:hAnsi="Cambria Math" w:cs="楷体_GB2312"/>
                                      <w:bCs/>
                                      <w:szCs w:val="21"/>
                                    </w:rPr>
                                  </m:ctrlPr>
                                </m:accPr>
                                <m:e>
                                  <m:r>
                                    <w:rPr>
                                      <w:rFonts w:ascii="Cambria Math" w:hAnsi="Cambria Math" w:cs="楷体_GB2312"/>
                                      <w:szCs w:val="21"/>
                                    </w:rPr>
                                    <m:t>V</m:t>
                                  </m:r>
                                </m:e>
                              </m:acc>
                            </m:e>
                            <m:sub>
                              <m:r>
                                <w:rPr>
                                  <w:rFonts w:ascii="Cambria Math" w:hAnsi="Cambria Math" w:cs="楷体_GB2312"/>
                                  <w:szCs w:val="21"/>
                                </w:rPr>
                                <m:t>k</m:t>
                              </m:r>
                            </m:sub>
                            <m:sup>
                              <m:r>
                                <m:rPr>
                                  <m:sty m:val="p"/>
                                </m:rPr>
                                <w:rPr>
                                  <w:rFonts w:ascii="Cambria Math" w:hAnsi="Cambria Math" w:cs="楷体_GB2312"/>
                                  <w:szCs w:val="21"/>
                                </w:rPr>
                                <m:t>(</m:t>
                              </m:r>
                              <m:r>
                                <w:rPr>
                                  <w:rFonts w:ascii="Cambria Math" w:hAnsi="Cambria Math" w:cs="楷体_GB2312"/>
                                  <w:szCs w:val="21"/>
                                </w:rPr>
                                <m:t>j</m:t>
                              </m:r>
                              <m:r>
                                <m:rPr>
                                  <m:sty m:val="p"/>
                                </m:rPr>
                                <w:rPr>
                                  <w:rFonts w:ascii="Cambria Math" w:hAnsi="Cambria Math" w:cs="楷体_GB2312"/>
                                  <w:szCs w:val="21"/>
                                </w:rPr>
                                <m:t>)</m:t>
                              </m:r>
                            </m:sup>
                          </m:sSubSup>
                        </m:e>
                      </m:nary>
                    </m:e>
                  </m:d>
                  <m:r>
                    <m:rPr>
                      <m:sty m:val="p"/>
                    </m:rPr>
                    <w:rPr>
                      <w:rFonts w:ascii="Cambria Math" w:hAnsi="Cambria Math" w:cs="楷体_GB2312"/>
                      <w:szCs w:val="21"/>
                    </w:rPr>
                    <m:t>∪</m:t>
                  </m:r>
                  <m:d>
                    <m:dPr>
                      <m:ctrlPr>
                        <w:rPr>
                          <w:rFonts w:ascii="Cambria Math" w:hAnsi="Cambria Math" w:cs="楷体_GB2312"/>
                          <w:bCs/>
                          <w:szCs w:val="21"/>
                        </w:rPr>
                      </m:ctrlPr>
                    </m:dPr>
                    <m:e>
                      <m:nary>
                        <m:naryPr>
                          <m:chr m:val="⋃"/>
                          <m:limLoc m:val="undOvr"/>
                          <m:ctrlPr>
                            <w:rPr>
                              <w:rFonts w:ascii="Cambria Math" w:hAnsi="Cambria Math" w:cs="楷体_GB2312"/>
                              <w:bCs/>
                              <w:szCs w:val="21"/>
                            </w:rPr>
                          </m:ctrlPr>
                        </m:naryPr>
                        <m:sub>
                          <m:r>
                            <w:rPr>
                              <w:rFonts w:ascii="Cambria Math" w:hAnsi="Cambria Math" w:cs="楷体_GB2312"/>
                              <w:szCs w:val="21"/>
                            </w:rPr>
                            <m:t>l</m:t>
                          </m:r>
                          <m:r>
                            <m:rPr>
                              <m:sty m:val="p"/>
                            </m:rPr>
                            <w:rPr>
                              <w:rFonts w:ascii="Cambria Math" w:hAnsi="Cambria Math" w:cs="楷体_GB2312"/>
                              <w:szCs w:val="21"/>
                            </w:rPr>
                            <m:t>=1</m:t>
                          </m:r>
                        </m:sub>
                        <m:sup>
                          <m:sSup>
                            <m:sSupPr>
                              <m:ctrlPr>
                                <w:rPr>
                                  <w:rFonts w:ascii="Cambria Math" w:hAnsi="Cambria Math" w:cs="楷体_GB2312"/>
                                  <w:bCs/>
                                  <w:szCs w:val="21"/>
                                </w:rPr>
                              </m:ctrlPr>
                            </m:sSupPr>
                            <m:e>
                              <m:r>
                                <w:rPr>
                                  <w:rFonts w:ascii="Cambria Math" w:hAnsi="Cambria Math" w:cs="楷体_GB2312"/>
                                  <w:szCs w:val="21"/>
                                </w:rPr>
                                <m:t>L</m:t>
                              </m:r>
                            </m:e>
                            <m:sup>
                              <m:r>
                                <m:rPr>
                                  <m:sty m:val="p"/>
                                </m:rPr>
                                <w:rPr>
                                  <w:rFonts w:ascii="Cambria Math" w:hAnsi="Cambria Math" w:cs="楷体_GB2312"/>
                                  <w:szCs w:val="21"/>
                                </w:rPr>
                                <m:t>(</m:t>
                              </m:r>
                              <m:r>
                                <w:rPr>
                                  <w:rFonts w:ascii="Cambria Math" w:hAnsi="Cambria Math" w:cs="楷体_GB2312"/>
                                  <w:szCs w:val="21"/>
                                </w:rPr>
                                <m:t>j</m:t>
                              </m:r>
                              <m:r>
                                <m:rPr>
                                  <m:sty m:val="p"/>
                                </m:rPr>
                                <w:rPr>
                                  <w:rFonts w:ascii="Cambria Math" w:hAnsi="Cambria Math" w:cs="楷体_GB2312"/>
                                  <w:szCs w:val="21"/>
                                </w:rPr>
                                <m:t>)</m:t>
                              </m:r>
                            </m:sup>
                          </m:sSup>
                        </m:sup>
                        <m:e>
                          <m:sSubSup>
                            <m:sSubSupPr>
                              <m:ctrlPr>
                                <w:rPr>
                                  <w:rFonts w:ascii="Cambria Math" w:hAnsi="Cambria Math" w:cs="楷体_GB2312"/>
                                  <w:bCs/>
                                  <w:szCs w:val="21"/>
                                </w:rPr>
                              </m:ctrlPr>
                            </m:sSubSupPr>
                            <m:e>
                              <m:acc>
                                <m:accPr>
                                  <m:ctrlPr>
                                    <w:rPr>
                                      <w:rFonts w:ascii="Cambria Math" w:hAnsi="Cambria Math" w:cs="楷体_GB2312"/>
                                      <w:bCs/>
                                      <w:szCs w:val="21"/>
                                    </w:rPr>
                                  </m:ctrlPr>
                                </m:accPr>
                                <m:e>
                                  <m:r>
                                    <w:rPr>
                                      <w:rFonts w:ascii="Cambria Math" w:hAnsi="Cambria Math" w:cs="楷体_GB2312"/>
                                      <w:szCs w:val="21"/>
                                    </w:rPr>
                                    <m:t>W</m:t>
                                  </m:r>
                                </m:e>
                              </m:acc>
                            </m:e>
                            <m:sub>
                              <m:r>
                                <w:rPr>
                                  <w:rFonts w:ascii="Cambria Math" w:hAnsi="Cambria Math" w:cs="楷体_GB2312"/>
                                  <w:szCs w:val="21"/>
                                </w:rPr>
                                <m:t>l</m:t>
                              </m:r>
                            </m:sub>
                            <m:sup>
                              <m:r>
                                <m:rPr>
                                  <m:sty m:val="p"/>
                                </m:rPr>
                                <w:rPr>
                                  <w:rFonts w:ascii="Cambria Math" w:hAnsi="Cambria Math" w:cs="楷体_GB2312"/>
                                  <w:szCs w:val="21"/>
                                </w:rPr>
                                <m:t>(</m:t>
                              </m:r>
                              <m:r>
                                <w:rPr>
                                  <w:rFonts w:ascii="Cambria Math" w:hAnsi="Cambria Math" w:cs="楷体_GB2312"/>
                                  <w:szCs w:val="21"/>
                                </w:rPr>
                                <m:t>j</m:t>
                              </m:r>
                              <m:r>
                                <m:rPr>
                                  <m:sty m:val="p"/>
                                </m:rPr>
                                <w:rPr>
                                  <w:rFonts w:ascii="Cambria Math" w:hAnsi="Cambria Math" w:cs="楷体_GB2312"/>
                                  <w:szCs w:val="21"/>
                                </w:rPr>
                                <m:t>)</m:t>
                              </m:r>
                            </m:sup>
                          </m:sSubSup>
                        </m:e>
                      </m:nary>
                    </m:e>
                  </m:d>
                  <m:r>
                    <m:rPr>
                      <m:sty m:val="p"/>
                    </m:rPr>
                    <w:rPr>
                      <w:rFonts w:ascii="Cambria Math" w:hAnsi="Cambria Math" w:cs="楷体_GB2312"/>
                      <w:szCs w:val="21"/>
                    </w:rPr>
                    <m:t>=</m:t>
                  </m:r>
                  <m:r>
                    <w:rPr>
                      <w:rFonts w:ascii="Cambria Math" w:hAnsi="Cambria Math" w:cs="楷体_GB2312"/>
                      <w:szCs w:val="21"/>
                    </w:rPr>
                    <m:t>U</m:t>
                  </m:r>
                </m:e>
                <m:e>
                  <m:d>
                    <m:dPr>
                      <m:begChr m:val="{"/>
                      <m:endChr m:val=""/>
                      <m:ctrlPr>
                        <w:rPr>
                          <w:rFonts w:ascii="Cambria Math" w:hAnsi="Cambria Math" w:cs="楷体_GB2312"/>
                          <w:bCs/>
                          <w:szCs w:val="21"/>
                        </w:rPr>
                      </m:ctrlPr>
                    </m:dPr>
                    <m:e>
                      <m:eqArr>
                        <m:eqArrPr>
                          <m:ctrlPr>
                            <w:rPr>
                              <w:rFonts w:ascii="Cambria Math" w:hAnsi="Cambria Math" w:cs="楷体_GB2312"/>
                              <w:bCs/>
                              <w:szCs w:val="21"/>
                            </w:rPr>
                          </m:ctrlPr>
                        </m:eqArrPr>
                        <m:e>
                          <m:sSubSup>
                            <m:sSubSupPr>
                              <m:ctrlPr>
                                <w:rPr>
                                  <w:rFonts w:ascii="Cambria Math" w:hAnsi="Cambria Math" w:cs="楷体_GB2312"/>
                                  <w:bCs/>
                                  <w:szCs w:val="21"/>
                                </w:rPr>
                              </m:ctrlPr>
                            </m:sSubSupPr>
                            <m:e>
                              <m:acc>
                                <m:accPr>
                                  <m:ctrlPr>
                                    <w:rPr>
                                      <w:rFonts w:ascii="Cambria Math" w:hAnsi="Cambria Math" w:cs="楷体_GB2312"/>
                                      <w:bCs/>
                                      <w:szCs w:val="21"/>
                                    </w:rPr>
                                  </m:ctrlPr>
                                </m:accPr>
                                <m:e>
                                  <m:r>
                                    <w:rPr>
                                      <w:rFonts w:ascii="Cambria Math" w:hAnsi="Cambria Math" w:cs="楷体_GB2312"/>
                                      <w:szCs w:val="21"/>
                                    </w:rPr>
                                    <m:t>V</m:t>
                                  </m:r>
                                </m:e>
                              </m:acc>
                            </m:e>
                            <m:sub>
                              <m:r>
                                <w:rPr>
                                  <w:rFonts w:ascii="Cambria Math" w:hAnsi="Cambria Math" w:cs="楷体_GB2312"/>
                                  <w:szCs w:val="21"/>
                                </w:rPr>
                                <m:t>k</m:t>
                              </m:r>
                            </m:sub>
                            <m:sup>
                              <m:r>
                                <m:rPr>
                                  <m:sty m:val="p"/>
                                </m:rPr>
                                <w:rPr>
                                  <w:rFonts w:ascii="Cambria Math" w:hAnsi="Cambria Math" w:cs="楷体_GB2312"/>
                                  <w:szCs w:val="21"/>
                                </w:rPr>
                                <m:t>(</m:t>
                              </m:r>
                              <m:r>
                                <w:rPr>
                                  <w:rFonts w:ascii="Cambria Math" w:hAnsi="Cambria Math" w:cs="楷体_GB2312"/>
                                  <w:szCs w:val="21"/>
                                </w:rPr>
                                <m:t>j</m:t>
                              </m:r>
                              <m:r>
                                <m:rPr>
                                  <m:sty m:val="p"/>
                                </m:rPr>
                                <w:rPr>
                                  <w:rFonts w:ascii="Cambria Math" w:hAnsi="Cambria Math" w:cs="楷体_GB2312"/>
                                  <w:szCs w:val="21"/>
                                </w:rPr>
                                <m:t>)</m:t>
                              </m:r>
                            </m:sup>
                          </m:sSubSup>
                          <m:r>
                            <m:rPr>
                              <m:sty m:val="p"/>
                            </m:rPr>
                            <w:rPr>
                              <w:rFonts w:ascii="Cambria Math" w:hAnsi="Cambria Math" w:cs="楷体_GB2312"/>
                              <w:szCs w:val="21"/>
                            </w:rPr>
                            <m:t>∩</m:t>
                          </m:r>
                          <m:sSubSup>
                            <m:sSubSupPr>
                              <m:ctrlPr>
                                <w:rPr>
                                  <w:rFonts w:ascii="Cambria Math" w:hAnsi="Cambria Math" w:cs="楷体_GB2312"/>
                                  <w:bCs/>
                                  <w:szCs w:val="21"/>
                                </w:rPr>
                              </m:ctrlPr>
                            </m:sSubSupPr>
                            <m:e>
                              <m:acc>
                                <m:accPr>
                                  <m:ctrlPr>
                                    <w:rPr>
                                      <w:rFonts w:ascii="Cambria Math" w:hAnsi="Cambria Math" w:cs="楷体_GB2312"/>
                                      <w:bCs/>
                                      <w:szCs w:val="21"/>
                                    </w:rPr>
                                  </m:ctrlPr>
                                </m:accPr>
                                <m:e>
                                  <m:r>
                                    <w:rPr>
                                      <w:rFonts w:ascii="Cambria Math" w:hAnsi="Cambria Math" w:cs="楷体_GB2312"/>
                                      <w:szCs w:val="21"/>
                                    </w:rPr>
                                    <m:t>V</m:t>
                                  </m:r>
                                </m:e>
                              </m:acc>
                            </m:e>
                            <m:sub>
                              <m:r>
                                <w:rPr>
                                  <w:rFonts w:ascii="Cambria Math" w:hAnsi="Cambria Math" w:cs="楷体_GB2312"/>
                                  <w:szCs w:val="21"/>
                                </w:rPr>
                                <m:t>s</m:t>
                              </m:r>
                            </m:sub>
                            <m:sup>
                              <m:d>
                                <m:dPr>
                                  <m:ctrlPr>
                                    <w:rPr>
                                      <w:rFonts w:ascii="Cambria Math" w:hAnsi="Cambria Math" w:cs="楷体_GB2312"/>
                                      <w:bCs/>
                                      <w:szCs w:val="21"/>
                                    </w:rPr>
                                  </m:ctrlPr>
                                </m:dPr>
                                <m:e>
                                  <m:r>
                                    <w:rPr>
                                      <w:rFonts w:ascii="Cambria Math" w:hAnsi="Cambria Math" w:cs="楷体_GB2312"/>
                                      <w:szCs w:val="21"/>
                                    </w:rPr>
                                    <m:t>j</m:t>
                                  </m:r>
                                </m:e>
                              </m:d>
                            </m:sup>
                          </m:sSubSup>
                          <m:r>
                            <m:rPr>
                              <m:sty m:val="p"/>
                            </m:rPr>
                            <w:rPr>
                              <w:rFonts w:ascii="Cambria Math" w:hAnsi="Cambria Math" w:cs="楷体_GB2312"/>
                              <w:szCs w:val="21"/>
                            </w:rPr>
                            <m:t>=∅,∀</m:t>
                          </m:r>
                          <m:r>
                            <w:rPr>
                              <w:rFonts w:ascii="Cambria Math" w:hAnsi="Cambria Math" w:cs="楷体_GB2312"/>
                              <w:szCs w:val="21"/>
                            </w:rPr>
                            <m:t>s</m:t>
                          </m:r>
                          <m:r>
                            <m:rPr>
                              <m:sty m:val="p"/>
                            </m:rPr>
                            <w:rPr>
                              <w:rFonts w:ascii="Cambria Math" w:hAnsi="Cambria Math" w:cs="楷体_GB2312"/>
                              <w:szCs w:val="21"/>
                            </w:rPr>
                            <m:t>≠</m:t>
                          </m:r>
                          <m:r>
                            <w:rPr>
                              <w:rFonts w:ascii="Cambria Math" w:hAnsi="Cambria Math" w:cs="楷体_GB2312"/>
                              <w:szCs w:val="21"/>
                            </w:rPr>
                            <m:t>k</m:t>
                          </m:r>
                        </m:e>
                        <m:e>
                          <m:sSubSup>
                            <m:sSubSupPr>
                              <m:ctrlPr>
                                <w:rPr>
                                  <w:rFonts w:ascii="Cambria Math" w:hAnsi="Cambria Math" w:cs="楷体_GB2312"/>
                                  <w:bCs/>
                                  <w:szCs w:val="21"/>
                                </w:rPr>
                              </m:ctrlPr>
                            </m:sSubSupPr>
                            <m:e>
                              <m:acc>
                                <m:accPr>
                                  <m:ctrlPr>
                                    <w:rPr>
                                      <w:rFonts w:ascii="Cambria Math" w:hAnsi="Cambria Math" w:cs="楷体_GB2312"/>
                                      <w:bCs/>
                                      <w:szCs w:val="21"/>
                                    </w:rPr>
                                  </m:ctrlPr>
                                </m:accPr>
                                <m:e>
                                  <m:r>
                                    <w:rPr>
                                      <w:rFonts w:ascii="Cambria Math" w:hAnsi="Cambria Math" w:cs="楷体_GB2312"/>
                                      <w:szCs w:val="21"/>
                                    </w:rPr>
                                    <m:t>W</m:t>
                                  </m:r>
                                </m:e>
                              </m:acc>
                            </m:e>
                            <m:sub>
                              <m:r>
                                <w:rPr>
                                  <w:rFonts w:ascii="Cambria Math" w:hAnsi="Cambria Math" w:cs="楷体_GB2312"/>
                                  <w:szCs w:val="21"/>
                                </w:rPr>
                                <m:t>l</m:t>
                              </m:r>
                            </m:sub>
                            <m:sup>
                              <m:r>
                                <m:rPr>
                                  <m:sty m:val="p"/>
                                </m:rPr>
                                <w:rPr>
                                  <w:rFonts w:ascii="Cambria Math" w:hAnsi="Cambria Math" w:cs="楷体_GB2312"/>
                                  <w:szCs w:val="21"/>
                                </w:rPr>
                                <m:t>(</m:t>
                              </m:r>
                              <m:r>
                                <w:rPr>
                                  <w:rFonts w:ascii="Cambria Math" w:hAnsi="Cambria Math" w:cs="楷体_GB2312"/>
                                  <w:szCs w:val="21"/>
                                </w:rPr>
                                <m:t>j</m:t>
                              </m:r>
                              <m:r>
                                <m:rPr>
                                  <m:sty m:val="p"/>
                                </m:rPr>
                                <w:rPr>
                                  <w:rFonts w:ascii="Cambria Math" w:hAnsi="Cambria Math" w:cs="楷体_GB2312"/>
                                  <w:szCs w:val="21"/>
                                </w:rPr>
                                <m:t>)</m:t>
                              </m:r>
                            </m:sup>
                          </m:sSubSup>
                          <m:r>
                            <m:rPr>
                              <m:sty m:val="p"/>
                            </m:rPr>
                            <w:rPr>
                              <w:rFonts w:ascii="Cambria Math" w:hAnsi="Cambria Math" w:cs="楷体_GB2312"/>
                              <w:szCs w:val="21"/>
                            </w:rPr>
                            <m:t>∩</m:t>
                          </m:r>
                          <m:sSubSup>
                            <m:sSubSupPr>
                              <m:ctrlPr>
                                <w:rPr>
                                  <w:rFonts w:ascii="Cambria Math" w:hAnsi="Cambria Math" w:cs="楷体_GB2312"/>
                                  <w:bCs/>
                                  <w:szCs w:val="21"/>
                                </w:rPr>
                              </m:ctrlPr>
                            </m:sSubSupPr>
                            <m:e>
                              <m:acc>
                                <m:accPr>
                                  <m:ctrlPr>
                                    <w:rPr>
                                      <w:rFonts w:ascii="Cambria Math" w:hAnsi="Cambria Math" w:cs="楷体_GB2312"/>
                                      <w:bCs/>
                                      <w:szCs w:val="21"/>
                                    </w:rPr>
                                  </m:ctrlPr>
                                </m:accPr>
                                <m:e>
                                  <m:r>
                                    <w:rPr>
                                      <w:rFonts w:ascii="Cambria Math" w:hAnsi="Cambria Math" w:cs="楷体_GB2312"/>
                                      <w:szCs w:val="21"/>
                                    </w:rPr>
                                    <m:t>W</m:t>
                                  </m:r>
                                </m:e>
                              </m:acc>
                            </m:e>
                            <m:sub>
                              <m:r>
                                <w:rPr>
                                  <w:rFonts w:ascii="Cambria Math" w:hAnsi="Cambria Math" w:cs="楷体_GB2312"/>
                                  <w:szCs w:val="21"/>
                                </w:rPr>
                                <m:t>s</m:t>
                              </m:r>
                            </m:sub>
                            <m:sup>
                              <m:d>
                                <m:dPr>
                                  <m:ctrlPr>
                                    <w:rPr>
                                      <w:rFonts w:ascii="Cambria Math" w:hAnsi="Cambria Math" w:cs="楷体_GB2312"/>
                                      <w:bCs/>
                                      <w:szCs w:val="21"/>
                                    </w:rPr>
                                  </m:ctrlPr>
                                </m:dPr>
                                <m:e>
                                  <m:r>
                                    <w:rPr>
                                      <w:rFonts w:ascii="Cambria Math" w:hAnsi="Cambria Math" w:cs="楷体_GB2312"/>
                                      <w:szCs w:val="21"/>
                                    </w:rPr>
                                    <m:t>j</m:t>
                                  </m:r>
                                </m:e>
                              </m:d>
                            </m:sup>
                          </m:sSubSup>
                          <m:r>
                            <m:rPr>
                              <m:sty m:val="p"/>
                            </m:rPr>
                            <w:rPr>
                              <w:rFonts w:ascii="Cambria Math" w:hAnsi="Cambria Math" w:cs="楷体_GB2312"/>
                              <w:szCs w:val="21"/>
                            </w:rPr>
                            <m:t>=∅,∀</m:t>
                          </m:r>
                          <m:r>
                            <w:rPr>
                              <w:rFonts w:ascii="Cambria Math" w:hAnsi="Cambria Math" w:cs="楷体_GB2312"/>
                              <w:szCs w:val="21"/>
                            </w:rPr>
                            <m:t>s</m:t>
                          </m:r>
                          <m:r>
                            <m:rPr>
                              <m:sty m:val="p"/>
                            </m:rPr>
                            <w:rPr>
                              <w:rFonts w:ascii="Cambria Math" w:hAnsi="Cambria Math" w:cs="楷体_GB2312"/>
                              <w:szCs w:val="21"/>
                            </w:rPr>
                            <m:t>≠</m:t>
                          </m:r>
                          <m:r>
                            <w:rPr>
                              <w:rFonts w:ascii="Cambria Math" w:hAnsi="Cambria Math" w:cs="楷体_GB2312"/>
                              <w:szCs w:val="21"/>
                            </w:rPr>
                            <m:t>lj</m:t>
                          </m:r>
                          <m:r>
                            <m:rPr>
                              <m:sty m:val="p"/>
                            </m:rPr>
                            <w:rPr>
                              <w:rFonts w:ascii="Cambria Math" w:hAnsi="Cambria Math" w:cs="楷体_GB2312"/>
                              <w:szCs w:val="21"/>
                            </w:rPr>
                            <m:t>=1,2,…,</m:t>
                          </m:r>
                          <m:r>
                            <w:rPr>
                              <w:rFonts w:ascii="Cambria Math" w:hAnsi="Cambria Math" w:cs="楷体_GB2312"/>
                              <w:szCs w:val="21"/>
                            </w:rPr>
                            <m:t>m</m:t>
                          </m:r>
                        </m:e>
                        <m:e>
                          <m:sSubSup>
                            <m:sSubSupPr>
                              <m:ctrlPr>
                                <w:rPr>
                                  <w:rFonts w:ascii="Cambria Math" w:hAnsi="Cambria Math" w:cs="楷体_GB2312"/>
                                  <w:bCs/>
                                  <w:szCs w:val="21"/>
                                </w:rPr>
                              </m:ctrlPr>
                            </m:sSubSupPr>
                            <m:e>
                              <m:acc>
                                <m:accPr>
                                  <m:ctrlPr>
                                    <w:rPr>
                                      <w:rFonts w:ascii="Cambria Math" w:hAnsi="Cambria Math" w:cs="楷体_GB2312"/>
                                      <w:bCs/>
                                      <w:szCs w:val="21"/>
                                    </w:rPr>
                                  </m:ctrlPr>
                                </m:accPr>
                                <m:e>
                                  <m:r>
                                    <w:rPr>
                                      <w:rFonts w:ascii="Cambria Math" w:hAnsi="Cambria Math" w:cs="楷体_GB2312"/>
                                      <w:szCs w:val="21"/>
                                    </w:rPr>
                                    <m:t>V</m:t>
                                  </m:r>
                                </m:e>
                              </m:acc>
                            </m:e>
                            <m:sub>
                              <m:r>
                                <w:rPr>
                                  <w:rFonts w:ascii="Cambria Math" w:hAnsi="Cambria Math" w:cs="楷体_GB2312"/>
                                  <w:szCs w:val="21"/>
                                </w:rPr>
                                <m:t>k</m:t>
                              </m:r>
                            </m:sub>
                            <m:sup>
                              <m:r>
                                <m:rPr>
                                  <m:sty m:val="p"/>
                                </m:rPr>
                                <w:rPr>
                                  <w:rFonts w:ascii="Cambria Math" w:hAnsi="Cambria Math" w:cs="楷体_GB2312"/>
                                  <w:szCs w:val="21"/>
                                </w:rPr>
                                <m:t>(</m:t>
                              </m:r>
                              <m:r>
                                <w:rPr>
                                  <w:rFonts w:ascii="Cambria Math" w:hAnsi="Cambria Math" w:cs="楷体_GB2312"/>
                                  <w:szCs w:val="21"/>
                                </w:rPr>
                                <m:t>j</m:t>
                              </m:r>
                              <m:r>
                                <m:rPr>
                                  <m:sty m:val="p"/>
                                </m:rPr>
                                <w:rPr>
                                  <w:rFonts w:ascii="Cambria Math" w:hAnsi="Cambria Math" w:cs="楷体_GB2312"/>
                                  <w:szCs w:val="21"/>
                                </w:rPr>
                                <m:t>)</m:t>
                              </m:r>
                            </m:sup>
                          </m:sSubSup>
                          <m:r>
                            <m:rPr>
                              <m:sty m:val="p"/>
                            </m:rPr>
                            <w:rPr>
                              <w:rFonts w:ascii="Cambria Math" w:hAnsi="Cambria Math" w:cs="楷体_GB2312"/>
                              <w:szCs w:val="21"/>
                            </w:rPr>
                            <m:t>∩</m:t>
                          </m:r>
                          <m:sSubSup>
                            <m:sSubSupPr>
                              <m:ctrlPr>
                                <w:rPr>
                                  <w:rFonts w:ascii="Cambria Math" w:hAnsi="Cambria Math" w:cs="楷体_GB2312"/>
                                  <w:bCs/>
                                  <w:szCs w:val="21"/>
                                </w:rPr>
                              </m:ctrlPr>
                            </m:sSubSupPr>
                            <m:e>
                              <m:acc>
                                <m:accPr>
                                  <m:ctrlPr>
                                    <w:rPr>
                                      <w:rFonts w:ascii="Cambria Math" w:hAnsi="Cambria Math" w:cs="楷体_GB2312"/>
                                      <w:bCs/>
                                      <w:szCs w:val="21"/>
                                    </w:rPr>
                                  </m:ctrlPr>
                                </m:accPr>
                                <m:e>
                                  <m:r>
                                    <w:rPr>
                                      <w:rFonts w:ascii="Cambria Math" w:hAnsi="Cambria Math" w:cs="楷体_GB2312"/>
                                      <w:szCs w:val="21"/>
                                    </w:rPr>
                                    <m:t>W</m:t>
                                  </m:r>
                                </m:e>
                              </m:acc>
                            </m:e>
                            <m:sub>
                              <m:r>
                                <w:rPr>
                                  <w:rFonts w:ascii="Cambria Math" w:hAnsi="Cambria Math" w:cs="楷体_GB2312"/>
                                  <w:szCs w:val="21"/>
                                </w:rPr>
                                <m:t>l</m:t>
                              </m:r>
                            </m:sub>
                            <m:sup>
                              <m:d>
                                <m:dPr>
                                  <m:ctrlPr>
                                    <w:rPr>
                                      <w:rFonts w:ascii="Cambria Math" w:hAnsi="Cambria Math" w:cs="楷体_GB2312"/>
                                      <w:bCs/>
                                      <w:szCs w:val="21"/>
                                    </w:rPr>
                                  </m:ctrlPr>
                                </m:dPr>
                                <m:e>
                                  <m:r>
                                    <w:rPr>
                                      <w:rFonts w:ascii="Cambria Math" w:hAnsi="Cambria Math" w:cs="楷体_GB2312"/>
                                      <w:szCs w:val="21"/>
                                    </w:rPr>
                                    <m:t>j</m:t>
                                  </m:r>
                                </m:e>
                              </m:d>
                            </m:sup>
                          </m:sSubSup>
                          <m:r>
                            <m:rPr>
                              <m:sty m:val="p"/>
                            </m:rPr>
                            <w:rPr>
                              <w:rFonts w:ascii="Cambria Math" w:hAnsi="Cambria Math" w:cs="楷体_GB2312"/>
                              <w:szCs w:val="21"/>
                            </w:rPr>
                            <m:t>=∅,∀</m:t>
                          </m:r>
                          <m:r>
                            <w:rPr>
                              <w:rFonts w:ascii="Cambria Math" w:hAnsi="Cambria Math" w:cs="楷体_GB2312"/>
                              <w:szCs w:val="21"/>
                            </w:rPr>
                            <m:t>l</m:t>
                          </m:r>
                          <m:r>
                            <m:rPr>
                              <m:sty m:val="p"/>
                            </m:rPr>
                            <w:rPr>
                              <w:rFonts w:ascii="Cambria Math" w:hAnsi="Cambria Math" w:cs="楷体_GB2312"/>
                              <w:szCs w:val="21"/>
                            </w:rPr>
                            <m:t>,</m:t>
                          </m:r>
                          <m:r>
                            <w:rPr>
                              <w:rFonts w:ascii="Cambria Math" w:hAnsi="Cambria Math" w:cs="楷体_GB2312"/>
                              <w:szCs w:val="21"/>
                            </w:rPr>
                            <m:t>k</m:t>
                          </m:r>
                        </m:e>
                      </m:eqArr>
                    </m:e>
                  </m:d>
                </m:e>
              </m:eqArr>
            </m:e>
          </m:d>
        </m:oMath>
      </m:oMathPara>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这样</w:t>
      </w:r>
      <w:r w:rsidRPr="000C4DC1">
        <w:rPr>
          <w:rFonts w:ascii="宋体" w:hAnsi="宋体" w:cs="楷体_GB2312"/>
          <w:bCs/>
          <w:szCs w:val="21"/>
        </w:rPr>
        <w:t>就得到第</w:t>
      </w:r>
      <w:r w:rsidRPr="000C4DC1">
        <w:rPr>
          <w:rFonts w:ascii="宋体" w:hAnsi="宋体" w:cs="楷体_GB2312" w:hint="eastAsia"/>
          <w:bCs/>
          <w:szCs w:val="21"/>
        </w:rPr>
        <w:t>j个</w:t>
      </w:r>
      <w:r w:rsidRPr="000C4DC1">
        <w:rPr>
          <w:rFonts w:ascii="宋体" w:hAnsi="宋体" w:cs="楷体_GB2312"/>
          <w:bCs/>
          <w:szCs w:val="21"/>
        </w:rPr>
        <w:t>分类器利用自己的约简特征集，得到相应的随机集，为分类器训练和融合奠定了基础。</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由</w:t>
      </w:r>
      <w:r w:rsidRPr="000C4DC1">
        <w:rPr>
          <w:rFonts w:ascii="宋体" w:hAnsi="宋体" w:cs="楷体_GB2312"/>
          <w:bCs/>
          <w:szCs w:val="21"/>
        </w:rPr>
        <w:t>广义粗糙分类随机集</w:t>
      </w:r>
      <m:oMath>
        <m:sSubSup>
          <m:sSubSupPr>
            <m:ctrlPr>
              <w:rPr>
                <w:rFonts w:ascii="Cambria Math" w:hAnsi="Cambria Math" w:cs="楷体_GB2312"/>
                <w:bCs/>
                <w:szCs w:val="21"/>
              </w:rPr>
            </m:ctrlPr>
          </m:sSubSupPr>
          <m:e>
            <m:r>
              <w:rPr>
                <w:rFonts w:ascii="Cambria Math" w:hAnsi="Cambria Math" w:cs="楷体_GB2312"/>
                <w:szCs w:val="21"/>
              </w:rPr>
              <m:t>Y</m:t>
            </m:r>
          </m:e>
          <m:sub>
            <m:sSub>
              <m:sSubPr>
                <m:ctrlPr>
                  <w:rPr>
                    <w:rFonts w:ascii="Cambria Math" w:hAnsi="Cambria Math" w:cs="楷体_GB2312"/>
                    <w:bCs/>
                    <w:szCs w:val="21"/>
                  </w:rPr>
                </m:ctrlPr>
              </m:sSubPr>
              <m:e>
                <m:r>
                  <w:rPr>
                    <w:rFonts w:ascii="Cambria Math" w:hAnsi="Cambria Math" w:cs="楷体_GB2312"/>
                    <w:szCs w:val="21"/>
                  </w:rPr>
                  <m:t>B</m:t>
                </m:r>
              </m:e>
              <m:sub>
                <m:r>
                  <w:rPr>
                    <w:rFonts w:ascii="Cambria Math" w:hAnsi="Cambria Math" w:cs="楷体_GB2312"/>
                    <w:szCs w:val="21"/>
                  </w:rPr>
                  <m:t>j</m:t>
                </m:r>
              </m:sub>
            </m:sSub>
          </m:sub>
          <m:sup>
            <m:sSub>
              <m:sSubPr>
                <m:ctrlPr>
                  <w:rPr>
                    <w:rFonts w:ascii="Cambria Math" w:hAnsi="Cambria Math" w:cs="楷体_GB2312"/>
                    <w:bCs/>
                    <w:szCs w:val="21"/>
                  </w:rPr>
                </m:ctrlPr>
              </m:sSubPr>
              <m:e>
                <m:r>
                  <w:rPr>
                    <w:rFonts w:ascii="Cambria Math" w:hAnsi="Cambria Math" w:cs="楷体_GB2312"/>
                    <w:szCs w:val="21"/>
                  </w:rPr>
                  <m:t>ε</m:t>
                </m:r>
              </m:e>
              <m:sub>
                <m:r>
                  <w:rPr>
                    <w:rFonts w:ascii="Cambria Math" w:hAnsi="Cambria Math" w:cs="楷体_GB2312"/>
                    <w:szCs w:val="21"/>
                  </w:rPr>
                  <m:t>j</m:t>
                </m:r>
              </m:sub>
            </m:sSub>
          </m:sup>
        </m:sSubSup>
      </m:oMath>
      <w:r w:rsidRPr="000C4DC1">
        <w:rPr>
          <w:rFonts w:ascii="宋体" w:hAnsi="宋体" w:cs="楷体_GB2312" w:hint="eastAsia"/>
          <w:bCs/>
          <w:szCs w:val="21"/>
        </w:rPr>
        <w:t>:</w:t>
      </w:r>
      <m:oMath>
        <m:r>
          <m:rPr>
            <m:sty m:val="p"/>
          </m:rPr>
          <w:rPr>
            <w:rFonts w:ascii="Cambria Math" w:hAnsi="Cambria Math" w:cs="楷体_GB2312"/>
            <w:szCs w:val="21"/>
          </w:rPr>
          <m:t>U→P(H)</m:t>
        </m:r>
      </m:oMath>
      <w:r w:rsidRPr="000C4DC1">
        <w:rPr>
          <w:rFonts w:ascii="宋体" w:hAnsi="宋体" w:cs="楷体_GB2312" w:hint="eastAsia"/>
          <w:bCs/>
          <w:szCs w:val="21"/>
        </w:rPr>
        <w:t>而</w:t>
      </w:r>
      <w:r w:rsidRPr="000C4DC1">
        <w:rPr>
          <w:rFonts w:ascii="宋体" w:hAnsi="宋体" w:cs="楷体_GB2312"/>
          <w:bCs/>
          <w:szCs w:val="21"/>
        </w:rPr>
        <w:t>随之产生的焦映射和分类</w:t>
      </w:r>
      <w:r w:rsidRPr="000C4DC1">
        <w:rPr>
          <w:rFonts w:ascii="宋体" w:hAnsi="宋体" w:cs="楷体_GB2312" w:hint="eastAsia"/>
          <w:bCs/>
          <w:szCs w:val="21"/>
        </w:rPr>
        <w:t>mass函数</w:t>
      </w:r>
      <w:r w:rsidRPr="000C4DC1">
        <w:rPr>
          <w:rFonts w:ascii="宋体" w:hAnsi="宋体" w:cs="楷体_GB2312"/>
          <w:bCs/>
          <w:szCs w:val="21"/>
        </w:rPr>
        <w:t>具有如下形式</w:t>
      </w:r>
    </w:p>
    <w:p w:rsidR="00D574DF" w:rsidRPr="000C4DC1" w:rsidRDefault="009855AF" w:rsidP="000C4DC1">
      <w:pPr>
        <w:snapToGrid w:val="0"/>
        <w:spacing w:afterLines="30" w:after="93" w:line="312" w:lineRule="auto"/>
        <w:ind w:firstLineChars="200" w:firstLine="420"/>
        <w:rPr>
          <w:rFonts w:ascii="宋体" w:hAnsi="宋体" w:cs="楷体_GB2312"/>
          <w:bCs/>
          <w:szCs w:val="21"/>
        </w:rPr>
      </w:pPr>
      <m:oMathPara>
        <m:oMath>
          <m:d>
            <m:dPr>
              <m:begChr m:val="{"/>
              <m:endChr m:val=""/>
              <m:ctrlPr>
                <w:rPr>
                  <w:rFonts w:ascii="Cambria Math" w:hAnsi="Cambria Math" w:cs="楷体_GB2312"/>
                  <w:bCs/>
                  <w:szCs w:val="21"/>
                </w:rPr>
              </m:ctrlPr>
            </m:dPr>
            <m:e>
              <m:eqArr>
                <m:eqArrPr>
                  <m:ctrlPr>
                    <w:rPr>
                      <w:rFonts w:ascii="Cambria Math" w:hAnsi="Cambria Math" w:cs="楷体_GB2312"/>
                      <w:bCs/>
                      <w:szCs w:val="21"/>
                    </w:rPr>
                  </m:ctrlPr>
                </m:eqArrPr>
                <m:e>
                  <m:sSubSup>
                    <m:sSubSupPr>
                      <m:ctrlPr>
                        <w:rPr>
                          <w:rFonts w:ascii="Cambria Math" w:hAnsi="Cambria Math" w:cs="楷体_GB2312"/>
                          <w:bCs/>
                          <w:szCs w:val="21"/>
                        </w:rPr>
                      </m:ctrlPr>
                    </m:sSubSupPr>
                    <m:e>
                      <m:r>
                        <w:rPr>
                          <w:rFonts w:ascii="Cambria Math" w:hAnsi="Cambria Math" w:cs="楷体_GB2312"/>
                          <w:szCs w:val="21"/>
                        </w:rPr>
                        <m:t>g</m:t>
                      </m:r>
                    </m:e>
                    <m:sub>
                      <m:sSub>
                        <m:sSubPr>
                          <m:ctrlPr>
                            <w:rPr>
                              <w:rFonts w:ascii="Cambria Math" w:hAnsi="Cambria Math" w:cs="楷体_GB2312"/>
                              <w:bCs/>
                              <w:szCs w:val="21"/>
                            </w:rPr>
                          </m:ctrlPr>
                        </m:sSubPr>
                        <m:e>
                          <m:r>
                            <w:rPr>
                              <w:rFonts w:ascii="Cambria Math" w:hAnsi="Cambria Math" w:cs="楷体_GB2312"/>
                              <w:szCs w:val="21"/>
                            </w:rPr>
                            <m:t>B</m:t>
                          </m:r>
                        </m:e>
                        <m:sub>
                          <m:r>
                            <w:rPr>
                              <w:rFonts w:ascii="Cambria Math" w:hAnsi="Cambria Math" w:cs="楷体_GB2312"/>
                              <w:szCs w:val="21"/>
                            </w:rPr>
                            <m:t>j</m:t>
                          </m:r>
                        </m:sub>
                      </m:sSub>
                    </m:sub>
                    <m:sup>
                      <m:sSub>
                        <m:sSubPr>
                          <m:ctrlPr>
                            <w:rPr>
                              <w:rFonts w:ascii="Cambria Math" w:hAnsi="Cambria Math" w:cs="楷体_GB2312"/>
                              <w:bCs/>
                              <w:szCs w:val="21"/>
                            </w:rPr>
                          </m:ctrlPr>
                        </m:sSubPr>
                        <m:e>
                          <m:r>
                            <w:rPr>
                              <w:rFonts w:ascii="Cambria Math" w:hAnsi="Cambria Math" w:cs="楷体_GB2312"/>
                              <w:szCs w:val="21"/>
                            </w:rPr>
                            <m:t>ε</m:t>
                          </m:r>
                        </m:e>
                        <m:sub>
                          <m:r>
                            <w:rPr>
                              <w:rFonts w:ascii="Cambria Math" w:hAnsi="Cambria Math" w:cs="楷体_GB2312"/>
                              <w:szCs w:val="21"/>
                            </w:rPr>
                            <m:t>j</m:t>
                          </m:r>
                        </m:sub>
                      </m:sSub>
                    </m:sup>
                  </m:sSubSup>
                  <m:d>
                    <m:dPr>
                      <m:ctrlPr>
                        <w:rPr>
                          <w:rFonts w:ascii="Cambria Math" w:hAnsi="Cambria Math" w:cs="楷体_GB2312"/>
                          <w:bCs/>
                          <w:szCs w:val="21"/>
                        </w:rPr>
                      </m:ctrlPr>
                    </m:dPr>
                    <m:e>
                      <m:r>
                        <m:rPr>
                          <m:sty m:val="p"/>
                        </m:rPr>
                        <w:rPr>
                          <w:rFonts w:ascii="Cambria Math" w:hAnsi="Cambria Math" w:cs="楷体_GB2312"/>
                          <w:szCs w:val="21"/>
                        </w:rPr>
                        <m:t>Λ</m:t>
                      </m:r>
                    </m:e>
                  </m:d>
                  <m:r>
                    <m:rPr>
                      <m:sty m:val="p"/>
                    </m:rPr>
                    <w:rPr>
                      <w:rFonts w:ascii="Cambria Math" w:hAnsi="Cambria Math" w:cs="楷体_GB2312"/>
                      <w:szCs w:val="21"/>
                    </w:rPr>
                    <m:t>=</m:t>
                  </m:r>
                  <m:d>
                    <m:dPr>
                      <m:begChr m:val="{"/>
                      <m:endChr m:val=""/>
                      <m:ctrlPr>
                        <w:rPr>
                          <w:rFonts w:ascii="Cambria Math" w:hAnsi="Cambria Math" w:cs="楷体_GB2312"/>
                          <w:bCs/>
                          <w:szCs w:val="21"/>
                        </w:rPr>
                      </m:ctrlPr>
                    </m:dPr>
                    <m:e>
                      <m:eqArr>
                        <m:eqArrPr>
                          <m:ctrlPr>
                            <w:rPr>
                              <w:rFonts w:ascii="Cambria Math" w:hAnsi="Cambria Math" w:cs="楷体_GB2312"/>
                              <w:bCs/>
                              <w:szCs w:val="21"/>
                            </w:rPr>
                          </m:ctrlPr>
                        </m:eqArrPr>
                        <m:e>
                          <m:sSub>
                            <m:sSubPr>
                              <m:ctrlPr>
                                <w:rPr>
                                  <w:rFonts w:ascii="Cambria Math" w:hAnsi="Cambria Math" w:cs="楷体_GB2312"/>
                                  <w:bCs/>
                                  <w:szCs w:val="21"/>
                                </w:rPr>
                              </m:ctrlPr>
                            </m:sSubPr>
                            <m:e>
                              <m:acc>
                                <m:accPr>
                                  <m:ctrlPr>
                                    <w:rPr>
                                      <w:rFonts w:ascii="Cambria Math" w:hAnsi="Cambria Math" w:cs="楷体_GB2312"/>
                                      <w:bCs/>
                                      <w:szCs w:val="21"/>
                                    </w:rPr>
                                  </m:ctrlPr>
                                </m:accPr>
                                <m:e>
                                  <m:r>
                                    <w:rPr>
                                      <w:rFonts w:ascii="Cambria Math" w:hAnsi="Cambria Math" w:cs="楷体_GB2312"/>
                                      <w:szCs w:val="21"/>
                                    </w:rPr>
                                    <m:t>V</m:t>
                                  </m:r>
                                </m:e>
                              </m:acc>
                            </m:e>
                            <m:sub>
                              <m:r>
                                <w:rPr>
                                  <w:rFonts w:ascii="Cambria Math" w:hAnsi="Cambria Math" w:cs="楷体_GB2312"/>
                                  <w:szCs w:val="21"/>
                                </w:rPr>
                                <m:t>k</m:t>
                              </m:r>
                            </m:sub>
                          </m:sSub>
                          <m:r>
                            <m:rPr>
                              <m:sty m:val="p"/>
                            </m:rPr>
                            <w:rPr>
                              <w:rFonts w:ascii="Cambria Math" w:hAnsi="Cambria Math" w:cs="楷体_GB2312"/>
                              <w:szCs w:val="21"/>
                            </w:rPr>
                            <m:t>,Λ=</m:t>
                          </m:r>
                          <m:d>
                            <m:dPr>
                              <m:begChr m:val="{"/>
                              <m:endChr m:val="}"/>
                              <m:ctrlPr>
                                <w:rPr>
                                  <w:rFonts w:ascii="Cambria Math" w:hAnsi="Cambria Math" w:cs="楷体_GB2312"/>
                                  <w:bCs/>
                                  <w:szCs w:val="21"/>
                                </w:rPr>
                              </m:ctrlPr>
                            </m:dPr>
                            <m:e>
                              <m:sSub>
                                <m:sSubPr>
                                  <m:ctrlPr>
                                    <w:rPr>
                                      <w:rFonts w:ascii="Cambria Math" w:hAnsi="Cambria Math" w:cs="楷体_GB2312"/>
                                      <w:bCs/>
                                      <w:szCs w:val="21"/>
                                    </w:rPr>
                                  </m:ctrlPr>
                                </m:sSubPr>
                                <m:e>
                                  <m:r>
                                    <w:rPr>
                                      <w:rFonts w:ascii="Cambria Math" w:hAnsi="Cambria Math" w:cs="楷体_GB2312"/>
                                      <w:szCs w:val="21"/>
                                    </w:rPr>
                                    <m:t>h</m:t>
                                  </m:r>
                                </m:e>
                                <m:sub>
                                  <m:r>
                                    <w:rPr>
                                      <w:rFonts w:ascii="Cambria Math" w:hAnsi="Cambria Math" w:cs="楷体_GB2312"/>
                                      <w:szCs w:val="21"/>
                                    </w:rPr>
                                    <m:t>k</m:t>
                                  </m:r>
                                </m:sub>
                              </m:sSub>
                            </m:e>
                          </m:d>
                        </m:e>
                        <m:e>
                          <m:sSub>
                            <m:sSubPr>
                              <m:ctrlPr>
                                <w:rPr>
                                  <w:rFonts w:ascii="Cambria Math" w:hAnsi="Cambria Math" w:cs="楷体_GB2312"/>
                                  <w:bCs/>
                                  <w:szCs w:val="21"/>
                                </w:rPr>
                              </m:ctrlPr>
                            </m:sSubPr>
                            <m:e>
                              <m:acc>
                                <m:accPr>
                                  <m:ctrlPr>
                                    <w:rPr>
                                      <w:rFonts w:ascii="Cambria Math" w:hAnsi="Cambria Math" w:cs="楷体_GB2312"/>
                                      <w:bCs/>
                                      <w:szCs w:val="21"/>
                                    </w:rPr>
                                  </m:ctrlPr>
                                </m:accPr>
                                <m:e>
                                  <m:r>
                                    <w:rPr>
                                      <w:rFonts w:ascii="Cambria Math" w:hAnsi="Cambria Math" w:cs="楷体_GB2312"/>
                                      <w:szCs w:val="21"/>
                                    </w:rPr>
                                    <m:t>W</m:t>
                                  </m:r>
                                </m:e>
                              </m:acc>
                            </m:e>
                            <m:sub>
                              <m:r>
                                <w:rPr>
                                  <w:rFonts w:ascii="Cambria Math" w:hAnsi="Cambria Math" w:cs="楷体_GB2312"/>
                                  <w:szCs w:val="21"/>
                                </w:rPr>
                                <m:t>l</m:t>
                              </m:r>
                            </m:sub>
                          </m:sSub>
                          <m:r>
                            <m:rPr>
                              <m:sty m:val="p"/>
                            </m:rPr>
                            <w:rPr>
                              <w:rFonts w:ascii="Cambria Math" w:hAnsi="Cambria Math" w:cs="楷体_GB2312"/>
                              <w:szCs w:val="21"/>
                            </w:rPr>
                            <m:t>,</m:t>
                          </m:r>
                          <m:d>
                            <m:dPr>
                              <m:begChr m:val="|"/>
                              <m:endChr m:val="|"/>
                              <m:ctrlPr>
                                <w:rPr>
                                  <w:rFonts w:ascii="Cambria Math" w:hAnsi="Cambria Math" w:cs="楷体_GB2312"/>
                                  <w:bCs/>
                                  <w:szCs w:val="21"/>
                                </w:rPr>
                              </m:ctrlPr>
                            </m:dPr>
                            <m:e>
                              <m:r>
                                <m:rPr>
                                  <m:sty m:val="p"/>
                                </m:rPr>
                                <w:rPr>
                                  <w:rFonts w:ascii="Cambria Math" w:hAnsi="Cambria Math" w:cs="楷体_GB2312"/>
                                  <w:szCs w:val="21"/>
                                </w:rPr>
                                <m:t>Λ</m:t>
                              </m:r>
                            </m:e>
                          </m:d>
                          <m:r>
                            <m:rPr>
                              <m:sty m:val="p"/>
                            </m:rPr>
                            <w:rPr>
                              <w:rFonts w:ascii="Cambria Math" w:hAnsi="Cambria Math" w:cs="楷体_GB2312"/>
                              <w:szCs w:val="21"/>
                            </w:rPr>
                            <m:t>&gt;1</m:t>
                          </m:r>
                        </m:e>
                        <m:e>
                          <m:r>
                            <m:rPr>
                              <m:sty m:val="p"/>
                            </m:rPr>
                            <w:rPr>
                              <w:rFonts w:ascii="Cambria Math" w:hAnsi="Cambria Math" w:cs="楷体_GB2312"/>
                              <w:szCs w:val="21"/>
                            </w:rPr>
                            <m:t>∅,Λ≠∅</m:t>
                          </m:r>
                        </m:e>
                      </m:eqArr>
                    </m:e>
                  </m:d>
                </m:e>
                <m:e>
                  <m:sSubSup>
                    <m:sSubSupPr>
                      <m:ctrlPr>
                        <w:rPr>
                          <w:rFonts w:ascii="Cambria Math" w:hAnsi="Cambria Math" w:cs="楷体_GB2312"/>
                          <w:bCs/>
                          <w:szCs w:val="21"/>
                        </w:rPr>
                      </m:ctrlPr>
                    </m:sSubSupPr>
                    <m:e>
                      <m:r>
                        <w:rPr>
                          <w:rFonts w:ascii="Cambria Math" w:hAnsi="Cambria Math" w:cs="楷体_GB2312"/>
                          <w:szCs w:val="21"/>
                        </w:rPr>
                        <m:t>m</m:t>
                      </m:r>
                    </m:e>
                    <m:sub>
                      <m:sSub>
                        <m:sSubPr>
                          <m:ctrlPr>
                            <w:rPr>
                              <w:rFonts w:ascii="Cambria Math" w:hAnsi="Cambria Math" w:cs="楷体_GB2312"/>
                              <w:bCs/>
                              <w:szCs w:val="21"/>
                            </w:rPr>
                          </m:ctrlPr>
                        </m:sSubPr>
                        <m:e>
                          <m:r>
                            <w:rPr>
                              <w:rFonts w:ascii="Cambria Math" w:hAnsi="Cambria Math" w:cs="楷体_GB2312"/>
                              <w:szCs w:val="21"/>
                            </w:rPr>
                            <m:t>B</m:t>
                          </m:r>
                        </m:e>
                        <m:sub>
                          <m:r>
                            <w:rPr>
                              <w:rFonts w:ascii="Cambria Math" w:hAnsi="Cambria Math" w:cs="楷体_GB2312"/>
                              <w:szCs w:val="21"/>
                            </w:rPr>
                            <m:t>j</m:t>
                          </m:r>
                        </m:sub>
                      </m:sSub>
                    </m:sub>
                    <m:sup>
                      <m:sSub>
                        <m:sSubPr>
                          <m:ctrlPr>
                            <w:rPr>
                              <w:rFonts w:ascii="Cambria Math" w:hAnsi="Cambria Math" w:cs="楷体_GB2312"/>
                              <w:bCs/>
                              <w:szCs w:val="21"/>
                            </w:rPr>
                          </m:ctrlPr>
                        </m:sSubPr>
                        <m:e>
                          <m:r>
                            <w:rPr>
                              <w:rFonts w:ascii="Cambria Math" w:hAnsi="Cambria Math" w:cs="楷体_GB2312"/>
                              <w:szCs w:val="21"/>
                            </w:rPr>
                            <m:t>ε</m:t>
                          </m:r>
                        </m:e>
                        <m:sub>
                          <m:r>
                            <w:rPr>
                              <w:rFonts w:ascii="Cambria Math" w:hAnsi="Cambria Math" w:cs="楷体_GB2312"/>
                              <w:szCs w:val="21"/>
                            </w:rPr>
                            <m:t>j</m:t>
                          </m:r>
                        </m:sub>
                      </m:sSub>
                    </m:sup>
                  </m:sSubSup>
                  <m:d>
                    <m:dPr>
                      <m:ctrlPr>
                        <w:rPr>
                          <w:rFonts w:ascii="Cambria Math" w:hAnsi="Cambria Math" w:cs="楷体_GB2312"/>
                          <w:bCs/>
                          <w:szCs w:val="21"/>
                        </w:rPr>
                      </m:ctrlPr>
                    </m:dPr>
                    <m:e>
                      <m:r>
                        <m:rPr>
                          <m:sty m:val="p"/>
                        </m:rPr>
                        <w:rPr>
                          <w:rFonts w:ascii="Cambria Math" w:hAnsi="Cambria Math" w:cs="楷体_GB2312"/>
                          <w:szCs w:val="21"/>
                        </w:rPr>
                        <m:t>Λ</m:t>
                      </m:r>
                    </m:e>
                  </m:d>
                  <m:r>
                    <m:rPr>
                      <m:sty m:val="p"/>
                    </m:rPr>
                    <w:rPr>
                      <w:rFonts w:ascii="Cambria Math" w:hAnsi="Cambria Math" w:cs="楷体_GB2312"/>
                      <w:szCs w:val="21"/>
                    </w:rPr>
                    <m:t>=</m:t>
                  </m:r>
                  <m:d>
                    <m:dPr>
                      <m:begChr m:val="{"/>
                      <m:endChr m:val=""/>
                      <m:ctrlPr>
                        <w:rPr>
                          <w:rFonts w:ascii="Cambria Math" w:hAnsi="Cambria Math" w:cs="楷体_GB2312"/>
                          <w:bCs/>
                          <w:szCs w:val="21"/>
                        </w:rPr>
                      </m:ctrlPr>
                    </m:dPr>
                    <m:e>
                      <m:eqArr>
                        <m:eqArrPr>
                          <m:ctrlPr>
                            <w:rPr>
                              <w:rFonts w:ascii="Cambria Math" w:hAnsi="Cambria Math" w:cs="楷体_GB2312"/>
                              <w:bCs/>
                              <w:szCs w:val="21"/>
                            </w:rPr>
                          </m:ctrlPr>
                        </m:eqArrPr>
                        <m:e>
                          <m:r>
                            <w:rPr>
                              <w:rFonts w:ascii="Cambria Math" w:hAnsi="Cambria Math" w:cs="楷体_GB2312"/>
                              <w:szCs w:val="21"/>
                            </w:rPr>
                            <m:t>P</m:t>
                          </m:r>
                          <m:d>
                            <m:dPr>
                              <m:ctrlPr>
                                <w:rPr>
                                  <w:rFonts w:ascii="Cambria Math" w:hAnsi="Cambria Math" w:cs="楷体_GB2312"/>
                                  <w:bCs/>
                                  <w:szCs w:val="21"/>
                                </w:rPr>
                              </m:ctrlPr>
                            </m:dPr>
                            <m:e>
                              <m:sSub>
                                <m:sSubPr>
                                  <m:ctrlPr>
                                    <w:rPr>
                                      <w:rFonts w:ascii="Cambria Math" w:hAnsi="Cambria Math" w:cs="楷体_GB2312"/>
                                      <w:bCs/>
                                      <w:szCs w:val="21"/>
                                    </w:rPr>
                                  </m:ctrlPr>
                                </m:sSubPr>
                                <m:e>
                                  <m:acc>
                                    <m:accPr>
                                      <m:ctrlPr>
                                        <w:rPr>
                                          <w:rFonts w:ascii="Cambria Math" w:hAnsi="Cambria Math" w:cs="楷体_GB2312"/>
                                          <w:bCs/>
                                          <w:szCs w:val="21"/>
                                        </w:rPr>
                                      </m:ctrlPr>
                                    </m:accPr>
                                    <m:e>
                                      <m:r>
                                        <w:rPr>
                                          <w:rFonts w:ascii="Cambria Math" w:hAnsi="Cambria Math" w:cs="楷体_GB2312"/>
                                          <w:szCs w:val="21"/>
                                        </w:rPr>
                                        <m:t>V</m:t>
                                      </m:r>
                                    </m:e>
                                  </m:acc>
                                </m:e>
                                <m:sub>
                                  <m:r>
                                    <w:rPr>
                                      <w:rFonts w:ascii="Cambria Math" w:hAnsi="Cambria Math" w:cs="楷体_GB2312"/>
                                      <w:szCs w:val="21"/>
                                    </w:rPr>
                                    <m:t>k</m:t>
                                  </m:r>
                                </m:sub>
                              </m:sSub>
                            </m:e>
                          </m:d>
                          <m:r>
                            <m:rPr>
                              <m:sty m:val="p"/>
                            </m:rPr>
                            <w:rPr>
                              <w:rFonts w:ascii="Cambria Math" w:hAnsi="Cambria Math" w:cs="楷体_GB2312"/>
                              <w:szCs w:val="21"/>
                            </w:rPr>
                            <m:t>,Λ=</m:t>
                          </m:r>
                          <m:d>
                            <m:dPr>
                              <m:begChr m:val="{"/>
                              <m:endChr m:val="}"/>
                              <m:ctrlPr>
                                <w:rPr>
                                  <w:rFonts w:ascii="Cambria Math" w:hAnsi="Cambria Math" w:cs="楷体_GB2312"/>
                                  <w:bCs/>
                                  <w:szCs w:val="21"/>
                                </w:rPr>
                              </m:ctrlPr>
                            </m:dPr>
                            <m:e>
                              <m:sSub>
                                <m:sSubPr>
                                  <m:ctrlPr>
                                    <w:rPr>
                                      <w:rFonts w:ascii="Cambria Math" w:hAnsi="Cambria Math" w:cs="楷体_GB2312"/>
                                      <w:bCs/>
                                      <w:szCs w:val="21"/>
                                    </w:rPr>
                                  </m:ctrlPr>
                                </m:sSubPr>
                                <m:e>
                                  <m:r>
                                    <w:rPr>
                                      <w:rFonts w:ascii="Cambria Math" w:hAnsi="Cambria Math" w:cs="楷体_GB2312"/>
                                      <w:szCs w:val="21"/>
                                    </w:rPr>
                                    <m:t>h</m:t>
                                  </m:r>
                                </m:e>
                                <m:sub>
                                  <m:r>
                                    <w:rPr>
                                      <w:rFonts w:ascii="Cambria Math" w:hAnsi="Cambria Math" w:cs="楷体_GB2312"/>
                                      <w:szCs w:val="21"/>
                                    </w:rPr>
                                    <m:t>k</m:t>
                                  </m:r>
                                </m:sub>
                              </m:sSub>
                            </m:e>
                          </m:d>
                          <m:r>
                            <m:rPr>
                              <m:sty m:val="p"/>
                            </m:rPr>
                            <w:rPr>
                              <w:rFonts w:ascii="Cambria Math" w:hAnsi="Cambria Math" w:cs="楷体_GB2312"/>
                              <w:szCs w:val="21"/>
                            </w:rPr>
                            <m:t>,k=1,2,…,r</m:t>
                          </m:r>
                        </m:e>
                        <m:e>
                          <m:r>
                            <w:rPr>
                              <w:rFonts w:ascii="Cambria Math" w:hAnsi="Cambria Math" w:cs="楷体_GB2312"/>
                              <w:szCs w:val="21"/>
                            </w:rPr>
                            <m:t>P</m:t>
                          </m:r>
                          <m:d>
                            <m:dPr>
                              <m:ctrlPr>
                                <w:rPr>
                                  <w:rFonts w:ascii="Cambria Math" w:hAnsi="Cambria Math" w:cs="楷体_GB2312"/>
                                  <w:bCs/>
                                  <w:szCs w:val="21"/>
                                </w:rPr>
                              </m:ctrlPr>
                            </m:dPr>
                            <m:e>
                              <m:sSub>
                                <m:sSubPr>
                                  <m:ctrlPr>
                                    <w:rPr>
                                      <w:rFonts w:ascii="Cambria Math" w:hAnsi="Cambria Math" w:cs="楷体_GB2312"/>
                                      <w:bCs/>
                                      <w:szCs w:val="21"/>
                                    </w:rPr>
                                  </m:ctrlPr>
                                </m:sSubPr>
                                <m:e>
                                  <m:acc>
                                    <m:accPr>
                                      <m:ctrlPr>
                                        <w:rPr>
                                          <w:rFonts w:ascii="Cambria Math" w:hAnsi="Cambria Math" w:cs="楷体_GB2312"/>
                                          <w:bCs/>
                                          <w:szCs w:val="21"/>
                                        </w:rPr>
                                      </m:ctrlPr>
                                    </m:accPr>
                                    <m:e>
                                      <m:r>
                                        <w:rPr>
                                          <w:rFonts w:ascii="Cambria Math" w:hAnsi="Cambria Math" w:cs="楷体_GB2312"/>
                                          <w:szCs w:val="21"/>
                                        </w:rPr>
                                        <m:t>W</m:t>
                                      </m:r>
                                    </m:e>
                                  </m:acc>
                                </m:e>
                                <m:sub>
                                  <m:r>
                                    <w:rPr>
                                      <w:rFonts w:ascii="Cambria Math" w:hAnsi="Cambria Math" w:cs="楷体_GB2312"/>
                                      <w:szCs w:val="21"/>
                                    </w:rPr>
                                    <m:t>l</m:t>
                                  </m:r>
                                </m:sub>
                              </m:sSub>
                            </m:e>
                          </m:d>
                          <m:r>
                            <m:rPr>
                              <m:sty m:val="p"/>
                            </m:rPr>
                            <w:rPr>
                              <w:rFonts w:ascii="Cambria Math" w:hAnsi="Cambria Math" w:cs="楷体_GB2312"/>
                              <w:szCs w:val="21"/>
                            </w:rPr>
                            <m:t>,</m:t>
                          </m:r>
                          <m:d>
                            <m:dPr>
                              <m:begChr m:val="|"/>
                              <m:endChr m:val="|"/>
                              <m:ctrlPr>
                                <w:rPr>
                                  <w:rFonts w:ascii="Cambria Math" w:hAnsi="Cambria Math" w:cs="楷体_GB2312"/>
                                  <w:bCs/>
                                  <w:szCs w:val="21"/>
                                </w:rPr>
                              </m:ctrlPr>
                            </m:dPr>
                            <m:e>
                              <m:sSub>
                                <m:sSubPr>
                                  <m:ctrlPr>
                                    <w:rPr>
                                      <w:rFonts w:ascii="Cambria Math" w:hAnsi="Cambria Math" w:cs="楷体_GB2312"/>
                                      <w:bCs/>
                                      <w:szCs w:val="21"/>
                                    </w:rPr>
                                  </m:ctrlPr>
                                </m:sSubPr>
                                <m:e>
                                  <m:r>
                                    <m:rPr>
                                      <m:sty m:val="p"/>
                                    </m:rPr>
                                    <w:rPr>
                                      <w:rFonts w:ascii="Cambria Math" w:hAnsi="Cambria Math" w:cs="楷体_GB2312"/>
                                      <w:szCs w:val="21"/>
                                    </w:rPr>
                                    <m:t>Λ</m:t>
                                  </m:r>
                                </m:e>
                                <m:sub>
                                  <m:r>
                                    <w:rPr>
                                      <w:rFonts w:ascii="Cambria Math" w:hAnsi="Cambria Math" w:cs="楷体_GB2312"/>
                                      <w:szCs w:val="21"/>
                                    </w:rPr>
                                    <m:t>l</m:t>
                                  </m:r>
                                </m:sub>
                              </m:sSub>
                            </m:e>
                          </m:d>
                          <m:r>
                            <m:rPr>
                              <m:sty m:val="p"/>
                            </m:rPr>
                            <w:rPr>
                              <w:rFonts w:ascii="Cambria Math" w:hAnsi="Cambria Math" w:cs="楷体_GB2312"/>
                              <w:szCs w:val="21"/>
                            </w:rPr>
                            <m:t>&gt;1,</m:t>
                          </m:r>
                          <m:r>
                            <w:rPr>
                              <w:rFonts w:ascii="Cambria Math" w:hAnsi="Cambria Math" w:cs="楷体_GB2312"/>
                              <w:szCs w:val="21"/>
                            </w:rPr>
                            <m:t>l</m:t>
                          </m:r>
                          <m:r>
                            <m:rPr>
                              <m:sty m:val="p"/>
                            </m:rPr>
                            <w:rPr>
                              <w:rFonts w:ascii="Cambria Math" w:hAnsi="Cambria Math" w:cs="楷体_GB2312"/>
                              <w:szCs w:val="21"/>
                            </w:rPr>
                            <m:t>=1,2,…,</m:t>
                          </m:r>
                          <m:sSup>
                            <m:sSupPr>
                              <m:ctrlPr>
                                <w:rPr>
                                  <w:rFonts w:ascii="Cambria Math" w:hAnsi="Cambria Math" w:cs="楷体_GB2312"/>
                                  <w:bCs/>
                                  <w:szCs w:val="21"/>
                                </w:rPr>
                              </m:ctrlPr>
                            </m:sSupPr>
                            <m:e>
                              <m:r>
                                <w:rPr>
                                  <w:rFonts w:ascii="Cambria Math" w:hAnsi="Cambria Math" w:cs="楷体_GB2312"/>
                                  <w:szCs w:val="21"/>
                                </w:rPr>
                                <m:t>L</m:t>
                              </m:r>
                            </m:e>
                            <m:sup>
                              <m:r>
                                <m:rPr>
                                  <m:sty m:val="p"/>
                                </m:rPr>
                                <w:rPr>
                                  <w:rFonts w:ascii="Cambria Math" w:hAnsi="Cambria Math" w:cs="楷体_GB2312"/>
                                  <w:szCs w:val="21"/>
                                </w:rPr>
                                <m:t>(</m:t>
                              </m:r>
                              <m:r>
                                <w:rPr>
                                  <w:rFonts w:ascii="Cambria Math" w:hAnsi="Cambria Math" w:cs="楷体_GB2312"/>
                                  <w:szCs w:val="21"/>
                                </w:rPr>
                                <m:t>j</m:t>
                              </m:r>
                              <m:r>
                                <m:rPr>
                                  <m:sty m:val="p"/>
                                </m:rPr>
                                <w:rPr>
                                  <w:rFonts w:ascii="Cambria Math" w:hAnsi="Cambria Math" w:cs="楷体_GB2312"/>
                                  <w:szCs w:val="21"/>
                                </w:rPr>
                                <m:t>)</m:t>
                              </m:r>
                            </m:sup>
                          </m:sSup>
                        </m:e>
                        <m:e>
                          <m:r>
                            <m:rPr>
                              <m:sty m:val="p"/>
                            </m:rPr>
                            <w:rPr>
                              <w:rFonts w:ascii="Cambria Math" w:hAnsi="Cambria Math" w:cs="楷体_GB2312"/>
                              <w:szCs w:val="21"/>
                            </w:rPr>
                            <m:t>0,Λ=∅</m:t>
                          </m:r>
                        </m:e>
                      </m:eqArr>
                    </m:e>
                  </m:d>
                </m:e>
              </m:eqArr>
            </m:e>
          </m:d>
        </m:oMath>
      </m:oMathPara>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这样</w:t>
      </w:r>
      <w:r w:rsidRPr="000C4DC1">
        <w:rPr>
          <w:rFonts w:ascii="宋体" w:hAnsi="宋体" w:cs="楷体_GB2312"/>
          <w:bCs/>
          <w:szCs w:val="21"/>
        </w:rPr>
        <w:t>，就在同化的特征空间上可以进行融合处理。</w:t>
      </w:r>
    </w:p>
    <w:p w:rsidR="00D574DF" w:rsidRPr="000C4DC1" w:rsidRDefault="008444FE" w:rsidP="000C4DC1">
      <w:pPr>
        <w:snapToGrid w:val="0"/>
        <w:spacing w:afterLines="30" w:after="93" w:line="312" w:lineRule="auto"/>
        <w:ind w:firstLineChars="200" w:firstLine="420"/>
        <w:rPr>
          <w:rFonts w:ascii="宋体" w:hAnsi="宋体" w:cs="楷体_GB2312"/>
          <w:bCs/>
          <w:szCs w:val="21"/>
        </w:rPr>
      </w:pPr>
      <w:r>
        <w:rPr>
          <w:rFonts w:ascii="宋体" w:hAnsi="宋体" w:cs="楷体_GB2312" w:hint="eastAsia"/>
          <w:bCs/>
          <w:szCs w:val="21"/>
        </w:rPr>
        <w:t>h.</w:t>
      </w:r>
      <w:r w:rsidR="00D574DF" w:rsidRPr="000C4DC1">
        <w:rPr>
          <w:rFonts w:ascii="宋体" w:hAnsi="宋体" w:cs="楷体_GB2312" w:hint="eastAsia"/>
          <w:bCs/>
          <w:szCs w:val="21"/>
        </w:rPr>
        <w:t>基于Jeffrey规则</w:t>
      </w:r>
      <w:r w:rsidR="00D574DF" w:rsidRPr="000C4DC1">
        <w:rPr>
          <w:rFonts w:ascii="宋体" w:hAnsi="宋体" w:cs="楷体_GB2312"/>
          <w:bCs/>
          <w:szCs w:val="21"/>
        </w:rPr>
        <w:t>的证据更新</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当</w:t>
      </w:r>
      <w:r w:rsidRPr="000C4DC1">
        <w:rPr>
          <w:rFonts w:ascii="宋体" w:hAnsi="宋体" w:cs="楷体_GB2312"/>
          <w:bCs/>
          <w:szCs w:val="21"/>
        </w:rPr>
        <w:t>获取新证据时，</w:t>
      </w:r>
      <w:r w:rsidRPr="000C4DC1">
        <w:rPr>
          <w:rFonts w:ascii="宋体" w:hAnsi="宋体" w:cs="楷体_GB2312" w:hint="eastAsia"/>
          <w:bCs/>
          <w:szCs w:val="21"/>
        </w:rPr>
        <w:t>Jeffrey条件</w:t>
      </w:r>
      <w:r w:rsidRPr="000C4DC1">
        <w:rPr>
          <w:rFonts w:ascii="宋体" w:hAnsi="宋体" w:cs="楷体_GB2312"/>
          <w:bCs/>
          <w:szCs w:val="21"/>
        </w:rPr>
        <w:t>规则可以用来实现对满足可加性的概率分布的更新，</w:t>
      </w:r>
      <w:r w:rsidRPr="000C4DC1">
        <w:rPr>
          <w:rFonts w:ascii="宋体" w:hAnsi="宋体" w:cs="楷体_GB2312" w:hint="eastAsia"/>
          <w:bCs/>
          <w:szCs w:val="21"/>
        </w:rPr>
        <w:t>Jeffrey规则</w:t>
      </w:r>
      <w:r w:rsidRPr="000C4DC1">
        <w:rPr>
          <w:rFonts w:ascii="宋体" w:hAnsi="宋体" w:cs="楷体_GB2312"/>
          <w:bCs/>
          <w:szCs w:val="21"/>
        </w:rPr>
        <w:t>是对传统的</w:t>
      </w:r>
      <w:r w:rsidRPr="000C4DC1">
        <w:rPr>
          <w:rFonts w:ascii="宋体" w:hAnsi="宋体" w:cs="楷体_GB2312" w:hint="eastAsia"/>
          <w:bCs/>
          <w:szCs w:val="21"/>
        </w:rPr>
        <w:t>Bayes推理</w:t>
      </w:r>
      <w:r w:rsidRPr="000C4DC1">
        <w:rPr>
          <w:rFonts w:ascii="宋体" w:hAnsi="宋体" w:cs="楷体_GB2312"/>
          <w:bCs/>
          <w:szCs w:val="21"/>
        </w:rPr>
        <w:t>的一种推广</w:t>
      </w:r>
      <w:r w:rsidRPr="000C4DC1">
        <w:rPr>
          <w:rFonts w:ascii="宋体" w:hAnsi="宋体" w:cs="楷体_GB2312" w:hint="eastAsia"/>
          <w:bCs/>
          <w:szCs w:val="21"/>
        </w:rPr>
        <w:t>，</w:t>
      </w:r>
      <w:r w:rsidRPr="000C4DC1">
        <w:rPr>
          <w:rFonts w:ascii="宋体" w:hAnsi="宋体" w:cs="楷体_GB2312"/>
          <w:bCs/>
          <w:szCs w:val="21"/>
        </w:rPr>
        <w:t>它适用于观测</w:t>
      </w:r>
      <w:r w:rsidRPr="000C4DC1">
        <w:rPr>
          <w:rFonts w:ascii="宋体" w:hAnsi="宋体" w:cs="楷体_GB2312" w:hint="eastAsia"/>
          <w:bCs/>
          <w:szCs w:val="21"/>
        </w:rPr>
        <w:t>B具有</w:t>
      </w:r>
      <w:r w:rsidRPr="000C4DC1">
        <w:rPr>
          <w:rFonts w:ascii="宋体" w:hAnsi="宋体" w:cs="楷体_GB2312"/>
          <w:bCs/>
          <w:szCs w:val="21"/>
        </w:rPr>
        <w:t>不确定性的场合。设</w:t>
      </w:r>
      <m:oMath>
        <m:r>
          <m:rPr>
            <m:sty m:val="p"/>
          </m:rPr>
          <w:rPr>
            <w:rFonts w:ascii="Cambria Math" w:hAnsi="Cambria Math" w:cs="楷体_GB2312"/>
            <w:szCs w:val="21"/>
          </w:rPr>
          <m:t>α</m:t>
        </m:r>
      </m:oMath>
      <w:r w:rsidRPr="000C4DC1">
        <w:rPr>
          <w:rFonts w:ascii="宋体" w:hAnsi="宋体" w:cs="楷体_GB2312" w:hint="eastAsia"/>
          <w:bCs/>
          <w:szCs w:val="21"/>
        </w:rPr>
        <w:t>是</w:t>
      </w:r>
      <m:oMath>
        <m:r>
          <m:rPr>
            <m:sty m:val="p"/>
          </m:rPr>
          <w:rPr>
            <w:rFonts w:ascii="Cambria Math" w:hAnsi="Cambria Math" w:cs="楷体_GB2312"/>
            <w:szCs w:val="21"/>
          </w:rPr>
          <m:t>B</m:t>
        </m:r>
      </m:oMath>
      <w:r w:rsidRPr="000C4DC1">
        <w:rPr>
          <w:rFonts w:ascii="宋体" w:hAnsi="宋体" w:cs="楷体_GB2312" w:hint="eastAsia"/>
          <w:bCs/>
          <w:szCs w:val="21"/>
        </w:rPr>
        <w:t>被</w:t>
      </w:r>
      <w:r w:rsidRPr="000C4DC1">
        <w:rPr>
          <w:rFonts w:ascii="宋体" w:hAnsi="宋体" w:cs="楷体_GB2312"/>
          <w:bCs/>
          <w:szCs w:val="21"/>
        </w:rPr>
        <w:t>观测到概率，</w:t>
      </w:r>
      <m:oMath>
        <m:r>
          <m:rPr>
            <m:sty m:val="p"/>
          </m:rPr>
          <w:rPr>
            <w:rFonts w:ascii="Cambria Math" w:hAnsi="Cambria Math" w:cs="楷体_GB2312"/>
            <w:szCs w:val="21"/>
          </w:rPr>
          <m:t>1-α</m:t>
        </m:r>
      </m:oMath>
      <w:r w:rsidRPr="000C4DC1">
        <w:rPr>
          <w:rFonts w:ascii="宋体" w:hAnsi="宋体" w:cs="楷体_GB2312" w:hint="eastAsia"/>
          <w:bCs/>
          <w:szCs w:val="21"/>
        </w:rPr>
        <w:t>是</w:t>
      </w:r>
      <m:oMath>
        <m:acc>
          <m:accPr>
            <m:chr m:val="̅"/>
            <m:ctrlPr>
              <w:rPr>
                <w:rFonts w:ascii="Cambria Math" w:hAnsi="Cambria Math" w:cs="楷体_GB2312"/>
                <w:bCs/>
                <w:szCs w:val="21"/>
              </w:rPr>
            </m:ctrlPr>
          </m:accPr>
          <m:e>
            <m:r>
              <w:rPr>
                <w:rFonts w:ascii="Cambria Math" w:hAnsi="Cambria Math" w:cs="楷体_GB2312"/>
                <w:szCs w:val="21"/>
              </w:rPr>
              <m:t>B</m:t>
            </m:r>
          </m:e>
        </m:acc>
      </m:oMath>
      <w:r w:rsidRPr="000C4DC1">
        <w:rPr>
          <w:rFonts w:ascii="宋体" w:hAnsi="宋体" w:cs="楷体_GB2312" w:hint="eastAsia"/>
          <w:bCs/>
          <w:szCs w:val="21"/>
        </w:rPr>
        <w:t>被</w:t>
      </w:r>
      <w:r w:rsidRPr="000C4DC1">
        <w:rPr>
          <w:rFonts w:ascii="宋体" w:hAnsi="宋体" w:cs="楷体_GB2312"/>
          <w:bCs/>
          <w:szCs w:val="21"/>
        </w:rPr>
        <w:t>观测到的概率，可以通过下式完成对概率测度的更新，即</w:t>
      </w:r>
    </w:p>
    <w:p w:rsidR="00D574DF" w:rsidRPr="000C4DC1" w:rsidRDefault="009855AF" w:rsidP="000C4DC1">
      <w:pPr>
        <w:snapToGrid w:val="0"/>
        <w:spacing w:afterLines="30" w:after="93" w:line="312" w:lineRule="auto"/>
        <w:ind w:firstLineChars="200" w:firstLine="420"/>
        <w:rPr>
          <w:rFonts w:ascii="宋体" w:hAnsi="宋体" w:cs="楷体_GB2312"/>
          <w:bCs/>
          <w:szCs w:val="21"/>
        </w:rPr>
      </w:pPr>
      <m:oMathPara>
        <m:oMath>
          <m:sSup>
            <m:sSupPr>
              <m:ctrlPr>
                <w:rPr>
                  <w:rFonts w:ascii="Cambria Math" w:hAnsi="Cambria Math" w:cs="楷体_GB2312"/>
                  <w:bCs/>
                  <w:szCs w:val="21"/>
                </w:rPr>
              </m:ctrlPr>
            </m:sSupPr>
            <m:e>
              <m:r>
                <w:rPr>
                  <w:rFonts w:ascii="Cambria Math" w:hAnsi="Cambria Math" w:cs="楷体_GB2312"/>
                  <w:szCs w:val="21"/>
                </w:rPr>
                <m:t>P</m:t>
              </m:r>
            </m:e>
            <m:sup>
              <m:r>
                <m:rPr>
                  <m:sty m:val="p"/>
                </m:rPr>
                <w:rPr>
                  <w:rFonts w:ascii="Cambria Math" w:hAnsi="Cambria Math" w:cs="楷体_GB2312"/>
                  <w:szCs w:val="21"/>
                </w:rPr>
                <m:t>'</m:t>
              </m:r>
            </m:sup>
          </m:sSup>
          <m:d>
            <m:dPr>
              <m:ctrlPr>
                <w:rPr>
                  <w:rFonts w:ascii="Cambria Math" w:hAnsi="Cambria Math" w:cs="楷体_GB2312"/>
                  <w:bCs/>
                  <w:szCs w:val="21"/>
                </w:rPr>
              </m:ctrlPr>
            </m:dPr>
            <m:e>
              <m:r>
                <w:rPr>
                  <w:rFonts w:ascii="Cambria Math" w:hAnsi="Cambria Math" w:cs="楷体_GB2312"/>
                  <w:szCs w:val="21"/>
                </w:rPr>
                <m:t>A</m:t>
              </m:r>
            </m:e>
          </m:d>
          <m:r>
            <m:rPr>
              <m:sty m:val="p"/>
            </m:rPr>
            <w:rPr>
              <w:rFonts w:ascii="Cambria Math" w:hAnsi="Cambria Math" w:cs="楷体_GB2312"/>
              <w:szCs w:val="21"/>
            </w:rPr>
            <m:t>=</m:t>
          </m:r>
          <m:r>
            <w:rPr>
              <w:rFonts w:ascii="Cambria Math" w:hAnsi="Cambria Math" w:cs="楷体_GB2312"/>
              <w:szCs w:val="21"/>
            </w:rPr>
            <m:t>α</m:t>
          </m:r>
          <m:r>
            <m:rPr>
              <m:sty m:val="p"/>
            </m:rPr>
            <w:rPr>
              <w:rFonts w:ascii="Cambria Math" w:hAnsi="Cambria Math" w:cs="楷体_GB2312"/>
              <w:szCs w:val="21"/>
            </w:rPr>
            <m:t>∙</m:t>
          </m:r>
          <m:r>
            <w:rPr>
              <w:rFonts w:ascii="Cambria Math" w:hAnsi="Cambria Math" w:cs="楷体_GB2312"/>
              <w:szCs w:val="21"/>
            </w:rPr>
            <m:t>P</m:t>
          </m:r>
          <m:d>
            <m:dPr>
              <m:ctrlPr>
                <w:rPr>
                  <w:rFonts w:ascii="Cambria Math" w:hAnsi="Cambria Math" w:cs="楷体_GB2312"/>
                  <w:bCs/>
                  <w:szCs w:val="21"/>
                </w:rPr>
              </m:ctrlPr>
            </m:dPr>
            <m:e>
              <m:r>
                <w:rPr>
                  <w:rFonts w:ascii="Cambria Math" w:hAnsi="Cambria Math" w:cs="楷体_GB2312"/>
                  <w:szCs w:val="21"/>
                </w:rPr>
                <m:t>A</m:t>
              </m:r>
            </m:e>
            <m:e>
              <m:r>
                <w:rPr>
                  <w:rFonts w:ascii="Cambria Math" w:hAnsi="Cambria Math" w:cs="楷体_GB2312"/>
                  <w:szCs w:val="21"/>
                </w:rPr>
                <m:t>B</m:t>
              </m:r>
            </m:e>
          </m:d>
          <m:r>
            <m:rPr>
              <m:sty m:val="p"/>
            </m:rPr>
            <w:rPr>
              <w:rFonts w:ascii="Cambria Math" w:hAnsi="Cambria Math" w:cs="楷体_GB2312"/>
              <w:szCs w:val="21"/>
            </w:rPr>
            <m:t>+</m:t>
          </m:r>
          <m:d>
            <m:dPr>
              <m:ctrlPr>
                <w:rPr>
                  <w:rFonts w:ascii="Cambria Math" w:hAnsi="Cambria Math" w:cs="楷体_GB2312"/>
                  <w:bCs/>
                  <w:szCs w:val="21"/>
                </w:rPr>
              </m:ctrlPr>
            </m:dPr>
            <m:e>
              <m:r>
                <m:rPr>
                  <m:sty m:val="p"/>
                </m:rPr>
                <w:rPr>
                  <w:rFonts w:ascii="Cambria Math" w:hAnsi="Cambria Math" w:cs="楷体_GB2312"/>
                  <w:szCs w:val="21"/>
                </w:rPr>
                <m:t>1-</m:t>
              </m:r>
              <m:r>
                <w:rPr>
                  <w:rFonts w:ascii="Cambria Math" w:hAnsi="Cambria Math" w:cs="楷体_GB2312"/>
                  <w:szCs w:val="21"/>
                </w:rPr>
                <m:t>α</m:t>
              </m:r>
            </m:e>
          </m:d>
          <m:r>
            <m:rPr>
              <m:sty m:val="p"/>
            </m:rPr>
            <w:rPr>
              <w:rFonts w:ascii="Cambria Math" w:hAnsi="Cambria Math" w:cs="楷体_GB2312"/>
              <w:szCs w:val="21"/>
            </w:rPr>
            <m:t>∙</m:t>
          </m:r>
          <m:r>
            <w:rPr>
              <w:rFonts w:ascii="Cambria Math" w:hAnsi="Cambria Math" w:cs="楷体_GB2312"/>
              <w:szCs w:val="21"/>
            </w:rPr>
            <m:t>P</m:t>
          </m:r>
          <m:d>
            <m:dPr>
              <m:ctrlPr>
                <w:rPr>
                  <w:rFonts w:ascii="Cambria Math" w:hAnsi="Cambria Math" w:cs="楷体_GB2312"/>
                  <w:bCs/>
                  <w:szCs w:val="21"/>
                </w:rPr>
              </m:ctrlPr>
            </m:dPr>
            <m:e>
              <m:r>
                <w:rPr>
                  <w:rFonts w:ascii="Cambria Math" w:hAnsi="Cambria Math" w:cs="楷体_GB2312"/>
                  <w:szCs w:val="21"/>
                </w:rPr>
                <m:t>A</m:t>
              </m:r>
            </m:e>
            <m:e>
              <m:acc>
                <m:accPr>
                  <m:chr m:val="̅"/>
                  <m:ctrlPr>
                    <w:rPr>
                      <w:rFonts w:ascii="Cambria Math" w:hAnsi="Cambria Math" w:cs="楷体_GB2312"/>
                      <w:bCs/>
                      <w:szCs w:val="21"/>
                    </w:rPr>
                  </m:ctrlPr>
                </m:accPr>
                <m:e>
                  <m:r>
                    <w:rPr>
                      <w:rFonts w:ascii="Cambria Math" w:hAnsi="Cambria Math" w:cs="楷体_GB2312"/>
                      <w:szCs w:val="21"/>
                    </w:rPr>
                    <m:t>B</m:t>
                  </m:r>
                </m:e>
              </m:acc>
            </m:e>
          </m:d>
          <m:r>
            <m:rPr>
              <m:sty m:val="p"/>
            </m:rPr>
            <w:rPr>
              <w:rFonts w:ascii="Cambria Math" w:hAnsi="Cambria Math" w:cs="楷体_GB2312"/>
              <w:szCs w:val="21"/>
            </w:rPr>
            <m:t>=</m:t>
          </m:r>
          <m:nary>
            <m:naryPr>
              <m:chr m:val="∑"/>
              <m:limLoc m:val="undOvr"/>
              <m:ctrlPr>
                <w:rPr>
                  <w:rFonts w:ascii="Cambria Math" w:hAnsi="Cambria Math" w:cs="楷体_GB2312"/>
                  <w:bCs/>
                  <w:szCs w:val="21"/>
                </w:rPr>
              </m:ctrlPr>
            </m:naryPr>
            <m:sub>
              <m:r>
                <w:rPr>
                  <w:rFonts w:ascii="Cambria Math" w:hAnsi="Cambria Math" w:cs="楷体_GB2312"/>
                  <w:szCs w:val="21"/>
                </w:rPr>
                <m:t>i</m:t>
              </m:r>
              <m:r>
                <m:rPr>
                  <m:sty m:val="p"/>
                </m:rPr>
                <w:rPr>
                  <w:rFonts w:ascii="Cambria Math" w:hAnsi="Cambria Math" w:cs="楷体_GB2312"/>
                  <w:szCs w:val="21"/>
                </w:rPr>
                <m:t>=1</m:t>
              </m:r>
            </m:sub>
            <m:sup>
              <m:r>
                <w:rPr>
                  <w:rFonts w:ascii="Cambria Math" w:hAnsi="Cambria Math" w:cs="楷体_GB2312"/>
                  <w:szCs w:val="21"/>
                </w:rPr>
                <m:t>s</m:t>
              </m:r>
            </m:sup>
            <m:e>
              <m:sSub>
                <m:sSubPr>
                  <m:ctrlPr>
                    <w:rPr>
                      <w:rFonts w:ascii="Cambria Math" w:hAnsi="Cambria Math" w:cs="楷体_GB2312"/>
                      <w:bCs/>
                      <w:szCs w:val="21"/>
                    </w:rPr>
                  </m:ctrlPr>
                </m:sSubPr>
                <m:e>
                  <m:r>
                    <w:rPr>
                      <w:rFonts w:ascii="Cambria Math" w:hAnsi="Cambria Math" w:cs="楷体_GB2312"/>
                      <w:szCs w:val="21"/>
                    </w:rPr>
                    <m:t>α</m:t>
                  </m:r>
                </m:e>
                <m:sub>
                  <m:r>
                    <w:rPr>
                      <w:rFonts w:ascii="Cambria Math" w:hAnsi="Cambria Math" w:cs="楷体_GB2312"/>
                      <w:szCs w:val="21"/>
                    </w:rPr>
                    <m:t>i</m:t>
                  </m:r>
                </m:sub>
              </m:sSub>
              <m:r>
                <w:rPr>
                  <w:rFonts w:ascii="Cambria Math" w:hAnsi="Cambria Math" w:cs="楷体_GB2312"/>
                  <w:szCs w:val="21"/>
                </w:rPr>
                <m:t>P</m:t>
              </m:r>
              <m:r>
                <m:rPr>
                  <m:sty m:val="p"/>
                </m:rPr>
                <w:rPr>
                  <w:rFonts w:ascii="Cambria Math" w:hAnsi="Cambria Math" w:cs="楷体_GB2312"/>
                  <w:szCs w:val="21"/>
                </w:rPr>
                <m:t>(</m:t>
              </m:r>
              <m:r>
                <w:rPr>
                  <w:rFonts w:ascii="Cambria Math" w:hAnsi="Cambria Math" w:cs="楷体_GB2312"/>
                  <w:szCs w:val="21"/>
                </w:rPr>
                <m:t>A</m:t>
              </m:r>
              <m:r>
                <m:rPr>
                  <m:sty m:val="p"/>
                </m:rPr>
                <w:rPr>
                  <w:rFonts w:ascii="Cambria Math" w:hAnsi="Cambria Math" w:cs="楷体_GB2312"/>
                  <w:szCs w:val="21"/>
                </w:rPr>
                <m:t>|</m:t>
              </m:r>
              <m:sSub>
                <m:sSubPr>
                  <m:ctrlPr>
                    <w:rPr>
                      <w:rFonts w:ascii="Cambria Math" w:hAnsi="Cambria Math" w:cs="楷体_GB2312"/>
                      <w:bCs/>
                      <w:szCs w:val="21"/>
                    </w:rPr>
                  </m:ctrlPr>
                </m:sSubPr>
                <m:e>
                  <m:r>
                    <w:rPr>
                      <w:rFonts w:ascii="Cambria Math" w:hAnsi="Cambria Math" w:cs="楷体_GB2312"/>
                      <w:szCs w:val="21"/>
                    </w:rPr>
                    <m:t>B</m:t>
                  </m:r>
                </m:e>
                <m:sub>
                  <m:r>
                    <w:rPr>
                      <w:rFonts w:ascii="Cambria Math" w:hAnsi="Cambria Math" w:cs="楷体_GB2312"/>
                      <w:szCs w:val="21"/>
                    </w:rPr>
                    <m:t>i</m:t>
                  </m:r>
                </m:sub>
              </m:sSub>
              <m:r>
                <m:rPr>
                  <m:sty m:val="p"/>
                </m:rPr>
                <w:rPr>
                  <w:rFonts w:ascii="Cambria Math" w:hAnsi="Cambria Math" w:cs="楷体_GB2312"/>
                  <w:szCs w:val="21"/>
                </w:rPr>
                <m:t>)</m:t>
              </m:r>
            </m:e>
          </m:nary>
        </m:oMath>
      </m:oMathPara>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其中</w:t>
      </w:r>
      <w:r w:rsidRPr="000C4DC1">
        <w:rPr>
          <w:rFonts w:ascii="宋体" w:hAnsi="宋体" w:cs="楷体_GB2312"/>
          <w:bCs/>
          <w:szCs w:val="21"/>
        </w:rPr>
        <w:t>，所有可能的观测</w:t>
      </w:r>
      <m:oMath>
        <m:sSub>
          <m:sSubPr>
            <m:ctrlPr>
              <w:rPr>
                <w:rFonts w:ascii="Cambria Math" w:hAnsi="Cambria Math" w:cs="楷体_GB2312"/>
                <w:bCs/>
                <w:szCs w:val="21"/>
              </w:rPr>
            </m:ctrlPr>
          </m:sSubPr>
          <m:e>
            <m:r>
              <w:rPr>
                <w:rFonts w:ascii="Cambria Math" w:hAnsi="Cambria Math" w:cs="楷体_GB2312"/>
                <w:szCs w:val="21"/>
              </w:rPr>
              <m:t>B</m:t>
            </m:r>
          </m:e>
          <m:sub>
            <m:r>
              <m:rPr>
                <m:sty m:val="p"/>
              </m:rPr>
              <w:rPr>
                <w:rFonts w:ascii="Cambria Math" w:hAnsi="Cambria Math" w:cs="楷体_GB2312"/>
                <w:szCs w:val="21"/>
              </w:rPr>
              <m:t>1</m:t>
            </m:r>
          </m:sub>
        </m:sSub>
        <m:r>
          <m:rPr>
            <m:sty m:val="p"/>
          </m:rPr>
          <w:rPr>
            <w:rFonts w:ascii="Cambria Math" w:hAnsi="Cambria Math" w:cs="楷体_GB2312"/>
            <w:szCs w:val="21"/>
          </w:rPr>
          <m:t>,…,</m:t>
        </m:r>
        <m:sSub>
          <m:sSubPr>
            <m:ctrlPr>
              <w:rPr>
                <w:rFonts w:ascii="Cambria Math" w:hAnsi="Cambria Math" w:cs="楷体_GB2312"/>
                <w:bCs/>
                <w:szCs w:val="21"/>
              </w:rPr>
            </m:ctrlPr>
          </m:sSubPr>
          <m:e>
            <m:r>
              <w:rPr>
                <w:rFonts w:ascii="Cambria Math" w:hAnsi="Cambria Math" w:cs="楷体_GB2312"/>
                <w:szCs w:val="21"/>
              </w:rPr>
              <m:t>B</m:t>
            </m:r>
          </m:e>
          <m:sub>
            <m:r>
              <w:rPr>
                <w:rFonts w:ascii="Cambria Math" w:hAnsi="Cambria Math" w:cs="楷体_GB2312"/>
                <w:szCs w:val="21"/>
              </w:rPr>
              <m:t>s</m:t>
            </m:r>
          </m:sub>
        </m:sSub>
      </m:oMath>
      <w:r w:rsidRPr="000C4DC1">
        <w:rPr>
          <w:rFonts w:ascii="宋体" w:hAnsi="宋体" w:cs="楷体_GB2312" w:hint="eastAsia"/>
          <w:bCs/>
          <w:szCs w:val="21"/>
        </w:rPr>
        <w:t>构成</w:t>
      </w:r>
      <w:r w:rsidRPr="000C4DC1">
        <w:rPr>
          <w:rFonts w:ascii="宋体" w:hAnsi="宋体" w:cs="楷体_GB2312"/>
          <w:bCs/>
          <w:szCs w:val="21"/>
        </w:rPr>
        <w:t>一个划分关系。</w:t>
      </w:r>
      <m:oMath>
        <m:sSub>
          <m:sSubPr>
            <m:ctrlPr>
              <w:rPr>
                <w:rFonts w:ascii="Cambria Math" w:hAnsi="Cambria Math" w:cs="楷体_GB2312"/>
                <w:bCs/>
                <w:szCs w:val="21"/>
              </w:rPr>
            </m:ctrlPr>
          </m:sSubPr>
          <m:e>
            <m:r>
              <w:rPr>
                <w:rFonts w:ascii="Cambria Math" w:hAnsi="Cambria Math" w:cs="楷体_GB2312"/>
                <w:szCs w:val="21"/>
              </w:rPr>
              <m:t>α</m:t>
            </m:r>
          </m:e>
          <m:sub>
            <m:r>
              <w:rPr>
                <w:rFonts w:ascii="Cambria Math" w:hAnsi="Cambria Math" w:cs="楷体_GB2312"/>
                <w:szCs w:val="21"/>
              </w:rPr>
              <m:t>i</m:t>
            </m:r>
          </m:sub>
        </m:sSub>
      </m:oMath>
      <w:r w:rsidRPr="000C4DC1">
        <w:rPr>
          <w:rFonts w:ascii="宋体" w:hAnsi="宋体" w:cs="楷体_GB2312" w:hint="eastAsia"/>
          <w:bCs/>
          <w:szCs w:val="21"/>
        </w:rPr>
        <w:t>代表</w:t>
      </w:r>
      <w:r w:rsidRPr="000C4DC1">
        <w:rPr>
          <w:rFonts w:ascii="宋体" w:hAnsi="宋体" w:cs="楷体_GB2312"/>
          <w:bCs/>
          <w:szCs w:val="21"/>
        </w:rPr>
        <w:t>观测</w:t>
      </w:r>
      <m:oMath>
        <m:sSub>
          <m:sSubPr>
            <m:ctrlPr>
              <w:rPr>
                <w:rFonts w:ascii="Cambria Math" w:hAnsi="Cambria Math" w:cs="楷体_GB2312"/>
                <w:bCs/>
                <w:szCs w:val="21"/>
              </w:rPr>
            </m:ctrlPr>
          </m:sSubPr>
          <m:e>
            <m:r>
              <w:rPr>
                <w:rFonts w:ascii="Cambria Math" w:hAnsi="Cambria Math" w:cs="楷体_GB2312"/>
                <w:szCs w:val="21"/>
              </w:rPr>
              <m:t>B</m:t>
            </m:r>
          </m:e>
          <m:sub>
            <m:r>
              <w:rPr>
                <w:rFonts w:ascii="Cambria Math" w:hAnsi="Cambria Math" w:cs="楷体_GB2312"/>
                <w:szCs w:val="21"/>
              </w:rPr>
              <m:t>i</m:t>
            </m:r>
          </m:sub>
        </m:sSub>
      </m:oMath>
      <w:r w:rsidRPr="000C4DC1">
        <w:rPr>
          <w:rFonts w:ascii="宋体" w:hAnsi="宋体" w:cs="楷体_GB2312" w:hint="eastAsia"/>
          <w:bCs/>
          <w:szCs w:val="21"/>
        </w:rPr>
        <w:t>的</w:t>
      </w:r>
      <w:r w:rsidRPr="000C4DC1">
        <w:rPr>
          <w:rFonts w:ascii="宋体" w:hAnsi="宋体" w:cs="楷体_GB2312"/>
          <w:bCs/>
          <w:szCs w:val="21"/>
        </w:rPr>
        <w:t>确定性程度，</w:t>
      </w:r>
      <w:r w:rsidRPr="000C4DC1">
        <w:rPr>
          <w:rFonts w:ascii="宋体" w:hAnsi="宋体" w:cs="楷体_GB2312" w:hint="eastAsia"/>
          <w:bCs/>
          <w:szCs w:val="21"/>
        </w:rPr>
        <w:t>所有</w:t>
      </w:r>
      <w:r w:rsidRPr="000C4DC1">
        <w:rPr>
          <w:rFonts w:ascii="宋体" w:hAnsi="宋体" w:cs="楷体_GB2312"/>
          <w:bCs/>
          <w:szCs w:val="21"/>
        </w:rPr>
        <w:t>的</w:t>
      </w:r>
      <m:oMath>
        <m:sSub>
          <m:sSubPr>
            <m:ctrlPr>
              <w:rPr>
                <w:rFonts w:ascii="Cambria Math" w:hAnsi="Cambria Math" w:cs="楷体_GB2312"/>
                <w:bCs/>
                <w:szCs w:val="21"/>
              </w:rPr>
            </m:ctrlPr>
          </m:sSubPr>
          <m:e>
            <m:r>
              <w:rPr>
                <w:rFonts w:ascii="Cambria Math" w:hAnsi="Cambria Math" w:cs="楷体_GB2312"/>
                <w:szCs w:val="21"/>
              </w:rPr>
              <m:t>α</m:t>
            </m:r>
          </m:e>
          <m:sub>
            <m:r>
              <w:rPr>
                <w:rFonts w:ascii="Cambria Math" w:hAnsi="Cambria Math" w:cs="楷体_GB2312"/>
                <w:szCs w:val="21"/>
              </w:rPr>
              <m:t>i</m:t>
            </m:r>
          </m:sub>
        </m:sSub>
      </m:oMath>
      <w:r w:rsidRPr="000C4DC1">
        <w:rPr>
          <w:rFonts w:ascii="宋体" w:hAnsi="宋体" w:cs="楷体_GB2312" w:hint="eastAsia"/>
          <w:bCs/>
          <w:szCs w:val="21"/>
        </w:rPr>
        <w:t>满足</w:t>
      </w:r>
      <w:r w:rsidRPr="000C4DC1">
        <w:rPr>
          <w:rFonts w:ascii="宋体" w:hAnsi="宋体" w:cs="楷体_GB2312"/>
          <w:bCs/>
          <w:szCs w:val="21"/>
        </w:rPr>
        <w:t>关系式</w:t>
      </w:r>
      <m:oMath>
        <m:nary>
          <m:naryPr>
            <m:chr m:val="∑"/>
            <m:limLoc m:val="undOvr"/>
            <m:ctrlPr>
              <w:rPr>
                <w:rFonts w:ascii="Cambria Math" w:hAnsi="Cambria Math" w:cs="楷体_GB2312"/>
                <w:bCs/>
                <w:szCs w:val="21"/>
              </w:rPr>
            </m:ctrlPr>
          </m:naryPr>
          <m:sub>
            <m:r>
              <w:rPr>
                <w:rFonts w:ascii="Cambria Math" w:hAnsi="Cambria Math" w:cs="楷体_GB2312"/>
                <w:szCs w:val="21"/>
              </w:rPr>
              <m:t>i</m:t>
            </m:r>
            <m:r>
              <m:rPr>
                <m:sty m:val="p"/>
              </m:rPr>
              <w:rPr>
                <w:rFonts w:ascii="Cambria Math" w:hAnsi="Cambria Math" w:cs="楷体_GB2312"/>
                <w:szCs w:val="21"/>
              </w:rPr>
              <m:t>=1</m:t>
            </m:r>
          </m:sub>
          <m:sup>
            <m:r>
              <w:rPr>
                <w:rFonts w:ascii="Cambria Math" w:hAnsi="Cambria Math" w:cs="楷体_GB2312"/>
                <w:szCs w:val="21"/>
              </w:rPr>
              <m:t>s</m:t>
            </m:r>
          </m:sup>
          <m:e>
            <m:sSub>
              <m:sSubPr>
                <m:ctrlPr>
                  <w:rPr>
                    <w:rFonts w:ascii="Cambria Math" w:hAnsi="Cambria Math" w:cs="楷体_GB2312"/>
                    <w:bCs/>
                    <w:szCs w:val="21"/>
                  </w:rPr>
                </m:ctrlPr>
              </m:sSubPr>
              <m:e>
                <m:r>
                  <w:rPr>
                    <w:rFonts w:ascii="Cambria Math" w:hAnsi="Cambria Math" w:cs="楷体_GB2312"/>
                    <w:szCs w:val="21"/>
                  </w:rPr>
                  <m:t>α</m:t>
                </m:r>
              </m:e>
              <m:sub>
                <m:r>
                  <w:rPr>
                    <w:rFonts w:ascii="Cambria Math" w:hAnsi="Cambria Math" w:cs="楷体_GB2312"/>
                    <w:szCs w:val="21"/>
                  </w:rPr>
                  <m:t>i</m:t>
                </m:r>
              </m:sub>
            </m:sSub>
            <m:r>
              <m:rPr>
                <m:sty m:val="p"/>
              </m:rPr>
              <w:rPr>
                <w:rFonts w:ascii="Cambria Math" w:hAnsi="Cambria Math" w:cs="楷体_GB2312"/>
                <w:szCs w:val="21"/>
              </w:rPr>
              <m:t>=1</m:t>
            </m:r>
          </m:e>
        </m:nary>
      </m:oMath>
      <w:r w:rsidRPr="000C4DC1">
        <w:rPr>
          <w:rFonts w:ascii="宋体" w:hAnsi="宋体" w:cs="楷体_GB2312" w:hint="eastAsia"/>
          <w:bCs/>
          <w:szCs w:val="21"/>
        </w:rPr>
        <w:t>。</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当新证据具有</w:t>
      </w:r>
      <w:r w:rsidRPr="000C4DC1">
        <w:rPr>
          <w:rFonts w:ascii="宋体" w:hAnsi="宋体" w:cs="楷体_GB2312"/>
          <w:bCs/>
          <w:szCs w:val="21"/>
        </w:rPr>
        <w:t>不确定性时，实现证据更新的一般方法可以归结如下：</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根据</w:t>
      </w:r>
      <w:r w:rsidRPr="000C4DC1">
        <w:rPr>
          <w:rFonts w:ascii="宋体" w:hAnsi="宋体" w:cs="楷体_GB2312"/>
          <w:bCs/>
          <w:szCs w:val="21"/>
        </w:rPr>
        <w:t>初始证据及新到证据，定义</w:t>
      </w:r>
      <w:r w:rsidRPr="000C4DC1">
        <w:rPr>
          <w:rFonts w:ascii="宋体" w:hAnsi="宋体" w:cs="楷体_GB2312" w:hint="eastAsia"/>
          <w:bCs/>
          <w:szCs w:val="21"/>
        </w:rPr>
        <w:t>条件mass函数</w:t>
      </w:r>
      <w:r w:rsidRPr="000C4DC1">
        <w:rPr>
          <w:rFonts w:ascii="宋体" w:hAnsi="宋体" w:cs="楷体_GB2312"/>
          <w:bCs/>
          <w:szCs w:val="21"/>
        </w:rPr>
        <w:t>及条件信度函数。</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利用</w:t>
      </w:r>
      <w:r w:rsidRPr="000C4DC1">
        <w:rPr>
          <w:rFonts w:ascii="宋体" w:hAnsi="宋体" w:cs="楷体_GB2312"/>
          <w:bCs/>
          <w:szCs w:val="21"/>
        </w:rPr>
        <w:t>类</w:t>
      </w:r>
      <w:r w:rsidRPr="000C4DC1">
        <w:rPr>
          <w:rFonts w:ascii="宋体" w:hAnsi="宋体" w:cs="楷体_GB2312" w:hint="eastAsia"/>
          <w:bCs/>
          <w:szCs w:val="21"/>
        </w:rPr>
        <w:t>Jeffrey规则</w:t>
      </w:r>
      <w:r w:rsidRPr="000C4DC1">
        <w:rPr>
          <w:rFonts w:ascii="宋体" w:hAnsi="宋体" w:cs="楷体_GB2312"/>
          <w:bCs/>
          <w:szCs w:val="21"/>
        </w:rPr>
        <w:t>和新到证据完成证据更新。</w:t>
      </w:r>
    </w:p>
    <w:p w:rsidR="00D574DF" w:rsidRPr="000C4DC1" w:rsidRDefault="008444FE" w:rsidP="000C4DC1">
      <w:pPr>
        <w:snapToGrid w:val="0"/>
        <w:spacing w:afterLines="30" w:after="93" w:line="312" w:lineRule="auto"/>
        <w:ind w:firstLineChars="200" w:firstLine="420"/>
        <w:rPr>
          <w:rFonts w:ascii="宋体" w:hAnsi="宋体" w:cs="楷体_GB2312"/>
          <w:bCs/>
          <w:szCs w:val="21"/>
        </w:rPr>
      </w:pPr>
      <w:r>
        <w:rPr>
          <w:rFonts w:ascii="宋体" w:hAnsi="宋体" w:cs="楷体_GB2312" w:hint="eastAsia"/>
          <w:bCs/>
          <w:szCs w:val="21"/>
        </w:rPr>
        <w:t>i.</w:t>
      </w:r>
      <w:r w:rsidR="00D574DF" w:rsidRPr="000C4DC1">
        <w:rPr>
          <w:rFonts w:ascii="宋体" w:hAnsi="宋体" w:cs="楷体_GB2312" w:hint="eastAsia"/>
          <w:bCs/>
          <w:szCs w:val="21"/>
        </w:rPr>
        <w:t>基于mass函数</w:t>
      </w:r>
      <w:r w:rsidR="00D574DF" w:rsidRPr="000C4DC1">
        <w:rPr>
          <w:rFonts w:ascii="宋体" w:hAnsi="宋体" w:cs="楷体_GB2312"/>
          <w:bCs/>
          <w:szCs w:val="21"/>
        </w:rPr>
        <w:t>的证据更新</w:t>
      </w:r>
      <w:r w:rsidR="00D574DF" w:rsidRPr="000C4DC1">
        <w:rPr>
          <w:rFonts w:ascii="宋体" w:hAnsi="宋体" w:cs="楷体_GB2312" w:hint="eastAsia"/>
          <w:bCs/>
          <w:szCs w:val="21"/>
        </w:rPr>
        <w:t>-类Bayes方法</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定义两个</w:t>
      </w:r>
      <w:r w:rsidRPr="000C4DC1">
        <w:rPr>
          <w:rFonts w:ascii="宋体" w:hAnsi="宋体" w:cs="楷体_GB2312"/>
          <w:bCs/>
          <w:szCs w:val="21"/>
        </w:rPr>
        <w:t>随机集</w:t>
      </w:r>
      <m:oMath>
        <m:r>
          <m:rPr>
            <m:sty m:val="p"/>
          </m:rPr>
          <w:rPr>
            <w:rFonts w:ascii="Cambria Math" w:hAnsi="Cambria Math" w:cs="楷体_GB2312" w:hint="eastAsia"/>
            <w:szCs w:val="21"/>
          </w:rPr>
          <m:t>X,Y</m:t>
        </m:r>
      </m:oMath>
      <w:r w:rsidRPr="000C4DC1">
        <w:rPr>
          <w:rFonts w:ascii="宋体" w:hAnsi="宋体" w:cs="楷体_GB2312" w:hint="eastAsia"/>
          <w:bCs/>
          <w:szCs w:val="21"/>
        </w:rPr>
        <w:t>，</w:t>
      </w:r>
      <w:r w:rsidRPr="000C4DC1">
        <w:rPr>
          <w:rFonts w:ascii="宋体" w:hAnsi="宋体" w:cs="楷体_GB2312"/>
          <w:bCs/>
          <w:szCs w:val="21"/>
        </w:rPr>
        <w:t>分别代表初始证据到新证据，</w:t>
      </w:r>
      <w:r w:rsidRPr="000C4DC1">
        <w:rPr>
          <w:rFonts w:ascii="宋体" w:hAnsi="宋体" w:cs="楷体_GB2312" w:hint="eastAsia"/>
          <w:bCs/>
          <w:szCs w:val="21"/>
        </w:rPr>
        <w:t>其</w:t>
      </w:r>
      <w:r w:rsidRPr="000C4DC1">
        <w:rPr>
          <w:rFonts w:ascii="宋体" w:hAnsi="宋体" w:cs="楷体_GB2312"/>
          <w:bCs/>
          <w:szCs w:val="21"/>
        </w:rPr>
        <w:t>对应的</w:t>
      </w:r>
      <w:r w:rsidRPr="000C4DC1">
        <w:rPr>
          <w:rFonts w:ascii="宋体" w:hAnsi="宋体" w:cs="楷体_GB2312" w:hint="eastAsia"/>
          <w:bCs/>
          <w:szCs w:val="21"/>
        </w:rPr>
        <w:t>mass函数</w:t>
      </w:r>
      <w:r w:rsidRPr="000C4DC1">
        <w:rPr>
          <w:rFonts w:ascii="宋体" w:hAnsi="宋体" w:cs="楷体_GB2312"/>
          <w:bCs/>
          <w:szCs w:val="21"/>
        </w:rPr>
        <w:t>分别为</w:t>
      </w:r>
      <m:oMath>
        <m:sSub>
          <m:sSubPr>
            <m:ctrlPr>
              <w:rPr>
                <w:rFonts w:ascii="Cambria Math" w:hAnsi="Cambria Math" w:cs="楷体_GB2312"/>
                <w:bCs/>
                <w:szCs w:val="21"/>
              </w:rPr>
            </m:ctrlPr>
          </m:sSubPr>
          <m:e>
            <m:r>
              <w:rPr>
                <w:rFonts w:ascii="Cambria Math" w:hAnsi="Cambria Math" w:cs="楷体_GB2312"/>
                <w:szCs w:val="21"/>
              </w:rPr>
              <m:t>m</m:t>
            </m:r>
          </m:e>
          <m:sub>
            <m:r>
              <m:rPr>
                <m:sty m:val="p"/>
              </m:rPr>
              <w:rPr>
                <w:rFonts w:ascii="Cambria Math" w:hAnsi="Cambria Math" w:cs="楷体_GB2312"/>
                <w:szCs w:val="21"/>
              </w:rPr>
              <m:t>1</m:t>
            </m:r>
          </m:sub>
        </m:sSub>
      </m:oMath>
      <w:r w:rsidRPr="000C4DC1">
        <w:rPr>
          <w:rFonts w:ascii="宋体" w:hAnsi="宋体" w:cs="楷体_GB2312" w:hint="eastAsia"/>
          <w:bCs/>
          <w:szCs w:val="21"/>
        </w:rPr>
        <w:t>和</w:t>
      </w:r>
      <m:oMath>
        <m:sSub>
          <m:sSubPr>
            <m:ctrlPr>
              <w:rPr>
                <w:rFonts w:ascii="Cambria Math" w:hAnsi="Cambria Math" w:cs="楷体_GB2312"/>
                <w:bCs/>
                <w:szCs w:val="21"/>
              </w:rPr>
            </m:ctrlPr>
          </m:sSubPr>
          <m:e>
            <m:r>
              <w:rPr>
                <w:rFonts w:ascii="Cambria Math" w:hAnsi="Cambria Math" w:cs="楷体_GB2312"/>
                <w:szCs w:val="21"/>
              </w:rPr>
              <m:t>m</m:t>
            </m:r>
          </m:e>
          <m:sub>
            <m:r>
              <m:rPr>
                <m:sty m:val="p"/>
              </m:rPr>
              <w:rPr>
                <w:rFonts w:ascii="Cambria Math" w:hAnsi="Cambria Math" w:cs="楷体_GB2312"/>
                <w:szCs w:val="21"/>
              </w:rPr>
              <m:t>2</m:t>
            </m:r>
          </m:sub>
        </m:sSub>
      </m:oMath>
      <w:r w:rsidRPr="000C4DC1">
        <w:rPr>
          <w:rFonts w:ascii="宋体" w:hAnsi="宋体" w:cs="楷体_GB2312" w:hint="eastAsia"/>
          <w:bCs/>
          <w:szCs w:val="21"/>
        </w:rPr>
        <w:t>，</w:t>
      </w:r>
      <w:r w:rsidRPr="000C4DC1">
        <w:rPr>
          <w:rFonts w:ascii="宋体" w:hAnsi="宋体" w:cs="楷体_GB2312"/>
          <w:bCs/>
          <w:szCs w:val="21"/>
        </w:rPr>
        <w:t>其焦元分别为</w:t>
      </w:r>
      <m:oMath>
        <m:sSub>
          <m:sSubPr>
            <m:ctrlPr>
              <w:rPr>
                <w:rFonts w:ascii="Cambria Math" w:hAnsi="Cambria Math" w:cs="楷体_GB2312"/>
                <w:bCs/>
                <w:szCs w:val="21"/>
              </w:rPr>
            </m:ctrlPr>
          </m:sSubPr>
          <m:e>
            <m:r>
              <w:rPr>
                <w:rFonts w:ascii="Cambria Math" w:hAnsi="Cambria Math" w:cs="楷体_GB2312"/>
                <w:szCs w:val="21"/>
              </w:rPr>
              <m:t>A</m:t>
            </m:r>
          </m:e>
          <m:sub>
            <m:r>
              <m:rPr>
                <m:sty m:val="p"/>
              </m:rPr>
              <w:rPr>
                <w:rFonts w:ascii="Cambria Math" w:hAnsi="Cambria Math" w:cs="楷体_GB2312"/>
                <w:szCs w:val="21"/>
              </w:rPr>
              <m:t>1</m:t>
            </m:r>
          </m:sub>
        </m:sSub>
        <m:r>
          <m:rPr>
            <m:sty m:val="p"/>
          </m:rPr>
          <w:rPr>
            <w:rFonts w:ascii="Cambria Math" w:hAnsi="Cambria Math" w:cs="楷体_GB2312"/>
            <w:szCs w:val="21"/>
          </w:rPr>
          <m:t>,…,</m:t>
        </m:r>
        <m:sSub>
          <m:sSubPr>
            <m:ctrlPr>
              <w:rPr>
                <w:rFonts w:ascii="Cambria Math" w:hAnsi="Cambria Math" w:cs="楷体_GB2312"/>
                <w:bCs/>
                <w:szCs w:val="21"/>
              </w:rPr>
            </m:ctrlPr>
          </m:sSubPr>
          <m:e>
            <m:r>
              <w:rPr>
                <w:rFonts w:ascii="Cambria Math" w:hAnsi="Cambria Math" w:cs="楷体_GB2312"/>
                <w:szCs w:val="21"/>
              </w:rPr>
              <m:t>A</m:t>
            </m:r>
          </m:e>
          <m:sub>
            <m:r>
              <w:rPr>
                <w:rFonts w:ascii="Cambria Math" w:hAnsi="Cambria Math" w:cs="楷体_GB2312"/>
                <w:szCs w:val="21"/>
              </w:rPr>
              <m:t>s</m:t>
            </m:r>
          </m:sub>
        </m:sSub>
      </m:oMath>
      <w:r w:rsidRPr="000C4DC1">
        <w:rPr>
          <w:rFonts w:ascii="宋体" w:hAnsi="宋体" w:cs="楷体_GB2312" w:hint="eastAsia"/>
          <w:bCs/>
          <w:szCs w:val="21"/>
        </w:rPr>
        <w:t>和</w:t>
      </w:r>
      <m:oMath>
        <m:sSub>
          <m:sSubPr>
            <m:ctrlPr>
              <w:rPr>
                <w:rFonts w:ascii="Cambria Math" w:hAnsi="Cambria Math" w:cs="楷体_GB2312"/>
                <w:bCs/>
                <w:szCs w:val="21"/>
              </w:rPr>
            </m:ctrlPr>
          </m:sSubPr>
          <m:e>
            <m:r>
              <w:rPr>
                <w:rFonts w:ascii="Cambria Math" w:hAnsi="Cambria Math" w:cs="楷体_GB2312"/>
                <w:szCs w:val="21"/>
              </w:rPr>
              <m:t>B</m:t>
            </m:r>
          </m:e>
          <m:sub>
            <m:r>
              <m:rPr>
                <m:sty m:val="p"/>
              </m:rPr>
              <w:rPr>
                <w:rFonts w:ascii="Cambria Math" w:hAnsi="Cambria Math" w:cs="楷体_GB2312"/>
                <w:szCs w:val="21"/>
              </w:rPr>
              <m:t>1</m:t>
            </m:r>
          </m:sub>
        </m:sSub>
        <m:r>
          <m:rPr>
            <m:sty m:val="p"/>
          </m:rPr>
          <w:rPr>
            <w:rFonts w:ascii="Cambria Math" w:hAnsi="Cambria Math" w:cs="楷体_GB2312"/>
            <w:szCs w:val="21"/>
          </w:rPr>
          <m:t>,…,</m:t>
        </m:r>
        <m:sSub>
          <m:sSubPr>
            <m:ctrlPr>
              <w:rPr>
                <w:rFonts w:ascii="Cambria Math" w:hAnsi="Cambria Math" w:cs="楷体_GB2312"/>
                <w:bCs/>
                <w:szCs w:val="21"/>
              </w:rPr>
            </m:ctrlPr>
          </m:sSubPr>
          <m:e>
            <m:r>
              <w:rPr>
                <w:rFonts w:ascii="Cambria Math" w:hAnsi="Cambria Math" w:cs="楷体_GB2312"/>
                <w:szCs w:val="21"/>
              </w:rPr>
              <m:t>B</m:t>
            </m:r>
          </m:e>
          <m:sub>
            <m:r>
              <w:rPr>
                <w:rFonts w:ascii="Cambria Math" w:hAnsi="Cambria Math" w:cs="楷体_GB2312"/>
                <w:szCs w:val="21"/>
              </w:rPr>
              <m:t>l</m:t>
            </m:r>
          </m:sub>
        </m:sSub>
      </m:oMath>
      <w:r w:rsidRPr="000C4DC1">
        <w:rPr>
          <w:rFonts w:ascii="宋体" w:hAnsi="宋体" w:cs="楷体_GB2312" w:hint="eastAsia"/>
          <w:bCs/>
          <w:szCs w:val="21"/>
        </w:rPr>
        <w:t>。我们</w:t>
      </w:r>
      <w:r w:rsidRPr="000C4DC1">
        <w:rPr>
          <w:rFonts w:ascii="宋体" w:hAnsi="宋体" w:cs="楷体_GB2312"/>
          <w:bCs/>
          <w:szCs w:val="21"/>
        </w:rPr>
        <w:t>定义强条件mass</w:t>
      </w:r>
      <w:r w:rsidRPr="000C4DC1">
        <w:rPr>
          <w:rFonts w:ascii="宋体" w:hAnsi="宋体" w:cs="楷体_GB2312" w:hint="eastAsia"/>
          <w:bCs/>
          <w:szCs w:val="21"/>
        </w:rPr>
        <w:t>函数</w:t>
      </w:r>
      <w:r w:rsidRPr="000C4DC1">
        <w:rPr>
          <w:rFonts w:ascii="宋体" w:hAnsi="宋体" w:cs="楷体_GB2312"/>
          <w:bCs/>
          <w:szCs w:val="21"/>
        </w:rPr>
        <w:t>如下</w:t>
      </w:r>
    </w:p>
    <w:p w:rsidR="00D574DF" w:rsidRPr="000C4DC1" w:rsidRDefault="009855AF" w:rsidP="000C4DC1">
      <w:pPr>
        <w:snapToGrid w:val="0"/>
        <w:spacing w:afterLines="30" w:after="93" w:line="312" w:lineRule="auto"/>
        <w:ind w:firstLineChars="200" w:firstLine="420"/>
        <w:rPr>
          <w:rFonts w:ascii="宋体" w:hAnsi="宋体" w:cs="楷体_GB2312"/>
          <w:bCs/>
          <w:szCs w:val="21"/>
        </w:rPr>
      </w:pPr>
      <m:oMathPara>
        <m:oMath>
          <m:acc>
            <m:accPr>
              <m:ctrlPr>
                <w:rPr>
                  <w:rFonts w:ascii="Cambria Math" w:hAnsi="Cambria Math" w:cs="楷体_GB2312"/>
                  <w:bCs/>
                  <w:szCs w:val="21"/>
                </w:rPr>
              </m:ctrlPr>
            </m:accPr>
            <m:e>
              <m:r>
                <w:rPr>
                  <w:rFonts w:ascii="Cambria Math" w:hAnsi="Cambria Math" w:cs="楷体_GB2312"/>
                  <w:szCs w:val="21"/>
                </w:rPr>
                <m:t>m</m:t>
              </m:r>
            </m:e>
          </m:acc>
          <m:r>
            <m:rPr>
              <m:sty m:val="p"/>
            </m:rPr>
            <w:rPr>
              <w:rFonts w:ascii="Cambria Math" w:hAnsi="Cambria Math" w:cs="楷体_GB2312"/>
              <w:szCs w:val="21"/>
            </w:rPr>
            <m:t>=</m:t>
          </m:r>
          <m:acc>
            <m:accPr>
              <m:ctrlPr>
                <w:rPr>
                  <w:rFonts w:ascii="Cambria Math" w:hAnsi="Cambria Math" w:cs="楷体_GB2312"/>
                  <w:bCs/>
                  <w:szCs w:val="21"/>
                </w:rPr>
              </m:ctrlPr>
            </m:accPr>
            <m:e>
              <m:r>
                <w:rPr>
                  <w:rFonts w:ascii="Cambria Math" w:hAnsi="Cambria Math" w:cs="楷体_GB2312"/>
                  <w:szCs w:val="21"/>
                </w:rPr>
                <m:t>m</m:t>
              </m:r>
            </m:e>
          </m:acc>
          <m:d>
            <m:dPr>
              <m:ctrlPr>
                <w:rPr>
                  <w:rFonts w:ascii="Cambria Math" w:hAnsi="Cambria Math" w:cs="楷体_GB2312"/>
                  <w:bCs/>
                  <w:szCs w:val="21"/>
                </w:rPr>
              </m:ctrlPr>
            </m:dPr>
            <m:e>
              <m:sSub>
                <m:sSubPr>
                  <m:ctrlPr>
                    <w:rPr>
                      <w:rFonts w:ascii="Cambria Math" w:hAnsi="Cambria Math" w:cs="楷体_GB2312"/>
                      <w:bCs/>
                      <w:szCs w:val="21"/>
                    </w:rPr>
                  </m:ctrlPr>
                </m:sSubPr>
                <m:e>
                  <m:r>
                    <w:rPr>
                      <w:rFonts w:ascii="Cambria Math" w:hAnsi="Cambria Math" w:cs="楷体_GB2312"/>
                      <w:szCs w:val="21"/>
                    </w:rPr>
                    <m:t>A</m:t>
                  </m:r>
                </m:e>
                <m:sub>
                  <m:r>
                    <w:rPr>
                      <w:rFonts w:ascii="Cambria Math" w:hAnsi="Cambria Math" w:cs="楷体_GB2312"/>
                      <w:szCs w:val="21"/>
                    </w:rPr>
                    <m:t>t</m:t>
                  </m:r>
                </m:sub>
              </m:sSub>
            </m:e>
            <m:e>
              <m:sSub>
                <m:sSubPr>
                  <m:ctrlPr>
                    <w:rPr>
                      <w:rFonts w:ascii="Cambria Math" w:hAnsi="Cambria Math" w:cs="楷体_GB2312"/>
                      <w:bCs/>
                      <w:szCs w:val="21"/>
                    </w:rPr>
                  </m:ctrlPr>
                </m:sSubPr>
                <m:e>
                  <m:r>
                    <w:rPr>
                      <w:rFonts w:ascii="Cambria Math" w:hAnsi="Cambria Math" w:cs="楷体_GB2312"/>
                      <w:szCs w:val="21"/>
                    </w:rPr>
                    <m:t>B</m:t>
                  </m:r>
                </m:e>
                <m:sub>
                  <m:r>
                    <w:rPr>
                      <w:rFonts w:ascii="Cambria Math" w:hAnsi="Cambria Math" w:cs="楷体_GB2312"/>
                      <w:szCs w:val="21"/>
                    </w:rPr>
                    <m:t>k</m:t>
                  </m:r>
                </m:sub>
              </m:sSub>
            </m:e>
          </m:d>
          <m:r>
            <m:rPr>
              <m:sty m:val="p"/>
            </m:rPr>
            <w:rPr>
              <w:rFonts w:ascii="Cambria Math" w:hAnsi="Cambria Math" w:cs="楷体_GB2312"/>
              <w:szCs w:val="21"/>
            </w:rPr>
            <m:t>=</m:t>
          </m:r>
          <m:f>
            <m:fPr>
              <m:ctrlPr>
                <w:rPr>
                  <w:rFonts w:ascii="Cambria Math" w:hAnsi="Cambria Math" w:cs="楷体_GB2312"/>
                  <w:bCs/>
                  <w:szCs w:val="21"/>
                </w:rPr>
              </m:ctrlPr>
            </m:fPr>
            <m:num>
              <m:r>
                <w:rPr>
                  <w:rFonts w:ascii="Cambria Math" w:hAnsi="Cambria Math" w:cs="楷体_GB2312"/>
                  <w:szCs w:val="21"/>
                </w:rPr>
                <m:t>m</m:t>
              </m:r>
              <m:sSub>
                <m:sSubPr>
                  <m:ctrlPr>
                    <w:rPr>
                      <w:rFonts w:ascii="Cambria Math" w:hAnsi="Cambria Math" w:cs="楷体_GB2312"/>
                      <w:bCs/>
                      <w:szCs w:val="21"/>
                    </w:rPr>
                  </m:ctrlPr>
                </m:sSubPr>
                <m:e>
                  <m:d>
                    <m:dPr>
                      <m:ctrlPr>
                        <w:rPr>
                          <w:rFonts w:ascii="Cambria Math" w:hAnsi="Cambria Math" w:cs="楷体_GB2312"/>
                          <w:bCs/>
                          <w:szCs w:val="21"/>
                        </w:rPr>
                      </m:ctrlPr>
                    </m:dPr>
                    <m:e>
                      <m:sSub>
                        <m:sSubPr>
                          <m:ctrlPr>
                            <w:rPr>
                              <w:rFonts w:ascii="Cambria Math" w:hAnsi="Cambria Math" w:cs="楷体_GB2312"/>
                              <w:bCs/>
                              <w:szCs w:val="21"/>
                            </w:rPr>
                          </m:ctrlPr>
                        </m:sSubPr>
                        <m:e>
                          <m:r>
                            <w:rPr>
                              <w:rFonts w:ascii="Cambria Math" w:hAnsi="Cambria Math" w:cs="楷体_GB2312"/>
                              <w:szCs w:val="21"/>
                            </w:rPr>
                            <m:t>A</m:t>
                          </m:r>
                        </m:e>
                        <m:sub>
                          <m:r>
                            <w:rPr>
                              <w:rFonts w:ascii="Cambria Math" w:hAnsi="Cambria Math" w:cs="楷体_GB2312"/>
                              <w:szCs w:val="21"/>
                            </w:rPr>
                            <m:t>t</m:t>
                          </m:r>
                        </m:sub>
                      </m:sSub>
                    </m:e>
                    <m:e>
                      <m:sSub>
                        <m:sSubPr>
                          <m:ctrlPr>
                            <w:rPr>
                              <w:rFonts w:ascii="Cambria Math" w:hAnsi="Cambria Math" w:cs="楷体_GB2312"/>
                              <w:bCs/>
                              <w:szCs w:val="21"/>
                            </w:rPr>
                          </m:ctrlPr>
                        </m:sSubPr>
                        <m:e>
                          <m:r>
                            <w:rPr>
                              <w:rFonts w:ascii="Cambria Math" w:hAnsi="Cambria Math" w:cs="楷体_GB2312"/>
                              <w:szCs w:val="21"/>
                            </w:rPr>
                            <m:t>B</m:t>
                          </m:r>
                        </m:e>
                        <m:sub>
                          <m:r>
                            <w:rPr>
                              <w:rFonts w:ascii="Cambria Math" w:hAnsi="Cambria Math" w:cs="楷体_GB2312"/>
                              <w:szCs w:val="21"/>
                            </w:rPr>
                            <m:t>k</m:t>
                          </m:r>
                        </m:sub>
                      </m:sSub>
                    </m:e>
                  </m:d>
                </m:e>
                <m:sub>
                  <m:sSub>
                    <m:sSubPr>
                      <m:ctrlPr>
                        <w:rPr>
                          <w:rFonts w:ascii="Cambria Math" w:hAnsi="Cambria Math" w:cs="楷体_GB2312"/>
                          <w:bCs/>
                          <w:szCs w:val="21"/>
                        </w:rPr>
                      </m:ctrlPr>
                    </m:sSubPr>
                    <m:e>
                      <m:r>
                        <w:rPr>
                          <w:rFonts w:ascii="Cambria Math" w:hAnsi="Cambria Math" w:cs="楷体_GB2312"/>
                          <w:szCs w:val="21"/>
                        </w:rPr>
                        <m:t>A</m:t>
                      </m:r>
                    </m:e>
                    <m:sub>
                      <m:r>
                        <w:rPr>
                          <w:rFonts w:ascii="Cambria Math" w:hAnsi="Cambria Math" w:cs="楷体_GB2312"/>
                          <w:szCs w:val="21"/>
                        </w:rPr>
                        <m:t>t</m:t>
                      </m:r>
                    </m:sub>
                  </m:sSub>
                  <m:r>
                    <m:rPr>
                      <m:sty m:val="p"/>
                    </m:rPr>
                    <w:rPr>
                      <w:rFonts w:ascii="Cambria Math" w:hAnsi="Cambria Math" w:cs="楷体_GB2312"/>
                      <w:szCs w:val="21"/>
                    </w:rPr>
                    <m:t>⊆</m:t>
                  </m:r>
                  <m:sSub>
                    <m:sSubPr>
                      <m:ctrlPr>
                        <w:rPr>
                          <w:rFonts w:ascii="Cambria Math" w:hAnsi="Cambria Math" w:cs="楷体_GB2312"/>
                          <w:bCs/>
                          <w:szCs w:val="21"/>
                        </w:rPr>
                      </m:ctrlPr>
                    </m:sSubPr>
                    <m:e>
                      <m:r>
                        <w:rPr>
                          <w:rFonts w:ascii="Cambria Math" w:hAnsi="Cambria Math" w:cs="楷体_GB2312"/>
                          <w:szCs w:val="21"/>
                        </w:rPr>
                        <m:t>B</m:t>
                      </m:r>
                    </m:e>
                    <m:sub>
                      <m:r>
                        <w:rPr>
                          <w:rFonts w:ascii="Cambria Math" w:hAnsi="Cambria Math" w:cs="楷体_GB2312"/>
                          <w:szCs w:val="21"/>
                        </w:rPr>
                        <m:t>k</m:t>
                      </m:r>
                    </m:sub>
                  </m:sSub>
                </m:sub>
              </m:sSub>
            </m:num>
            <m:den>
              <m:nary>
                <m:naryPr>
                  <m:chr m:val="∑"/>
                  <m:limLoc m:val="undOvr"/>
                  <m:supHide m:val="1"/>
                  <m:ctrlPr>
                    <w:rPr>
                      <w:rFonts w:ascii="Cambria Math" w:hAnsi="Cambria Math" w:cs="楷体_GB2312"/>
                      <w:bCs/>
                      <w:szCs w:val="21"/>
                    </w:rPr>
                  </m:ctrlPr>
                </m:naryPr>
                <m:sub>
                  <m:sSub>
                    <m:sSubPr>
                      <m:ctrlPr>
                        <w:rPr>
                          <w:rFonts w:ascii="Cambria Math" w:hAnsi="Cambria Math" w:cs="楷体_GB2312"/>
                          <w:bCs/>
                          <w:szCs w:val="21"/>
                        </w:rPr>
                      </m:ctrlPr>
                    </m:sSubPr>
                    <m:e>
                      <m:r>
                        <w:rPr>
                          <w:rFonts w:ascii="Cambria Math" w:hAnsi="Cambria Math" w:cs="楷体_GB2312"/>
                          <w:szCs w:val="21"/>
                        </w:rPr>
                        <m:t>A</m:t>
                      </m:r>
                    </m:e>
                    <m:sub>
                      <m:r>
                        <w:rPr>
                          <w:rFonts w:ascii="Cambria Math" w:hAnsi="Cambria Math" w:cs="楷体_GB2312"/>
                          <w:szCs w:val="21"/>
                        </w:rPr>
                        <m:t>r</m:t>
                      </m:r>
                    </m:sub>
                  </m:sSub>
                  <m:r>
                    <m:rPr>
                      <m:sty m:val="p"/>
                    </m:rPr>
                    <w:rPr>
                      <w:rFonts w:ascii="Cambria Math" w:hAnsi="Cambria Math" w:cs="楷体_GB2312"/>
                      <w:szCs w:val="21"/>
                    </w:rPr>
                    <m:t>∩</m:t>
                  </m:r>
                  <m:sSub>
                    <m:sSubPr>
                      <m:ctrlPr>
                        <w:rPr>
                          <w:rFonts w:ascii="Cambria Math" w:hAnsi="Cambria Math" w:cs="楷体_GB2312"/>
                          <w:bCs/>
                          <w:szCs w:val="21"/>
                        </w:rPr>
                      </m:ctrlPr>
                    </m:sSubPr>
                    <m:e>
                      <m:r>
                        <w:rPr>
                          <w:rFonts w:ascii="Cambria Math" w:hAnsi="Cambria Math" w:cs="楷体_GB2312"/>
                          <w:szCs w:val="21"/>
                        </w:rPr>
                        <m:t>B</m:t>
                      </m:r>
                    </m:e>
                    <m:sub>
                      <m:r>
                        <w:rPr>
                          <w:rFonts w:ascii="Cambria Math" w:hAnsi="Cambria Math" w:cs="楷体_GB2312"/>
                          <w:szCs w:val="21"/>
                        </w:rPr>
                        <m:t>k</m:t>
                      </m:r>
                    </m:sub>
                  </m:sSub>
                  <m:r>
                    <m:rPr>
                      <m:sty m:val="p"/>
                    </m:rPr>
                    <w:rPr>
                      <w:rFonts w:ascii="Cambria Math" w:hAnsi="Cambria Math" w:cs="楷体_GB2312"/>
                      <w:szCs w:val="21"/>
                    </w:rPr>
                    <m:t>⊆</m:t>
                  </m:r>
                  <m:r>
                    <w:rPr>
                      <w:rFonts w:ascii="Cambria Math" w:hAnsi="Cambria Math" w:cs="楷体_GB2312"/>
                      <w:szCs w:val="21"/>
                    </w:rPr>
                    <m:t>J</m:t>
                  </m:r>
                  <m:d>
                    <m:dPr>
                      <m:ctrlPr>
                        <w:rPr>
                          <w:rFonts w:ascii="Cambria Math" w:hAnsi="Cambria Math" w:cs="楷体_GB2312"/>
                          <w:bCs/>
                          <w:szCs w:val="21"/>
                        </w:rPr>
                      </m:ctrlPr>
                    </m:dPr>
                    <m:e>
                      <m:r>
                        <w:rPr>
                          <w:rFonts w:ascii="Cambria Math" w:hAnsi="Cambria Math" w:cs="楷体_GB2312"/>
                          <w:szCs w:val="21"/>
                        </w:rPr>
                        <m:t>X</m:t>
                      </m:r>
                      <m:r>
                        <m:rPr>
                          <m:sty m:val="p"/>
                        </m:rPr>
                        <w:rPr>
                          <w:rFonts w:ascii="Cambria Math" w:hAnsi="Cambria Math" w:cs="楷体_GB2312"/>
                          <w:szCs w:val="21"/>
                        </w:rPr>
                        <m:t>∩</m:t>
                      </m:r>
                      <m:r>
                        <w:rPr>
                          <w:rFonts w:ascii="Cambria Math" w:hAnsi="Cambria Math" w:cs="楷体_GB2312"/>
                          <w:szCs w:val="21"/>
                        </w:rPr>
                        <m:t>Y</m:t>
                      </m:r>
                    </m:e>
                  </m:d>
                  <m:r>
                    <m:rPr>
                      <m:sty m:val="p"/>
                    </m:rPr>
                    <w:rPr>
                      <w:rFonts w:ascii="Cambria Math" w:hAnsi="Cambria Math" w:cs="楷体_GB2312"/>
                      <w:szCs w:val="21"/>
                    </w:rPr>
                    <m:t>,</m:t>
                  </m:r>
                  <m:sSub>
                    <m:sSubPr>
                      <m:ctrlPr>
                        <w:rPr>
                          <w:rFonts w:ascii="Cambria Math" w:hAnsi="Cambria Math" w:cs="楷体_GB2312"/>
                          <w:bCs/>
                          <w:szCs w:val="21"/>
                        </w:rPr>
                      </m:ctrlPr>
                    </m:sSubPr>
                    <m:e>
                      <m:r>
                        <w:rPr>
                          <w:rFonts w:ascii="Cambria Math" w:hAnsi="Cambria Math" w:cs="楷体_GB2312"/>
                          <w:szCs w:val="21"/>
                        </w:rPr>
                        <m:t>A</m:t>
                      </m:r>
                    </m:e>
                    <m:sub>
                      <m:r>
                        <w:rPr>
                          <w:rFonts w:ascii="Cambria Math" w:hAnsi="Cambria Math" w:cs="楷体_GB2312"/>
                          <w:szCs w:val="21"/>
                        </w:rPr>
                        <m:t>r</m:t>
                      </m:r>
                    </m:sub>
                  </m:sSub>
                  <m:r>
                    <m:rPr>
                      <m:sty m:val="p"/>
                    </m:rPr>
                    <w:rPr>
                      <w:rFonts w:ascii="Cambria Math" w:hAnsi="Cambria Math" w:cs="楷体_GB2312"/>
                      <w:szCs w:val="21"/>
                    </w:rPr>
                    <m:t>⊆</m:t>
                  </m:r>
                  <m:sSub>
                    <m:sSubPr>
                      <m:ctrlPr>
                        <w:rPr>
                          <w:rFonts w:ascii="Cambria Math" w:hAnsi="Cambria Math" w:cs="楷体_GB2312"/>
                          <w:bCs/>
                          <w:szCs w:val="21"/>
                        </w:rPr>
                      </m:ctrlPr>
                    </m:sSubPr>
                    <m:e>
                      <m:r>
                        <w:rPr>
                          <w:rFonts w:ascii="Cambria Math" w:hAnsi="Cambria Math" w:cs="楷体_GB2312"/>
                          <w:szCs w:val="21"/>
                        </w:rPr>
                        <m:t>B</m:t>
                      </m:r>
                    </m:e>
                    <m:sub>
                      <m:r>
                        <w:rPr>
                          <w:rFonts w:ascii="Cambria Math" w:hAnsi="Cambria Math" w:cs="楷体_GB2312"/>
                          <w:szCs w:val="21"/>
                        </w:rPr>
                        <m:t>k</m:t>
                      </m:r>
                    </m:sub>
                  </m:sSub>
                </m:sub>
                <m:sup/>
                <m:e>
                  <m:r>
                    <w:rPr>
                      <w:rFonts w:ascii="Cambria Math" w:hAnsi="Cambria Math" w:cs="楷体_GB2312"/>
                      <w:szCs w:val="21"/>
                    </w:rPr>
                    <m:t>m</m:t>
                  </m:r>
                  <m:d>
                    <m:dPr>
                      <m:ctrlPr>
                        <w:rPr>
                          <w:rFonts w:ascii="Cambria Math" w:hAnsi="Cambria Math" w:cs="楷体_GB2312"/>
                          <w:bCs/>
                          <w:szCs w:val="21"/>
                        </w:rPr>
                      </m:ctrlPr>
                    </m:dPr>
                    <m:e>
                      <m:sSub>
                        <m:sSubPr>
                          <m:ctrlPr>
                            <w:rPr>
                              <w:rFonts w:ascii="Cambria Math" w:hAnsi="Cambria Math" w:cs="楷体_GB2312"/>
                              <w:bCs/>
                              <w:szCs w:val="21"/>
                            </w:rPr>
                          </m:ctrlPr>
                        </m:sSubPr>
                        <m:e>
                          <m:r>
                            <w:rPr>
                              <w:rFonts w:ascii="Cambria Math" w:hAnsi="Cambria Math" w:cs="楷体_GB2312"/>
                              <w:szCs w:val="21"/>
                            </w:rPr>
                            <m:t>A</m:t>
                          </m:r>
                        </m:e>
                        <m:sub>
                          <m:r>
                            <w:rPr>
                              <w:rFonts w:ascii="Cambria Math" w:hAnsi="Cambria Math" w:cs="楷体_GB2312"/>
                              <w:szCs w:val="21"/>
                            </w:rPr>
                            <m:t>r</m:t>
                          </m:r>
                        </m:sub>
                      </m:sSub>
                      <m:r>
                        <m:rPr>
                          <m:sty m:val="p"/>
                        </m:rPr>
                        <w:rPr>
                          <w:rFonts w:ascii="Cambria Math" w:hAnsi="Cambria Math" w:cs="楷体_GB2312"/>
                          <w:szCs w:val="21"/>
                        </w:rPr>
                        <m:t>∩</m:t>
                      </m:r>
                      <m:sSub>
                        <m:sSubPr>
                          <m:ctrlPr>
                            <w:rPr>
                              <w:rFonts w:ascii="Cambria Math" w:hAnsi="Cambria Math" w:cs="楷体_GB2312"/>
                              <w:bCs/>
                              <w:szCs w:val="21"/>
                            </w:rPr>
                          </m:ctrlPr>
                        </m:sSubPr>
                        <m:e>
                          <m:r>
                            <w:rPr>
                              <w:rFonts w:ascii="Cambria Math" w:hAnsi="Cambria Math" w:cs="楷体_GB2312"/>
                              <w:szCs w:val="21"/>
                            </w:rPr>
                            <m:t>B</m:t>
                          </m:r>
                        </m:e>
                        <m:sub>
                          <m:r>
                            <w:rPr>
                              <w:rFonts w:ascii="Cambria Math" w:hAnsi="Cambria Math" w:cs="楷体_GB2312"/>
                              <w:szCs w:val="21"/>
                            </w:rPr>
                            <m:t>k</m:t>
                          </m:r>
                        </m:sub>
                      </m:sSub>
                    </m:e>
                  </m:d>
                </m:e>
              </m:nary>
            </m:den>
          </m:f>
        </m:oMath>
      </m:oMathPara>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其中m，</w:t>
      </w:r>
      <w:r w:rsidRPr="000C4DC1">
        <w:rPr>
          <w:rFonts w:ascii="宋体" w:hAnsi="宋体" w:cs="楷体_GB2312"/>
          <w:bCs/>
          <w:szCs w:val="21"/>
        </w:rPr>
        <w:t>是</w:t>
      </w:r>
      <m:oMath>
        <m:sSub>
          <m:sSubPr>
            <m:ctrlPr>
              <w:rPr>
                <w:rFonts w:ascii="Cambria Math" w:hAnsi="Cambria Math" w:cs="楷体_GB2312"/>
                <w:bCs/>
                <w:szCs w:val="21"/>
              </w:rPr>
            </m:ctrlPr>
          </m:sSubPr>
          <m:e>
            <m:r>
              <w:rPr>
                <w:rFonts w:ascii="Cambria Math" w:hAnsi="Cambria Math" w:cs="楷体_GB2312"/>
                <w:szCs w:val="21"/>
              </w:rPr>
              <m:t>m</m:t>
            </m:r>
          </m:e>
          <m:sub>
            <m:r>
              <m:rPr>
                <m:sty m:val="p"/>
              </m:rPr>
              <w:rPr>
                <w:rFonts w:ascii="Cambria Math" w:hAnsi="Cambria Math" w:cs="楷体_GB2312"/>
                <w:szCs w:val="21"/>
              </w:rPr>
              <m:t>1</m:t>
            </m:r>
          </m:sub>
        </m:sSub>
      </m:oMath>
      <w:r w:rsidRPr="000C4DC1">
        <w:rPr>
          <w:rFonts w:ascii="宋体" w:hAnsi="宋体" w:cs="楷体_GB2312" w:hint="eastAsia"/>
          <w:bCs/>
          <w:szCs w:val="21"/>
        </w:rPr>
        <w:t>和</w:t>
      </w:r>
      <m:oMath>
        <m:sSub>
          <m:sSubPr>
            <m:ctrlPr>
              <w:rPr>
                <w:rFonts w:ascii="Cambria Math" w:hAnsi="Cambria Math" w:cs="楷体_GB2312"/>
                <w:bCs/>
                <w:szCs w:val="21"/>
              </w:rPr>
            </m:ctrlPr>
          </m:sSubPr>
          <m:e>
            <m:r>
              <w:rPr>
                <w:rFonts w:ascii="Cambria Math" w:hAnsi="Cambria Math" w:cs="楷体_GB2312"/>
                <w:szCs w:val="21"/>
              </w:rPr>
              <m:t>m</m:t>
            </m:r>
          </m:e>
          <m:sub>
            <m:r>
              <m:rPr>
                <m:sty m:val="p"/>
              </m:rPr>
              <w:rPr>
                <w:rFonts w:ascii="Cambria Math" w:hAnsi="Cambria Math" w:cs="楷体_GB2312"/>
                <w:szCs w:val="21"/>
              </w:rPr>
              <m:t>2</m:t>
            </m:r>
          </m:sub>
        </m:sSub>
      </m:oMath>
      <w:r w:rsidRPr="000C4DC1">
        <w:rPr>
          <w:rFonts w:ascii="宋体" w:hAnsi="宋体" w:cs="楷体_GB2312" w:hint="eastAsia"/>
          <w:bCs/>
          <w:szCs w:val="21"/>
        </w:rPr>
        <w:t>通过Dempster证据</w:t>
      </w:r>
      <w:r w:rsidRPr="000C4DC1">
        <w:rPr>
          <w:rFonts w:ascii="宋体" w:hAnsi="宋体" w:cs="楷体_GB2312"/>
          <w:bCs/>
          <w:szCs w:val="21"/>
        </w:rPr>
        <w:t>合成公式得到的</w:t>
      </w:r>
      <w:r w:rsidRPr="000C4DC1">
        <w:rPr>
          <w:rFonts w:ascii="宋体" w:hAnsi="宋体" w:cs="楷体_GB2312" w:hint="eastAsia"/>
          <w:bCs/>
          <w:szCs w:val="21"/>
        </w:rPr>
        <w:t>mass函数。</w:t>
      </w:r>
      <w:r w:rsidRPr="000C4DC1">
        <w:rPr>
          <w:rFonts w:ascii="宋体" w:hAnsi="宋体" w:cs="楷体_GB2312"/>
          <w:bCs/>
          <w:szCs w:val="21"/>
        </w:rPr>
        <w:t>这里</w:t>
      </w:r>
      <m:oMath>
        <m:acc>
          <m:accPr>
            <m:ctrlPr>
              <w:rPr>
                <w:rFonts w:ascii="Cambria Math" w:hAnsi="Cambria Math" w:cs="楷体_GB2312"/>
                <w:bCs/>
                <w:szCs w:val="21"/>
              </w:rPr>
            </m:ctrlPr>
          </m:accPr>
          <m:e>
            <m:r>
              <w:rPr>
                <w:rFonts w:ascii="Cambria Math" w:hAnsi="Cambria Math" w:cs="楷体_GB2312"/>
                <w:szCs w:val="21"/>
              </w:rPr>
              <m:t>m</m:t>
            </m:r>
          </m:e>
        </m:acc>
      </m:oMath>
      <w:r w:rsidRPr="000C4DC1">
        <w:rPr>
          <w:rFonts w:ascii="宋体" w:hAnsi="宋体" w:cs="楷体_GB2312" w:hint="eastAsia"/>
          <w:bCs/>
          <w:szCs w:val="21"/>
        </w:rPr>
        <w:t>的</w:t>
      </w:r>
      <w:r w:rsidRPr="000C4DC1">
        <w:rPr>
          <w:rFonts w:ascii="宋体" w:hAnsi="宋体" w:cs="楷体_GB2312"/>
          <w:bCs/>
          <w:szCs w:val="21"/>
        </w:rPr>
        <w:t>定义成立要求条件比较严格，仅当</w:t>
      </w:r>
      <m:oMath>
        <m:sSub>
          <m:sSubPr>
            <m:ctrlPr>
              <w:rPr>
                <w:rFonts w:ascii="Cambria Math" w:hAnsi="Cambria Math" w:cs="楷体_GB2312"/>
                <w:bCs/>
                <w:szCs w:val="21"/>
              </w:rPr>
            </m:ctrlPr>
          </m:sSubPr>
          <m:e>
            <m:r>
              <w:rPr>
                <w:rFonts w:ascii="Cambria Math" w:hAnsi="Cambria Math" w:cs="楷体_GB2312"/>
                <w:szCs w:val="21"/>
              </w:rPr>
              <m:t>A</m:t>
            </m:r>
          </m:e>
          <m:sub>
            <m:r>
              <w:rPr>
                <w:rFonts w:ascii="Cambria Math" w:hAnsi="Cambria Math" w:cs="楷体_GB2312"/>
                <w:szCs w:val="21"/>
              </w:rPr>
              <m:t>t</m:t>
            </m:r>
          </m:sub>
        </m:sSub>
        <m:r>
          <m:rPr>
            <m:sty m:val="p"/>
          </m:rPr>
          <w:rPr>
            <w:rFonts w:ascii="Cambria Math" w:hAnsi="Cambria Math" w:cs="楷体_GB2312"/>
            <w:szCs w:val="21"/>
          </w:rPr>
          <m:t>⊆</m:t>
        </m:r>
        <m:sSub>
          <m:sSubPr>
            <m:ctrlPr>
              <w:rPr>
                <w:rFonts w:ascii="Cambria Math" w:hAnsi="Cambria Math" w:cs="楷体_GB2312"/>
                <w:bCs/>
                <w:szCs w:val="21"/>
              </w:rPr>
            </m:ctrlPr>
          </m:sSubPr>
          <m:e>
            <m:r>
              <w:rPr>
                <w:rFonts w:ascii="Cambria Math" w:hAnsi="Cambria Math" w:cs="楷体_GB2312"/>
                <w:szCs w:val="21"/>
              </w:rPr>
              <m:t>B</m:t>
            </m:r>
          </m:e>
          <m:sub>
            <m:r>
              <w:rPr>
                <w:rFonts w:ascii="Cambria Math" w:hAnsi="Cambria Math" w:cs="楷体_GB2312"/>
                <w:szCs w:val="21"/>
              </w:rPr>
              <m:t>k</m:t>
            </m:r>
          </m:sub>
        </m:sSub>
      </m:oMath>
      <w:r w:rsidRPr="000C4DC1">
        <w:rPr>
          <w:rFonts w:ascii="宋体" w:hAnsi="宋体" w:cs="楷体_GB2312" w:hint="eastAsia"/>
          <w:bCs/>
          <w:szCs w:val="21"/>
        </w:rPr>
        <w:t>时</w:t>
      </w:r>
      <w:r w:rsidRPr="000C4DC1">
        <w:rPr>
          <w:rFonts w:ascii="宋体" w:hAnsi="宋体" w:cs="楷体_GB2312"/>
          <w:bCs/>
          <w:szCs w:val="21"/>
        </w:rPr>
        <w:t>成立，这就是强条件</w:t>
      </w:r>
      <w:r w:rsidRPr="000C4DC1">
        <w:rPr>
          <w:rFonts w:ascii="宋体" w:hAnsi="宋体" w:cs="楷体_GB2312" w:hint="eastAsia"/>
          <w:bCs/>
          <w:szCs w:val="21"/>
        </w:rPr>
        <w:t>mass函数</w:t>
      </w:r>
      <w:r w:rsidRPr="000C4DC1">
        <w:rPr>
          <w:rFonts w:ascii="宋体" w:hAnsi="宋体" w:cs="楷体_GB2312"/>
          <w:bCs/>
          <w:szCs w:val="21"/>
        </w:rPr>
        <w:t>的类</w:t>
      </w:r>
      <w:r w:rsidRPr="000C4DC1">
        <w:rPr>
          <w:rFonts w:ascii="宋体" w:hAnsi="宋体" w:cs="楷体_GB2312" w:hint="eastAsia"/>
          <w:bCs/>
          <w:szCs w:val="21"/>
        </w:rPr>
        <w:t>Dayes方法</w:t>
      </w:r>
      <w:r w:rsidRPr="000C4DC1">
        <w:rPr>
          <w:rFonts w:ascii="宋体" w:hAnsi="宋体" w:cs="楷体_GB2312"/>
          <w:bCs/>
          <w:szCs w:val="21"/>
        </w:rPr>
        <w:t>。</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证据</w:t>
      </w:r>
      <w:r w:rsidRPr="000C4DC1">
        <w:rPr>
          <w:rFonts w:ascii="宋体" w:hAnsi="宋体" w:cs="楷体_GB2312"/>
          <w:bCs/>
          <w:szCs w:val="21"/>
        </w:rPr>
        <w:t>的更新可以用类</w:t>
      </w:r>
      <w:r w:rsidRPr="000C4DC1">
        <w:rPr>
          <w:rFonts w:ascii="宋体" w:hAnsi="宋体" w:cs="楷体_GB2312" w:hint="eastAsia"/>
          <w:bCs/>
          <w:szCs w:val="21"/>
        </w:rPr>
        <w:t>Jeffrey规则</w:t>
      </w:r>
      <w:r w:rsidRPr="000C4DC1">
        <w:rPr>
          <w:rFonts w:ascii="宋体" w:hAnsi="宋体" w:cs="楷体_GB2312"/>
          <w:bCs/>
          <w:szCs w:val="21"/>
        </w:rPr>
        <w:t>获得</w:t>
      </w:r>
      <m:oMath>
        <m:sSub>
          <m:sSubPr>
            <m:ctrlPr>
              <w:rPr>
                <w:rFonts w:ascii="Cambria Math" w:hAnsi="Cambria Math" w:cs="楷体_GB2312"/>
                <w:bCs/>
                <w:szCs w:val="21"/>
              </w:rPr>
            </m:ctrlPr>
          </m:sSubPr>
          <m:e>
            <m:r>
              <w:rPr>
                <w:rFonts w:ascii="Cambria Math" w:hAnsi="Cambria Math" w:cs="楷体_GB2312"/>
                <w:szCs w:val="21"/>
              </w:rPr>
              <m:t>m</m:t>
            </m:r>
          </m:e>
          <m:sub>
            <m:r>
              <w:rPr>
                <w:rFonts w:ascii="Cambria Math" w:hAnsi="Cambria Math" w:cs="楷体_GB2312"/>
                <w:szCs w:val="21"/>
              </w:rPr>
              <m:t>ε</m:t>
            </m:r>
          </m:sub>
        </m:sSub>
        <m:d>
          <m:dPr>
            <m:ctrlPr>
              <w:rPr>
                <w:rFonts w:ascii="Cambria Math" w:hAnsi="Cambria Math" w:cs="楷体_GB2312"/>
                <w:bCs/>
                <w:szCs w:val="21"/>
              </w:rPr>
            </m:ctrlPr>
          </m:dPr>
          <m:e>
            <m:sSub>
              <m:sSubPr>
                <m:ctrlPr>
                  <w:rPr>
                    <w:rFonts w:ascii="Cambria Math" w:hAnsi="Cambria Math" w:cs="楷体_GB2312"/>
                    <w:bCs/>
                    <w:szCs w:val="21"/>
                  </w:rPr>
                </m:ctrlPr>
              </m:sSubPr>
              <m:e>
                <m:r>
                  <w:rPr>
                    <w:rFonts w:ascii="Cambria Math" w:hAnsi="Cambria Math" w:cs="楷体_GB2312"/>
                    <w:szCs w:val="21"/>
                  </w:rPr>
                  <m:t>A</m:t>
                </m:r>
              </m:e>
              <m:sub>
                <m:r>
                  <w:rPr>
                    <w:rFonts w:ascii="Cambria Math" w:hAnsi="Cambria Math" w:cs="楷体_GB2312"/>
                    <w:szCs w:val="21"/>
                  </w:rPr>
                  <m:t>t</m:t>
                </m:r>
              </m:sub>
            </m:sSub>
          </m:e>
        </m:d>
        <m:r>
          <m:rPr>
            <m:sty m:val="p"/>
          </m:rPr>
          <w:rPr>
            <w:rFonts w:ascii="Cambria Math" w:hAnsi="Cambria Math" w:cs="楷体_GB2312"/>
            <w:szCs w:val="21"/>
          </w:rPr>
          <m:t>=</m:t>
        </m:r>
        <m:nary>
          <m:naryPr>
            <m:chr m:val="∑"/>
            <m:limLoc m:val="undOvr"/>
            <m:ctrlPr>
              <w:rPr>
                <w:rFonts w:ascii="Cambria Math" w:hAnsi="Cambria Math" w:cs="楷体_GB2312"/>
                <w:bCs/>
                <w:szCs w:val="21"/>
              </w:rPr>
            </m:ctrlPr>
          </m:naryPr>
          <m:sub>
            <m:r>
              <w:rPr>
                <w:rFonts w:ascii="Cambria Math" w:hAnsi="Cambria Math" w:cs="楷体_GB2312"/>
                <w:szCs w:val="21"/>
              </w:rPr>
              <m:t>k</m:t>
            </m:r>
            <m:r>
              <m:rPr>
                <m:sty m:val="p"/>
              </m:rPr>
              <w:rPr>
                <w:rFonts w:ascii="Cambria Math" w:hAnsi="Cambria Math" w:cs="楷体_GB2312"/>
                <w:szCs w:val="21"/>
              </w:rPr>
              <m:t>=1</m:t>
            </m:r>
          </m:sub>
          <m:sup>
            <m:r>
              <w:rPr>
                <w:rFonts w:ascii="Cambria Math" w:hAnsi="Cambria Math" w:cs="楷体_GB2312"/>
                <w:szCs w:val="21"/>
              </w:rPr>
              <m:t>l</m:t>
            </m:r>
          </m:sup>
          <m:e>
            <m:acc>
              <m:accPr>
                <m:ctrlPr>
                  <w:rPr>
                    <w:rFonts w:ascii="Cambria Math" w:hAnsi="Cambria Math" w:cs="楷体_GB2312"/>
                    <w:bCs/>
                    <w:szCs w:val="21"/>
                  </w:rPr>
                </m:ctrlPr>
              </m:accPr>
              <m:e>
                <m:r>
                  <w:rPr>
                    <w:rFonts w:ascii="Cambria Math" w:hAnsi="Cambria Math" w:cs="楷体_GB2312"/>
                    <w:szCs w:val="21"/>
                  </w:rPr>
                  <m:t>m</m:t>
                </m:r>
              </m:e>
            </m:acc>
            <m:d>
              <m:dPr>
                <m:ctrlPr>
                  <w:rPr>
                    <w:rFonts w:ascii="Cambria Math" w:hAnsi="Cambria Math" w:cs="楷体_GB2312"/>
                    <w:bCs/>
                    <w:szCs w:val="21"/>
                  </w:rPr>
                </m:ctrlPr>
              </m:dPr>
              <m:e>
                <m:sSub>
                  <m:sSubPr>
                    <m:ctrlPr>
                      <w:rPr>
                        <w:rFonts w:ascii="Cambria Math" w:hAnsi="Cambria Math" w:cs="楷体_GB2312"/>
                        <w:bCs/>
                        <w:szCs w:val="21"/>
                      </w:rPr>
                    </m:ctrlPr>
                  </m:sSubPr>
                  <m:e>
                    <m:r>
                      <w:rPr>
                        <w:rFonts w:ascii="Cambria Math" w:hAnsi="Cambria Math" w:cs="楷体_GB2312"/>
                        <w:szCs w:val="21"/>
                      </w:rPr>
                      <m:t>A</m:t>
                    </m:r>
                  </m:e>
                  <m:sub>
                    <m:r>
                      <w:rPr>
                        <w:rFonts w:ascii="Cambria Math" w:hAnsi="Cambria Math" w:cs="楷体_GB2312"/>
                        <w:szCs w:val="21"/>
                      </w:rPr>
                      <m:t>t</m:t>
                    </m:r>
                  </m:sub>
                </m:sSub>
                <m:r>
                  <m:rPr>
                    <m:sty m:val="p"/>
                  </m:rPr>
                  <w:rPr>
                    <w:rFonts w:ascii="Cambria Math" w:hAnsi="Cambria Math" w:cs="楷体_GB2312"/>
                    <w:szCs w:val="21"/>
                  </w:rPr>
                  <m:t>|</m:t>
                </m:r>
                <m:sSub>
                  <m:sSubPr>
                    <m:ctrlPr>
                      <w:rPr>
                        <w:rFonts w:ascii="Cambria Math" w:hAnsi="Cambria Math" w:cs="楷体_GB2312"/>
                        <w:bCs/>
                        <w:szCs w:val="21"/>
                      </w:rPr>
                    </m:ctrlPr>
                  </m:sSubPr>
                  <m:e>
                    <m:r>
                      <w:rPr>
                        <w:rFonts w:ascii="Cambria Math" w:hAnsi="Cambria Math" w:cs="楷体_GB2312"/>
                        <w:szCs w:val="21"/>
                      </w:rPr>
                      <m:t>B</m:t>
                    </m:r>
                  </m:e>
                  <m:sub>
                    <m:r>
                      <w:rPr>
                        <w:rFonts w:ascii="Cambria Math" w:hAnsi="Cambria Math" w:cs="楷体_GB2312"/>
                        <w:szCs w:val="21"/>
                      </w:rPr>
                      <m:t>k</m:t>
                    </m:r>
                  </m:sub>
                </m:sSub>
              </m:e>
            </m:d>
          </m:e>
        </m:nary>
        <m:r>
          <m:rPr>
            <m:sty m:val="p"/>
          </m:rPr>
          <w:rPr>
            <w:rFonts w:ascii="Cambria Math" w:hAnsi="Cambria Math" w:cs="楷体_GB2312"/>
            <w:szCs w:val="21"/>
          </w:rPr>
          <m:t>∙</m:t>
        </m:r>
        <m:sSub>
          <m:sSubPr>
            <m:ctrlPr>
              <w:rPr>
                <w:rFonts w:ascii="Cambria Math" w:hAnsi="Cambria Math" w:cs="楷体_GB2312"/>
                <w:bCs/>
                <w:szCs w:val="21"/>
              </w:rPr>
            </m:ctrlPr>
          </m:sSubPr>
          <m:e>
            <m:r>
              <w:rPr>
                <w:rFonts w:ascii="Cambria Math" w:hAnsi="Cambria Math" w:cs="楷体_GB2312"/>
                <w:szCs w:val="21"/>
              </w:rPr>
              <m:t>m</m:t>
            </m:r>
          </m:e>
          <m:sub>
            <m:r>
              <m:rPr>
                <m:sty m:val="p"/>
              </m:rPr>
              <w:rPr>
                <w:rFonts w:ascii="Cambria Math" w:hAnsi="Cambria Math" w:cs="楷体_GB2312"/>
                <w:szCs w:val="21"/>
              </w:rPr>
              <m:t>2</m:t>
            </m:r>
          </m:sub>
        </m:sSub>
        <m:d>
          <m:dPr>
            <m:ctrlPr>
              <w:rPr>
                <w:rFonts w:ascii="Cambria Math" w:hAnsi="Cambria Math" w:cs="楷体_GB2312"/>
                <w:bCs/>
                <w:szCs w:val="21"/>
              </w:rPr>
            </m:ctrlPr>
          </m:dPr>
          <m:e>
            <m:sSub>
              <m:sSubPr>
                <m:ctrlPr>
                  <w:rPr>
                    <w:rFonts w:ascii="Cambria Math" w:hAnsi="Cambria Math" w:cs="楷体_GB2312"/>
                    <w:bCs/>
                    <w:szCs w:val="21"/>
                  </w:rPr>
                </m:ctrlPr>
              </m:sSubPr>
              <m:e>
                <m:r>
                  <w:rPr>
                    <w:rFonts w:ascii="Cambria Math" w:hAnsi="Cambria Math" w:cs="楷体_GB2312"/>
                    <w:szCs w:val="21"/>
                  </w:rPr>
                  <m:t>B</m:t>
                </m:r>
              </m:e>
              <m:sub>
                <m:r>
                  <w:rPr>
                    <w:rFonts w:ascii="Cambria Math" w:hAnsi="Cambria Math" w:cs="楷体_GB2312"/>
                    <w:szCs w:val="21"/>
                  </w:rPr>
                  <m:t>k</m:t>
                </m:r>
              </m:sub>
            </m:sSub>
          </m:e>
        </m:d>
      </m:oMath>
      <w:r w:rsidRPr="000C4DC1">
        <w:rPr>
          <w:rFonts w:ascii="宋体" w:hAnsi="宋体" w:cs="楷体_GB2312" w:hint="eastAsia"/>
          <w:bCs/>
          <w:szCs w:val="21"/>
        </w:rPr>
        <w:t>，</w:t>
      </w:r>
      <w:r w:rsidRPr="000C4DC1">
        <w:rPr>
          <w:rFonts w:ascii="宋体" w:hAnsi="宋体" w:cs="楷体_GB2312"/>
          <w:bCs/>
          <w:szCs w:val="21"/>
        </w:rPr>
        <w:t>其中</w:t>
      </w:r>
      <m:oMath>
        <m:r>
          <w:rPr>
            <w:rFonts w:ascii="Cambria Math" w:hAnsi="Cambria Math" w:cs="楷体_GB2312"/>
            <w:szCs w:val="21"/>
          </w:rPr>
          <m:t>l</m:t>
        </m:r>
      </m:oMath>
      <w:r w:rsidRPr="000C4DC1">
        <w:rPr>
          <w:rFonts w:ascii="宋体" w:hAnsi="宋体" w:cs="楷体_GB2312" w:hint="eastAsia"/>
          <w:bCs/>
          <w:szCs w:val="21"/>
        </w:rPr>
        <w:t>是</w:t>
      </w:r>
      <w:r w:rsidRPr="000C4DC1">
        <w:rPr>
          <w:rFonts w:ascii="宋体" w:hAnsi="宋体" w:cs="楷体_GB2312"/>
          <w:bCs/>
          <w:szCs w:val="21"/>
        </w:rPr>
        <w:t>新到证据</w:t>
      </w:r>
      <m:oMath>
        <m:sSub>
          <m:sSubPr>
            <m:ctrlPr>
              <w:rPr>
                <w:rFonts w:ascii="Cambria Math" w:hAnsi="Cambria Math" w:cs="楷体_GB2312"/>
                <w:bCs/>
                <w:szCs w:val="21"/>
              </w:rPr>
            </m:ctrlPr>
          </m:sSubPr>
          <m:e>
            <m:r>
              <w:rPr>
                <w:rFonts w:ascii="Cambria Math" w:hAnsi="Cambria Math" w:cs="楷体_GB2312"/>
                <w:szCs w:val="21"/>
              </w:rPr>
              <m:t>m</m:t>
            </m:r>
          </m:e>
          <m:sub>
            <m:r>
              <m:rPr>
                <m:sty m:val="p"/>
              </m:rPr>
              <w:rPr>
                <w:rFonts w:ascii="Cambria Math" w:hAnsi="Cambria Math" w:cs="楷体_GB2312"/>
                <w:szCs w:val="21"/>
              </w:rPr>
              <m:t>2</m:t>
            </m:r>
          </m:sub>
        </m:sSub>
      </m:oMath>
      <w:r w:rsidRPr="000C4DC1">
        <w:rPr>
          <w:rFonts w:ascii="宋体" w:hAnsi="宋体" w:cs="楷体_GB2312" w:hint="eastAsia"/>
          <w:bCs/>
          <w:szCs w:val="21"/>
        </w:rPr>
        <w:t>的</w:t>
      </w:r>
      <w:r w:rsidRPr="000C4DC1">
        <w:rPr>
          <w:rFonts w:ascii="宋体" w:hAnsi="宋体" w:cs="楷体_GB2312"/>
          <w:bCs/>
          <w:szCs w:val="21"/>
        </w:rPr>
        <w:t>焦元个数。</w:t>
      </w:r>
    </w:p>
    <w:p w:rsidR="00D574DF"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在</w:t>
      </w:r>
      <w:r w:rsidRPr="000C4DC1">
        <w:rPr>
          <w:rFonts w:ascii="宋体" w:hAnsi="宋体" w:cs="楷体_GB2312"/>
          <w:bCs/>
          <w:szCs w:val="21"/>
        </w:rPr>
        <w:t>信息融合领</w:t>
      </w:r>
      <w:r w:rsidRPr="000C4DC1">
        <w:rPr>
          <w:rFonts w:ascii="宋体" w:hAnsi="宋体" w:cs="楷体_GB2312" w:hint="eastAsia"/>
          <w:bCs/>
          <w:szCs w:val="21"/>
        </w:rPr>
        <w:t>，D-S证据</w:t>
      </w:r>
      <w:r w:rsidRPr="000C4DC1">
        <w:rPr>
          <w:rFonts w:ascii="宋体" w:hAnsi="宋体" w:cs="楷体_GB2312"/>
          <w:bCs/>
          <w:szCs w:val="21"/>
        </w:rPr>
        <w:t>合成规则是用来修正证据而非更新，参与证据合成的证据体是被一视同仁的，证据合成运算是对称的，此处</w:t>
      </w:r>
      <w:r w:rsidRPr="000C4DC1">
        <w:rPr>
          <w:rFonts w:ascii="宋体" w:hAnsi="宋体" w:cs="楷体_GB2312" w:hint="eastAsia"/>
          <w:bCs/>
          <w:szCs w:val="21"/>
        </w:rPr>
        <w:t>在</w:t>
      </w:r>
      <w:r w:rsidRPr="000C4DC1">
        <w:rPr>
          <w:rFonts w:ascii="宋体" w:hAnsi="宋体" w:cs="楷体_GB2312"/>
          <w:bCs/>
          <w:szCs w:val="21"/>
        </w:rPr>
        <w:t>回顾</w:t>
      </w:r>
      <w:r w:rsidRPr="000C4DC1">
        <w:rPr>
          <w:rFonts w:ascii="宋体" w:hAnsi="宋体" w:cs="楷体_GB2312" w:hint="eastAsia"/>
          <w:bCs/>
          <w:szCs w:val="21"/>
        </w:rPr>
        <w:t>有</w:t>
      </w:r>
      <w:r w:rsidRPr="000C4DC1">
        <w:rPr>
          <w:rFonts w:ascii="宋体" w:hAnsi="宋体" w:cs="楷体_GB2312"/>
          <w:bCs/>
          <w:szCs w:val="21"/>
        </w:rPr>
        <w:t>条件证据及证据更新的研究基础上提出了新</w:t>
      </w:r>
      <w:r w:rsidRPr="000C4DC1">
        <w:rPr>
          <w:rFonts w:ascii="宋体" w:hAnsi="宋体" w:cs="楷体_GB2312" w:hint="eastAsia"/>
          <w:bCs/>
          <w:szCs w:val="21"/>
        </w:rPr>
        <w:t>的</w:t>
      </w:r>
      <w:r w:rsidRPr="000C4DC1">
        <w:rPr>
          <w:rFonts w:ascii="宋体" w:hAnsi="宋体" w:cs="楷体_GB2312"/>
          <w:bCs/>
          <w:szCs w:val="21"/>
        </w:rPr>
        <w:t>条件</w:t>
      </w:r>
      <w:r w:rsidRPr="000C4DC1">
        <w:rPr>
          <w:rFonts w:ascii="宋体" w:hAnsi="宋体" w:cs="楷体_GB2312" w:hint="eastAsia"/>
          <w:bCs/>
          <w:szCs w:val="21"/>
        </w:rPr>
        <w:t>mass函数</w:t>
      </w:r>
      <w:r w:rsidRPr="000C4DC1">
        <w:rPr>
          <w:rFonts w:ascii="宋体" w:hAnsi="宋体" w:cs="楷体_GB2312"/>
          <w:bCs/>
          <w:szCs w:val="21"/>
        </w:rPr>
        <w:t>及实现</w:t>
      </w:r>
      <w:r w:rsidRPr="000C4DC1">
        <w:rPr>
          <w:rFonts w:ascii="宋体" w:hAnsi="宋体" w:cs="楷体_GB2312" w:hint="eastAsia"/>
          <w:bCs/>
          <w:szCs w:val="21"/>
        </w:rPr>
        <w:t>mass函数</w:t>
      </w:r>
      <w:r w:rsidRPr="000C4DC1">
        <w:rPr>
          <w:rFonts w:ascii="宋体" w:hAnsi="宋体" w:cs="楷体_GB2312"/>
          <w:bCs/>
          <w:szCs w:val="21"/>
        </w:rPr>
        <w:t>更新的一种类</w:t>
      </w:r>
      <w:r w:rsidRPr="000C4DC1">
        <w:rPr>
          <w:rFonts w:ascii="宋体" w:hAnsi="宋体" w:cs="楷体_GB2312" w:hint="eastAsia"/>
          <w:bCs/>
          <w:szCs w:val="21"/>
        </w:rPr>
        <w:t>Jeffrey规则</w:t>
      </w:r>
      <w:r w:rsidRPr="000C4DC1">
        <w:rPr>
          <w:rFonts w:ascii="宋体" w:hAnsi="宋体" w:cs="楷体_GB2312"/>
          <w:bCs/>
          <w:szCs w:val="21"/>
        </w:rPr>
        <w:t>。基于</w:t>
      </w:r>
      <w:r w:rsidRPr="000C4DC1">
        <w:rPr>
          <w:rFonts w:ascii="宋体" w:hAnsi="宋体" w:cs="楷体_GB2312" w:hint="eastAsia"/>
          <w:bCs/>
          <w:szCs w:val="21"/>
        </w:rPr>
        <w:t>类Jeffrey规则的</w:t>
      </w:r>
      <w:r w:rsidRPr="000C4DC1">
        <w:rPr>
          <w:rFonts w:ascii="宋体" w:hAnsi="宋体" w:cs="楷体_GB2312"/>
          <w:bCs/>
          <w:szCs w:val="21"/>
        </w:rPr>
        <w:t>更新方法是非对称的，当新到证据充满不确定性时，可以用来完成证据更新</w:t>
      </w:r>
      <w:r w:rsidRPr="000C4DC1">
        <w:rPr>
          <w:rFonts w:ascii="宋体" w:hAnsi="宋体" w:cs="楷体_GB2312" w:hint="eastAsia"/>
          <w:bCs/>
          <w:szCs w:val="21"/>
        </w:rPr>
        <w:t>。</w:t>
      </w:r>
    </w:p>
    <w:p w:rsidR="00130F3A" w:rsidRPr="00130F3A" w:rsidRDefault="00130F3A" w:rsidP="007343AE">
      <w:pPr>
        <w:rPr>
          <w:rFonts w:ascii="宋体" w:hAnsi="宋体"/>
          <w:color w:val="0070C0"/>
          <w:sz w:val="22"/>
          <w:szCs w:val="28"/>
        </w:rPr>
      </w:pPr>
      <w:bookmarkStart w:id="134" w:name="_Toc484096104"/>
      <w:r w:rsidRPr="00130F3A">
        <w:rPr>
          <w:rFonts w:ascii="宋体" w:hAnsi="宋体"/>
          <w:color w:val="0070C0"/>
          <w:sz w:val="22"/>
          <w:szCs w:val="28"/>
        </w:rPr>
        <w:t>3</w:t>
      </w:r>
      <w:r w:rsidRPr="00130F3A">
        <w:rPr>
          <w:rFonts w:ascii="宋体" w:hAnsi="宋体" w:hint="eastAsia"/>
          <w:color w:val="0070C0"/>
          <w:sz w:val="22"/>
          <w:szCs w:val="28"/>
        </w:rPr>
        <w:t>．多源成像目标与背景特征研究与分析</w:t>
      </w:r>
      <w:bookmarkEnd w:id="134"/>
    </w:p>
    <w:p w:rsidR="00130F3A" w:rsidRPr="00130F3A" w:rsidRDefault="00130F3A" w:rsidP="007343AE">
      <w:pPr>
        <w:rPr>
          <w:rFonts w:ascii="宋体" w:hAnsi="宋体"/>
          <w:color w:val="0070C0"/>
          <w:sz w:val="22"/>
        </w:rPr>
      </w:pPr>
      <w:r w:rsidRPr="00130F3A">
        <w:rPr>
          <w:rFonts w:ascii="宋体" w:hAnsi="宋体"/>
          <w:color w:val="0070C0"/>
          <w:sz w:val="22"/>
        </w:rPr>
        <w:t>3.1全天时</w:t>
      </w:r>
      <w:r w:rsidRPr="00130F3A">
        <w:rPr>
          <w:rFonts w:ascii="宋体" w:hAnsi="宋体" w:hint="eastAsia"/>
          <w:color w:val="0070C0"/>
          <w:sz w:val="22"/>
        </w:rPr>
        <w:t>、</w:t>
      </w:r>
      <w:r w:rsidRPr="00130F3A">
        <w:rPr>
          <w:rFonts w:ascii="宋体" w:hAnsi="宋体"/>
          <w:color w:val="0070C0"/>
          <w:sz w:val="22"/>
        </w:rPr>
        <w:t>全天候</w:t>
      </w:r>
      <w:r w:rsidRPr="00130F3A">
        <w:rPr>
          <w:rFonts w:ascii="宋体" w:hAnsi="宋体" w:hint="eastAsia"/>
          <w:color w:val="0070C0"/>
          <w:sz w:val="22"/>
        </w:rPr>
        <w:t>雷达成像目标、背景特征</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bCs/>
          <w:color w:val="0070C0"/>
          <w:szCs w:val="21"/>
        </w:rPr>
        <w:t>雷达成像</w:t>
      </w:r>
      <w:r w:rsidRPr="00536C5E">
        <w:rPr>
          <w:rFonts w:ascii="宋体" w:hAnsi="宋体" w:cs="楷体_GB2312" w:hint="eastAsia"/>
          <w:bCs/>
          <w:color w:val="0070C0"/>
          <w:szCs w:val="21"/>
        </w:rPr>
        <w:t>能够得到散射回波的能量特性、相位特性、振荡特性和矢量特性。测量得到的矢量数据不仅能够描述目标在特定观测频率和姿态下的功率，还能够描述目标的物理特性、介电常数、几何形状、方位取向、空间分布、粗糙度、湿度以及材料构成等，而这些特性就成为获得目标信息乃至进一步提取目标分类识别特征的重要依据。</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针对五类典型地面目标探测与识别需求，以地面武装目标的SAR图像特征提取与辨识为应用背景，综合目标SAR图像的几何轮廓特征与极化散射特性，提取目标几何轮廓的全电磁散射特征。本项目应用雷达重点解决以下两类应用场景问题：</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（1）全天时、全天候的坦克、装甲车以及导弹发射车等地面运动目标辨识；</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（2）特殊条件下：树林遮盖、目标--背景“同色”掩护、夜间、恶劣天气，静止典型地面目标成像与辨识。</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对于运动目标，可采用基于极化--运动的特征提取技术，提取运动目标极化不变量特征，如散射矩阵行列式值、功率矩阵迹、去极化系数、本征极化方向角以及本征极化椭圆率。而对于静止目标，拟采用基于极化--几何的特征提取技术，利用Cloude-Pottier分解技术联合目标几何结构--散射机理随机性，利用静止的典型地面目标（结构稳定、散射随机性低）与背景（结构时变、散射随机性高）之间的几何结构散射随机性的差异，实现静止目标与背景（如树林、灌木丛、草地等）的区分。</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图2-12给出了</w:t>
      </w:r>
      <w:bookmarkStart w:id="135" w:name="OLE_LINK3"/>
      <w:r w:rsidRPr="00536C5E">
        <w:rPr>
          <w:rFonts w:ascii="宋体" w:hAnsi="宋体" w:cs="楷体_GB2312"/>
          <w:bCs/>
          <w:color w:val="0070C0"/>
          <w:szCs w:val="21"/>
        </w:rPr>
        <w:t>MSTAR</w:t>
      </w:r>
      <w:bookmarkEnd w:id="135"/>
      <w:r w:rsidRPr="00536C5E">
        <w:rPr>
          <w:rFonts w:ascii="宋体" w:hAnsi="宋体" w:cs="楷体_GB2312" w:hint="eastAsia"/>
          <w:bCs/>
          <w:color w:val="0070C0"/>
          <w:szCs w:val="21"/>
        </w:rPr>
        <w:t>计划中（美国国防预研计划署和空军研究实验联合推出运动和静止目标获取与识别计划）典型地面目标的光学图像和SAR图像对比。图2-13给出了MSTAR计划中T72主战坦克实测SAR图像（X波段、HH极化、分辨率0.3 m×0.3 m）目标轮廓与重建处理结果图。可见，通过对目标和阴影的几何轮廓特征提取可对目标识别提供与目标物理外形相关联有效特征，能有效降低对于目标图像样本量要求，从而提升对典型地面目标的辨识能力。</w:t>
      </w:r>
    </w:p>
    <w:p w:rsidR="00130F3A" w:rsidRPr="00130F3A" w:rsidRDefault="00130F3A" w:rsidP="00130F3A">
      <w:pPr>
        <w:spacing w:line="360" w:lineRule="auto"/>
        <w:jc w:val="center"/>
        <w:rPr>
          <w:rFonts w:ascii="宋体" w:hAnsi="宋体"/>
          <w:color w:val="0070C0"/>
          <w:sz w:val="18"/>
        </w:rPr>
      </w:pPr>
      <w:r w:rsidRPr="00130F3A">
        <w:rPr>
          <w:rFonts w:ascii="宋体" w:hAnsi="宋体"/>
          <w:noProof/>
          <w:color w:val="0070C0"/>
          <w:sz w:val="18"/>
        </w:rPr>
        <w:lastRenderedPageBreak/>
        <w:drawing>
          <wp:inline distT="0" distB="0" distL="0" distR="0" wp14:anchorId="5001A9A1" wp14:editId="6AD56445">
            <wp:extent cx="4435475" cy="1527175"/>
            <wp:effectExtent l="0" t="0" r="317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9"/>
                    <a:stretch>
                      <a:fillRect/>
                    </a:stretch>
                  </pic:blipFill>
                  <pic:spPr>
                    <a:xfrm>
                      <a:off x="0" y="0"/>
                      <a:ext cx="4437829" cy="1528071"/>
                    </a:xfrm>
                    <a:prstGeom prst="rect">
                      <a:avLst/>
                    </a:prstGeom>
                  </pic:spPr>
                </pic:pic>
              </a:graphicData>
            </a:graphic>
          </wp:inline>
        </w:drawing>
      </w:r>
    </w:p>
    <w:p w:rsidR="00130F3A" w:rsidRPr="00130F3A" w:rsidRDefault="00130F3A" w:rsidP="00130F3A">
      <w:pPr>
        <w:spacing w:afterLines="50" w:after="156" w:line="340" w:lineRule="exact"/>
        <w:jc w:val="center"/>
        <w:rPr>
          <w:rFonts w:ascii="宋体" w:hAnsi="宋体"/>
          <w:color w:val="0070C0"/>
          <w:sz w:val="18"/>
        </w:rPr>
      </w:pPr>
      <w:r w:rsidRPr="00130F3A">
        <w:rPr>
          <w:rFonts w:ascii="宋体" w:hAnsi="宋体" w:hint="eastAsia"/>
          <w:color w:val="0070C0"/>
          <w:sz w:val="18"/>
        </w:rPr>
        <w:t xml:space="preserve">图2-12 </w:t>
      </w:r>
      <w:r w:rsidRPr="00130F3A">
        <w:rPr>
          <w:rFonts w:ascii="宋体" w:hAnsi="宋体"/>
          <w:color w:val="0070C0"/>
          <w:sz w:val="18"/>
        </w:rPr>
        <w:t>MSTAR</w:t>
      </w:r>
      <w:r w:rsidRPr="00130F3A">
        <w:rPr>
          <w:rFonts w:ascii="宋体" w:hAnsi="宋体" w:hint="eastAsia"/>
          <w:color w:val="0070C0"/>
          <w:sz w:val="18"/>
        </w:rPr>
        <w:t>数据</w:t>
      </w:r>
    </w:p>
    <w:p w:rsidR="00130F3A" w:rsidRPr="00130F3A" w:rsidRDefault="00130F3A" w:rsidP="00130F3A">
      <w:pPr>
        <w:spacing w:beforeLines="50" w:before="156" w:line="360" w:lineRule="auto"/>
        <w:jc w:val="center"/>
        <w:rPr>
          <w:rFonts w:ascii="宋体" w:hAnsi="宋体"/>
          <w:color w:val="0070C0"/>
          <w:sz w:val="18"/>
        </w:rPr>
      </w:pPr>
      <w:r w:rsidRPr="00130F3A">
        <w:rPr>
          <w:rFonts w:ascii="宋体" w:hAnsi="宋体"/>
          <w:noProof/>
          <w:color w:val="0070C0"/>
          <w:sz w:val="18"/>
        </w:rPr>
        <w:drawing>
          <wp:inline distT="0" distB="0" distL="0" distR="0" wp14:anchorId="1774A2A8" wp14:editId="7090B69C">
            <wp:extent cx="1079500" cy="1179830"/>
            <wp:effectExtent l="0" t="0" r="6350" b="127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0"/>
                    <a:stretch>
                      <a:fillRect/>
                    </a:stretch>
                  </pic:blipFill>
                  <pic:spPr>
                    <a:xfrm>
                      <a:off x="0" y="0"/>
                      <a:ext cx="1080000" cy="1180000"/>
                    </a:xfrm>
                    <a:prstGeom prst="rect">
                      <a:avLst/>
                    </a:prstGeom>
                  </pic:spPr>
                </pic:pic>
              </a:graphicData>
            </a:graphic>
          </wp:inline>
        </w:drawing>
      </w:r>
      <w:r w:rsidRPr="00130F3A">
        <w:rPr>
          <w:rFonts w:ascii="宋体" w:hAnsi="宋体"/>
          <w:color w:val="0070C0"/>
          <w:sz w:val="18"/>
        </w:rPr>
        <w:t xml:space="preserve"> </w:t>
      </w:r>
      <w:r w:rsidRPr="00130F3A">
        <w:rPr>
          <w:rFonts w:ascii="宋体" w:hAnsi="宋体"/>
          <w:noProof/>
          <w:color w:val="0070C0"/>
          <w:sz w:val="18"/>
        </w:rPr>
        <w:drawing>
          <wp:inline distT="0" distB="0" distL="0" distR="0" wp14:anchorId="7ABA659F" wp14:editId="5BD974C7">
            <wp:extent cx="1078230" cy="1180465"/>
            <wp:effectExtent l="0" t="0" r="7620" b="63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1"/>
                    <a:stretch>
                      <a:fillRect/>
                    </a:stretch>
                  </pic:blipFill>
                  <pic:spPr>
                    <a:xfrm>
                      <a:off x="0" y="0"/>
                      <a:ext cx="1078418" cy="1180800"/>
                    </a:xfrm>
                    <a:prstGeom prst="rect">
                      <a:avLst/>
                    </a:prstGeom>
                  </pic:spPr>
                </pic:pic>
              </a:graphicData>
            </a:graphic>
          </wp:inline>
        </w:drawing>
      </w:r>
      <w:r w:rsidRPr="00130F3A">
        <w:rPr>
          <w:rFonts w:ascii="宋体" w:hAnsi="宋体" w:hint="eastAsia"/>
          <w:color w:val="0070C0"/>
          <w:sz w:val="18"/>
        </w:rPr>
        <w:t xml:space="preserve"> </w:t>
      </w:r>
      <w:r w:rsidRPr="00130F3A">
        <w:rPr>
          <w:rFonts w:ascii="宋体" w:hAnsi="宋体"/>
          <w:noProof/>
          <w:color w:val="0070C0"/>
          <w:sz w:val="18"/>
        </w:rPr>
        <w:drawing>
          <wp:inline distT="0" distB="0" distL="0" distR="0" wp14:anchorId="4061E569" wp14:editId="06AAD54C">
            <wp:extent cx="1104265" cy="1180465"/>
            <wp:effectExtent l="0" t="0" r="635" b="63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92"/>
                    <a:stretch>
                      <a:fillRect/>
                    </a:stretch>
                  </pic:blipFill>
                  <pic:spPr>
                    <a:xfrm>
                      <a:off x="0" y="0"/>
                      <a:ext cx="1104395" cy="1180800"/>
                    </a:xfrm>
                    <a:prstGeom prst="rect">
                      <a:avLst/>
                    </a:prstGeom>
                  </pic:spPr>
                </pic:pic>
              </a:graphicData>
            </a:graphic>
          </wp:inline>
        </w:drawing>
      </w:r>
    </w:p>
    <w:p w:rsidR="00130F3A" w:rsidRPr="00130F3A" w:rsidRDefault="00130F3A" w:rsidP="00130F3A">
      <w:pPr>
        <w:spacing w:afterLines="50" w:after="156" w:line="340" w:lineRule="exact"/>
        <w:jc w:val="center"/>
        <w:rPr>
          <w:rFonts w:ascii="宋体" w:hAnsi="宋体"/>
          <w:color w:val="0070C0"/>
          <w:sz w:val="18"/>
        </w:rPr>
      </w:pPr>
      <w:r w:rsidRPr="00130F3A">
        <w:rPr>
          <w:rFonts w:ascii="宋体" w:hAnsi="宋体" w:hint="eastAsia"/>
          <w:color w:val="0070C0"/>
          <w:sz w:val="18"/>
        </w:rPr>
        <w:t>（a）原始图像 （b）图像分割 （c）阴影轮廓</w:t>
      </w:r>
    </w:p>
    <w:p w:rsidR="00130F3A" w:rsidRPr="00130F3A" w:rsidRDefault="00130F3A" w:rsidP="00130F3A">
      <w:pPr>
        <w:spacing w:line="360" w:lineRule="auto"/>
        <w:jc w:val="center"/>
        <w:rPr>
          <w:rFonts w:ascii="宋体" w:hAnsi="宋体"/>
          <w:color w:val="0070C0"/>
          <w:sz w:val="18"/>
        </w:rPr>
      </w:pPr>
      <w:r w:rsidRPr="00130F3A">
        <w:rPr>
          <w:rFonts w:ascii="宋体" w:hAnsi="宋体"/>
          <w:noProof/>
          <w:color w:val="0070C0"/>
          <w:sz w:val="18"/>
        </w:rPr>
        <w:drawing>
          <wp:inline distT="0" distB="0" distL="0" distR="0" wp14:anchorId="62C58A84" wp14:editId="4F5FD5D9">
            <wp:extent cx="1099820" cy="1180465"/>
            <wp:effectExtent l="0" t="0" r="5080" b="63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3"/>
                    <a:stretch>
                      <a:fillRect/>
                    </a:stretch>
                  </pic:blipFill>
                  <pic:spPr>
                    <a:xfrm>
                      <a:off x="0" y="0"/>
                      <a:ext cx="1099923" cy="1180800"/>
                    </a:xfrm>
                    <a:prstGeom prst="rect">
                      <a:avLst/>
                    </a:prstGeom>
                  </pic:spPr>
                </pic:pic>
              </a:graphicData>
            </a:graphic>
          </wp:inline>
        </w:drawing>
      </w:r>
      <w:r w:rsidRPr="00130F3A">
        <w:rPr>
          <w:rFonts w:ascii="宋体" w:hAnsi="宋体"/>
          <w:color w:val="0070C0"/>
          <w:sz w:val="18"/>
        </w:rPr>
        <w:t xml:space="preserve"> </w:t>
      </w:r>
      <w:r w:rsidRPr="00130F3A">
        <w:rPr>
          <w:rFonts w:ascii="宋体" w:hAnsi="宋体"/>
          <w:noProof/>
          <w:color w:val="0070C0"/>
          <w:sz w:val="18"/>
        </w:rPr>
        <w:drawing>
          <wp:inline distT="0" distB="0" distL="0" distR="0" wp14:anchorId="2A9BD541" wp14:editId="3750D5E9">
            <wp:extent cx="1082040" cy="1180465"/>
            <wp:effectExtent l="0" t="0" r="3810"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4"/>
                    <a:stretch>
                      <a:fillRect/>
                    </a:stretch>
                  </pic:blipFill>
                  <pic:spPr>
                    <a:xfrm>
                      <a:off x="0" y="0"/>
                      <a:ext cx="1082400" cy="1180800"/>
                    </a:xfrm>
                    <a:prstGeom prst="rect">
                      <a:avLst/>
                    </a:prstGeom>
                  </pic:spPr>
                </pic:pic>
              </a:graphicData>
            </a:graphic>
          </wp:inline>
        </w:drawing>
      </w:r>
      <w:r w:rsidRPr="00130F3A">
        <w:rPr>
          <w:rFonts w:ascii="宋体" w:hAnsi="宋体" w:hint="eastAsia"/>
          <w:color w:val="0070C0"/>
          <w:sz w:val="18"/>
        </w:rPr>
        <w:t xml:space="preserve"> </w:t>
      </w:r>
      <w:r w:rsidRPr="00130F3A">
        <w:rPr>
          <w:rFonts w:ascii="宋体" w:hAnsi="宋体"/>
          <w:noProof/>
          <w:color w:val="0070C0"/>
          <w:sz w:val="18"/>
        </w:rPr>
        <w:drawing>
          <wp:inline distT="0" distB="0" distL="0" distR="0" wp14:anchorId="332B276F" wp14:editId="1994945C">
            <wp:extent cx="1115060" cy="1180465"/>
            <wp:effectExtent l="0" t="0" r="8890" b="63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95"/>
                    <a:stretch>
                      <a:fillRect/>
                    </a:stretch>
                  </pic:blipFill>
                  <pic:spPr>
                    <a:xfrm>
                      <a:off x="0" y="0"/>
                      <a:ext cx="1115200" cy="1180800"/>
                    </a:xfrm>
                    <a:prstGeom prst="rect">
                      <a:avLst/>
                    </a:prstGeom>
                  </pic:spPr>
                </pic:pic>
              </a:graphicData>
            </a:graphic>
          </wp:inline>
        </w:drawing>
      </w:r>
    </w:p>
    <w:p w:rsidR="00130F3A" w:rsidRPr="00130F3A" w:rsidRDefault="00130F3A" w:rsidP="00130F3A">
      <w:pPr>
        <w:spacing w:afterLines="50" w:after="156" w:line="340" w:lineRule="exact"/>
        <w:jc w:val="center"/>
        <w:rPr>
          <w:rFonts w:ascii="宋体" w:hAnsi="宋体"/>
          <w:color w:val="0070C0"/>
          <w:sz w:val="18"/>
        </w:rPr>
      </w:pPr>
      <w:r w:rsidRPr="00130F3A">
        <w:rPr>
          <w:rFonts w:ascii="宋体" w:hAnsi="宋体" w:hint="eastAsia"/>
          <w:color w:val="0070C0"/>
          <w:sz w:val="18"/>
        </w:rPr>
        <w:t xml:space="preserve"> </w:t>
      </w:r>
      <w:r w:rsidRPr="00130F3A">
        <w:rPr>
          <w:rFonts w:ascii="宋体" w:hAnsi="宋体"/>
          <w:color w:val="0070C0"/>
          <w:sz w:val="18"/>
        </w:rPr>
        <w:t xml:space="preserve"> </w:t>
      </w:r>
      <w:r w:rsidRPr="00130F3A">
        <w:rPr>
          <w:rFonts w:ascii="宋体" w:hAnsi="宋体" w:hint="eastAsia"/>
          <w:color w:val="0070C0"/>
          <w:sz w:val="18"/>
        </w:rPr>
        <w:t xml:space="preserve">（d）P =139  </w:t>
      </w:r>
      <w:r w:rsidRPr="00130F3A">
        <w:rPr>
          <w:rFonts w:ascii="宋体" w:hAnsi="宋体"/>
          <w:color w:val="0070C0"/>
          <w:sz w:val="18"/>
        </w:rPr>
        <w:t xml:space="preserve"> </w:t>
      </w:r>
      <w:r w:rsidRPr="00130F3A">
        <w:rPr>
          <w:rFonts w:ascii="宋体" w:hAnsi="宋体" w:hint="eastAsia"/>
          <w:color w:val="0070C0"/>
          <w:sz w:val="18"/>
        </w:rPr>
        <w:t>（e）P = 30   （f）P = 8</w:t>
      </w:r>
    </w:p>
    <w:p w:rsidR="00130F3A" w:rsidRPr="00130F3A" w:rsidRDefault="00130F3A" w:rsidP="00130F3A">
      <w:pPr>
        <w:spacing w:afterLines="50" w:after="156" w:line="340" w:lineRule="exact"/>
        <w:jc w:val="center"/>
        <w:rPr>
          <w:rFonts w:ascii="宋体" w:hAnsi="宋体"/>
          <w:color w:val="0070C0"/>
          <w:sz w:val="18"/>
        </w:rPr>
      </w:pPr>
      <w:r w:rsidRPr="00130F3A">
        <w:rPr>
          <w:rFonts w:ascii="宋体" w:hAnsi="宋体" w:hint="eastAsia"/>
          <w:color w:val="0070C0"/>
          <w:sz w:val="18"/>
        </w:rPr>
        <w:t>图2-13 目标轮廓与重建</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以极化散射熵分解（Cloude-Pottier分解）技术为例说明极化散射特征在地面武装目标识别中的潜力。从极化散射熵分解理论分析目标与地物背景散射特征可以总结如下：</w:t>
      </w:r>
    </w:p>
    <w:p w:rsidR="00130F3A" w:rsidRPr="00130F3A" w:rsidRDefault="00130F3A" w:rsidP="00F03251">
      <w:pPr>
        <w:pStyle w:val="2"/>
        <w:widowControl/>
        <w:numPr>
          <w:ilvl w:val="0"/>
          <w:numId w:val="15"/>
        </w:numPr>
        <w:spacing w:line="500" w:lineRule="exact"/>
        <w:ind w:left="902" w:firstLineChars="0"/>
        <w:rPr>
          <w:rFonts w:ascii="宋体" w:hAnsi="宋体"/>
          <w:color w:val="0070C0"/>
          <w:sz w:val="22"/>
          <w:szCs w:val="28"/>
        </w:rPr>
      </w:pPr>
      <w:r w:rsidRPr="00130F3A">
        <w:rPr>
          <w:rFonts w:ascii="宋体" w:hAnsi="宋体" w:hint="eastAsia"/>
          <w:color w:val="0070C0"/>
          <w:sz w:val="22"/>
          <w:szCs w:val="28"/>
        </w:rPr>
        <w:t>车辆、坦克、装甲等目标：由于其具有金属外壳、结构稳定，多具有平面、二面结构，这类目标在车体范围内极化散射熵值较低、平均散射角起伏较大。</w:t>
      </w:r>
    </w:p>
    <w:p w:rsidR="00130F3A" w:rsidRPr="00130F3A" w:rsidRDefault="00130F3A" w:rsidP="00F03251">
      <w:pPr>
        <w:pStyle w:val="2"/>
        <w:widowControl/>
        <w:numPr>
          <w:ilvl w:val="0"/>
          <w:numId w:val="16"/>
        </w:numPr>
        <w:spacing w:line="500" w:lineRule="exact"/>
        <w:ind w:left="902" w:firstLineChars="0"/>
        <w:rPr>
          <w:rFonts w:ascii="宋体" w:hAnsi="宋体"/>
          <w:color w:val="0070C0"/>
          <w:sz w:val="22"/>
          <w:szCs w:val="28"/>
        </w:rPr>
      </w:pPr>
      <w:r w:rsidRPr="00130F3A">
        <w:rPr>
          <w:rFonts w:ascii="宋体" w:hAnsi="宋体" w:hint="eastAsia"/>
          <w:color w:val="0070C0"/>
          <w:sz w:val="22"/>
          <w:szCs w:val="28"/>
        </w:rPr>
        <w:t>房屋、围墙等目标：结构稳定，具有平面散射特性，这类目标轮廓与坦克差异较大，且平均散射角接近于零。</w:t>
      </w:r>
    </w:p>
    <w:p w:rsidR="00130F3A" w:rsidRPr="00130F3A" w:rsidRDefault="00130F3A" w:rsidP="00F03251">
      <w:pPr>
        <w:pStyle w:val="2"/>
        <w:widowControl/>
        <w:numPr>
          <w:ilvl w:val="0"/>
          <w:numId w:val="16"/>
        </w:numPr>
        <w:spacing w:line="500" w:lineRule="exact"/>
        <w:ind w:left="902" w:firstLineChars="0"/>
        <w:rPr>
          <w:rFonts w:ascii="宋体" w:hAnsi="宋体"/>
          <w:color w:val="0070C0"/>
          <w:sz w:val="22"/>
          <w:szCs w:val="28"/>
        </w:rPr>
      </w:pPr>
      <w:r w:rsidRPr="00130F3A">
        <w:rPr>
          <w:rFonts w:ascii="宋体" w:hAnsi="宋体" w:hint="eastAsia"/>
          <w:color w:val="0070C0"/>
          <w:sz w:val="22"/>
          <w:szCs w:val="28"/>
        </w:rPr>
        <w:t>树林、灌木丛等目标：结构多变，散射特性随机性相比前两类目标大，熵值较高。</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图2-14给出了典型地物目标（小车位于50</w:t>
      </w:r>
      <w:r w:rsidRPr="00536C5E">
        <w:rPr>
          <w:rFonts w:ascii="宋体" w:hAnsi="宋体" w:cs="楷体_GB2312"/>
          <w:bCs/>
          <w:color w:val="0070C0"/>
          <w:szCs w:val="21"/>
        </w:rPr>
        <w:t>～</w:t>
      </w:r>
      <w:r w:rsidRPr="00536C5E">
        <w:rPr>
          <w:rFonts w:ascii="宋体" w:hAnsi="宋体" w:cs="楷体_GB2312" w:hint="eastAsia"/>
          <w:bCs/>
          <w:color w:val="0070C0"/>
          <w:szCs w:val="21"/>
        </w:rPr>
        <w:t>60m处）放置在转台上的一维高分辨距离像实验，远端有灌木丛（地杂波位于100 m），从图</w:t>
      </w:r>
      <w:r w:rsidRPr="00536C5E">
        <w:rPr>
          <w:rFonts w:ascii="宋体" w:hAnsi="宋体" w:cs="楷体_GB2312"/>
          <w:bCs/>
          <w:color w:val="0070C0"/>
          <w:szCs w:val="21"/>
        </w:rPr>
        <w:t>2</w:t>
      </w:r>
      <w:r w:rsidRPr="00536C5E">
        <w:rPr>
          <w:rFonts w:ascii="宋体" w:hAnsi="宋体" w:cs="楷体_GB2312" w:hint="eastAsia"/>
          <w:bCs/>
          <w:color w:val="0070C0"/>
          <w:szCs w:val="21"/>
        </w:rPr>
        <w:t>-14（a）的一维高分辨距离像中可以看出从幅度上无法有效的从这样的环境中检测出小车位置。通过极化散射熵分解理论，图</w:t>
      </w:r>
      <w:r w:rsidRPr="00536C5E">
        <w:rPr>
          <w:rFonts w:ascii="宋体" w:hAnsi="宋体" w:cs="楷体_GB2312"/>
          <w:bCs/>
          <w:color w:val="0070C0"/>
          <w:szCs w:val="21"/>
        </w:rPr>
        <w:t>2</w:t>
      </w:r>
      <w:r w:rsidRPr="00536C5E">
        <w:rPr>
          <w:rFonts w:ascii="宋体" w:hAnsi="宋体" w:cs="楷体_GB2312" w:hint="eastAsia"/>
          <w:bCs/>
          <w:color w:val="0070C0"/>
          <w:szCs w:val="21"/>
        </w:rPr>
        <w:t>-14（b）给出了场景中目标的极化散射熵值随高分辨距离的分布，可以看出小车的极化散射熵值明显低于灌木丛，那么利用极化散射熵这一特征量就能有效地分离人造目标小车与灌木</w:t>
      </w:r>
      <w:r w:rsidRPr="00536C5E">
        <w:rPr>
          <w:rFonts w:ascii="宋体" w:hAnsi="宋体" w:cs="楷体_GB2312" w:hint="eastAsia"/>
          <w:bCs/>
          <w:color w:val="0070C0"/>
          <w:szCs w:val="21"/>
        </w:rPr>
        <w:lastRenderedPageBreak/>
        <w:t>丛（地杂波）。实验分析说明了极化散射特征在典型地面目标识别中的应用价值，本项目拟将这一技术推广至SAR图像中的典型地面目标识别。</w:t>
      </w:r>
    </w:p>
    <w:p w:rsidR="00130F3A" w:rsidRPr="00130F3A" w:rsidRDefault="00130F3A" w:rsidP="00130F3A">
      <w:pPr>
        <w:spacing w:line="360" w:lineRule="auto"/>
        <w:jc w:val="center"/>
        <w:rPr>
          <w:rFonts w:ascii="宋体" w:hAnsi="宋体"/>
          <w:color w:val="0070C0"/>
          <w:sz w:val="18"/>
        </w:rPr>
      </w:pPr>
      <w:r w:rsidRPr="00130F3A">
        <w:rPr>
          <w:rFonts w:ascii="宋体" w:hAnsi="宋体"/>
          <w:noProof/>
          <w:color w:val="0070C0"/>
          <w:sz w:val="18"/>
        </w:rPr>
        <w:drawing>
          <wp:inline distT="0" distB="0" distL="0" distR="0" wp14:anchorId="740C4863" wp14:editId="1641FC4C">
            <wp:extent cx="2354560" cy="1695450"/>
            <wp:effectExtent l="0" t="0" r="825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96" cstate="print">
                      <a:extLst>
                        <a:ext uri="{28A0092B-C50C-407E-A947-70E740481C1C}">
                          <a14:useLocalDpi xmlns:a14="http://schemas.microsoft.com/office/drawing/2010/main" val="0"/>
                        </a:ext>
                      </a:extLst>
                    </a:blip>
                    <a:srcRect t="5408" r="9593" b="4452"/>
                    <a:stretch>
                      <a:fillRect/>
                    </a:stretch>
                  </pic:blipFill>
                  <pic:spPr>
                    <a:xfrm>
                      <a:off x="0" y="0"/>
                      <a:ext cx="2363297" cy="1701741"/>
                    </a:xfrm>
                    <a:prstGeom prst="rect">
                      <a:avLst/>
                    </a:prstGeom>
                    <a:noFill/>
                    <a:ln>
                      <a:noFill/>
                    </a:ln>
                  </pic:spPr>
                </pic:pic>
              </a:graphicData>
            </a:graphic>
          </wp:inline>
        </w:drawing>
      </w:r>
      <w:r w:rsidRPr="00130F3A">
        <w:rPr>
          <w:rFonts w:ascii="宋体" w:hAnsi="宋体"/>
          <w:color w:val="0070C0"/>
          <w:sz w:val="18"/>
        </w:rPr>
        <w:t xml:space="preserve">    </w:t>
      </w:r>
      <w:r w:rsidRPr="00130F3A">
        <w:rPr>
          <w:rFonts w:ascii="宋体" w:hAnsi="宋体"/>
          <w:color w:val="0070C0"/>
          <w:sz w:val="18"/>
        </w:rPr>
        <w:object w:dxaOrig="3211" w:dyaOrig="2318">
          <v:shape id="_x0000_i1063" type="#_x0000_t75" style="width:185.95pt;height:133.8pt" o:ole="">
            <v:imagedata r:id="rId97" o:title="" croptop="4195f" cropbottom="3867f" cropleft="1281f" cropright="7162f"/>
          </v:shape>
          <o:OLEObject Type="Embed" ProgID="Visio.Drawing.11" ShapeID="_x0000_i1063" DrawAspect="Content" ObjectID="_1565419561" r:id="rId98"/>
        </w:object>
      </w:r>
    </w:p>
    <w:p w:rsidR="00130F3A" w:rsidRPr="00130F3A" w:rsidRDefault="00130F3A" w:rsidP="00130F3A">
      <w:pPr>
        <w:spacing w:afterLines="50" w:after="156" w:line="340" w:lineRule="exact"/>
        <w:jc w:val="center"/>
        <w:rPr>
          <w:rFonts w:ascii="宋体" w:hAnsi="宋体"/>
          <w:color w:val="0070C0"/>
          <w:sz w:val="18"/>
        </w:rPr>
      </w:pPr>
      <w:r w:rsidRPr="00130F3A">
        <w:rPr>
          <w:rFonts w:ascii="宋体" w:hAnsi="宋体" w:hint="eastAsia"/>
          <w:color w:val="0070C0"/>
          <w:sz w:val="18"/>
        </w:rPr>
        <w:t>（a）一维高分辨距离（b）目标的极化散射熵值随高分辨距离的分布</w:t>
      </w:r>
    </w:p>
    <w:p w:rsidR="00130F3A" w:rsidRPr="00130F3A" w:rsidRDefault="00130F3A" w:rsidP="00130F3A">
      <w:pPr>
        <w:spacing w:afterLines="50" w:after="156" w:line="340" w:lineRule="exact"/>
        <w:jc w:val="center"/>
        <w:rPr>
          <w:rFonts w:ascii="宋体" w:hAnsi="宋体"/>
          <w:color w:val="0070C0"/>
          <w:sz w:val="18"/>
        </w:rPr>
      </w:pPr>
      <w:r w:rsidRPr="00130F3A">
        <w:rPr>
          <w:rFonts w:ascii="宋体" w:hAnsi="宋体" w:hint="eastAsia"/>
          <w:color w:val="0070C0"/>
          <w:sz w:val="18"/>
        </w:rPr>
        <w:t>图2-14 典型地面目标极化散射熵分解理论实验分析</w:t>
      </w:r>
    </w:p>
    <w:p w:rsidR="00130F3A" w:rsidRPr="00130F3A" w:rsidRDefault="00130F3A" w:rsidP="007343AE">
      <w:pPr>
        <w:rPr>
          <w:rFonts w:ascii="宋体" w:hAnsi="宋体"/>
          <w:color w:val="0070C0"/>
          <w:sz w:val="22"/>
        </w:rPr>
      </w:pPr>
      <w:r w:rsidRPr="00130F3A">
        <w:rPr>
          <w:rFonts w:ascii="宋体" w:hAnsi="宋体"/>
          <w:color w:val="0070C0"/>
          <w:sz w:val="22"/>
        </w:rPr>
        <w:t>3</w:t>
      </w:r>
      <w:r w:rsidRPr="00130F3A">
        <w:rPr>
          <w:rFonts w:ascii="宋体" w:hAnsi="宋体" w:hint="eastAsia"/>
          <w:color w:val="0070C0"/>
          <w:sz w:val="22"/>
        </w:rPr>
        <w:t>.2</w:t>
      </w:r>
      <w:r w:rsidRPr="00130F3A">
        <w:rPr>
          <w:rFonts w:ascii="宋体" w:hAnsi="宋体"/>
          <w:color w:val="0070C0"/>
          <w:sz w:val="22"/>
        </w:rPr>
        <w:t xml:space="preserve"> </w:t>
      </w:r>
      <w:r w:rsidRPr="00130F3A">
        <w:rPr>
          <w:rFonts w:ascii="宋体" w:hAnsi="宋体" w:hint="eastAsia"/>
          <w:color w:val="0070C0"/>
          <w:sz w:val="22"/>
        </w:rPr>
        <w:t>伪装条件下高光谱成像目标、背景特征</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高光谱成像包括曲线特征、光谱变换特征和光谱相似度量特征。曲线特征对应像元光谱曲线分析应用模式，光谱变换特征对应部分波段的数据变换与组合应用模式，光谱相似度量特征对应光谱相似度量应用模式。</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以植被环境下的迷彩涂覆目标的反射光谱分析为例：</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迷彩目标</w:t>
      </w:r>
      <w:r w:rsidRPr="00536C5E">
        <w:rPr>
          <w:rFonts w:ascii="宋体" w:hAnsi="宋体" w:cs="楷体_GB2312"/>
          <w:bCs/>
          <w:color w:val="0070C0"/>
          <w:szCs w:val="21"/>
        </w:rPr>
        <w:t>反射光谱合成主要是根据对其基材上涂覆的迷彩色块所测量到的光谱及其所处的背景光谱进行合成。按照GJB4004-2000规定，我国的陆军装备普遍采用了三色伪装迷彩。以草原型迷彩的导弹发射车辆为例，伪装色块包含了绿色（YG1247）、土色（SE2635）和绿色（DG0730），占据的面积比例分别为60%、25%和15%，如图</w:t>
      </w:r>
      <w:r w:rsidRPr="00536C5E">
        <w:rPr>
          <w:rFonts w:ascii="宋体" w:hAnsi="宋体" w:cs="楷体_GB2312" w:hint="eastAsia"/>
          <w:bCs/>
          <w:color w:val="0070C0"/>
          <w:szCs w:val="21"/>
        </w:rPr>
        <w:t>2-15</w:t>
      </w:r>
      <w:r w:rsidRPr="00536C5E">
        <w:rPr>
          <w:rFonts w:ascii="宋体" w:hAnsi="宋体" w:cs="楷体_GB2312"/>
          <w:bCs/>
          <w:color w:val="0070C0"/>
          <w:szCs w:val="21"/>
        </w:rPr>
        <w:t>所示：</w:t>
      </w:r>
    </w:p>
    <w:p w:rsidR="00130F3A" w:rsidRPr="00130F3A" w:rsidRDefault="00130F3A" w:rsidP="00130F3A">
      <w:pPr>
        <w:spacing w:line="360" w:lineRule="auto"/>
        <w:jc w:val="center"/>
        <w:rPr>
          <w:rFonts w:ascii="宋体" w:hAnsi="宋体"/>
          <w:color w:val="0070C0"/>
          <w:sz w:val="18"/>
        </w:rPr>
      </w:pPr>
      <w:r w:rsidRPr="00130F3A">
        <w:rPr>
          <w:rFonts w:ascii="宋体" w:hAnsi="宋体"/>
          <w:noProof/>
          <w:color w:val="0070C0"/>
          <w:sz w:val="18"/>
        </w:rPr>
        <w:drawing>
          <wp:inline distT="0" distB="0" distL="0" distR="0" wp14:anchorId="7C78ACAC" wp14:editId="3C85441C">
            <wp:extent cx="2246983" cy="1226185"/>
            <wp:effectExtent l="0" t="0" r="127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2262908" cy="1234875"/>
                    </a:xfrm>
                    <a:prstGeom prst="rect">
                      <a:avLst/>
                    </a:prstGeom>
                    <a:noFill/>
                    <a:ln>
                      <a:noFill/>
                    </a:ln>
                  </pic:spPr>
                </pic:pic>
              </a:graphicData>
            </a:graphic>
          </wp:inline>
        </w:drawing>
      </w:r>
    </w:p>
    <w:p w:rsidR="00130F3A" w:rsidRPr="00130F3A" w:rsidRDefault="00130F3A" w:rsidP="00130F3A">
      <w:pPr>
        <w:spacing w:afterLines="50" w:after="156" w:line="340" w:lineRule="exact"/>
        <w:jc w:val="center"/>
        <w:rPr>
          <w:rFonts w:ascii="宋体" w:hAnsi="宋体"/>
          <w:color w:val="0070C0"/>
          <w:sz w:val="18"/>
        </w:rPr>
      </w:pPr>
      <w:r w:rsidRPr="00130F3A">
        <w:rPr>
          <w:rFonts w:ascii="宋体" w:hAnsi="宋体" w:hint="eastAsia"/>
          <w:color w:val="0070C0"/>
          <w:sz w:val="18"/>
        </w:rPr>
        <w:t>图2-15</w:t>
      </w:r>
      <w:r w:rsidRPr="00130F3A">
        <w:rPr>
          <w:rFonts w:ascii="宋体" w:hAnsi="宋体"/>
          <w:color w:val="0070C0"/>
          <w:sz w:val="18"/>
        </w:rPr>
        <w:t xml:space="preserve"> 导弹发射车表面涂装效果（草原迷彩）</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如</w:t>
      </w:r>
      <w:r w:rsidRPr="00536C5E">
        <w:rPr>
          <w:rFonts w:ascii="宋体" w:hAnsi="宋体" w:cs="楷体_GB2312"/>
          <w:bCs/>
          <w:color w:val="0070C0"/>
          <w:szCs w:val="21"/>
        </w:rPr>
        <w:t>图</w:t>
      </w:r>
      <w:r w:rsidRPr="00536C5E">
        <w:rPr>
          <w:rFonts w:ascii="宋体" w:hAnsi="宋体" w:cs="楷体_GB2312" w:hint="eastAsia"/>
          <w:bCs/>
          <w:color w:val="0070C0"/>
          <w:szCs w:val="21"/>
        </w:rPr>
        <w:t>2-16</w:t>
      </w:r>
      <w:r w:rsidRPr="00536C5E">
        <w:rPr>
          <w:rFonts w:ascii="宋体" w:hAnsi="宋体" w:cs="楷体_GB2312"/>
          <w:bCs/>
          <w:color w:val="0070C0"/>
          <w:szCs w:val="21"/>
        </w:rPr>
        <w:t>所示的是利用上述3种颜色和混凝土背景下这4类地物端元按面积构成的目标的混合光谱。各端元所占面积比例：草地（20%），金属（30%），土壤（10%），混凝土（20%）</w:t>
      </w:r>
      <w:r w:rsidRPr="00536C5E">
        <w:rPr>
          <w:rFonts w:ascii="宋体" w:hAnsi="宋体" w:cs="楷体_GB2312" w:hint="eastAsia"/>
          <w:bCs/>
          <w:color w:val="0070C0"/>
          <w:szCs w:val="21"/>
        </w:rPr>
        <w:t>。</w:t>
      </w:r>
    </w:p>
    <w:p w:rsidR="00130F3A" w:rsidRPr="00130F3A" w:rsidRDefault="00130F3A" w:rsidP="00130F3A">
      <w:pPr>
        <w:spacing w:line="360" w:lineRule="auto"/>
        <w:jc w:val="center"/>
        <w:rPr>
          <w:rFonts w:ascii="宋体" w:hAnsi="宋体"/>
          <w:color w:val="0070C0"/>
          <w:sz w:val="18"/>
        </w:rPr>
      </w:pPr>
      <w:r w:rsidRPr="00130F3A">
        <w:rPr>
          <w:rFonts w:ascii="宋体" w:hAnsi="宋体"/>
          <w:noProof/>
          <w:color w:val="0070C0"/>
          <w:sz w:val="18"/>
        </w:rPr>
        <w:drawing>
          <wp:inline distT="0" distB="0" distL="0" distR="0" wp14:anchorId="5F92C94D" wp14:editId="1D4174BA">
            <wp:extent cx="1749425" cy="1468755"/>
            <wp:effectExtent l="0" t="0" r="3175" b="0"/>
            <wp:docPr id="2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1749600" cy="1468800"/>
                    </a:xfrm>
                    <a:prstGeom prst="rect">
                      <a:avLst/>
                    </a:prstGeom>
                    <a:noFill/>
                    <a:ln>
                      <a:noFill/>
                    </a:ln>
                  </pic:spPr>
                </pic:pic>
              </a:graphicData>
            </a:graphic>
          </wp:inline>
        </w:drawing>
      </w:r>
      <w:r w:rsidRPr="00130F3A">
        <w:rPr>
          <w:rFonts w:ascii="宋体" w:hAnsi="宋体" w:hint="eastAsia"/>
          <w:color w:val="0070C0"/>
          <w:sz w:val="18"/>
        </w:rPr>
        <w:t xml:space="preserve"> </w:t>
      </w:r>
      <w:r w:rsidRPr="00130F3A">
        <w:rPr>
          <w:rFonts w:ascii="宋体" w:hAnsi="宋体"/>
          <w:noProof/>
          <w:color w:val="0070C0"/>
          <w:sz w:val="18"/>
        </w:rPr>
        <w:drawing>
          <wp:inline distT="0" distB="0" distL="0" distR="0" wp14:anchorId="7327D0AB" wp14:editId="597D2CCD">
            <wp:extent cx="1875155" cy="1468755"/>
            <wp:effectExtent l="0" t="0" r="0" b="0"/>
            <wp:docPr id="2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1875600" cy="1468800"/>
                    </a:xfrm>
                    <a:prstGeom prst="rect">
                      <a:avLst/>
                    </a:prstGeom>
                    <a:noFill/>
                    <a:ln>
                      <a:noFill/>
                    </a:ln>
                  </pic:spPr>
                </pic:pic>
              </a:graphicData>
            </a:graphic>
          </wp:inline>
        </w:drawing>
      </w:r>
    </w:p>
    <w:p w:rsidR="00130F3A" w:rsidRPr="00130F3A" w:rsidRDefault="00130F3A" w:rsidP="00130F3A">
      <w:pPr>
        <w:spacing w:afterLines="50" w:after="156" w:line="340" w:lineRule="exact"/>
        <w:jc w:val="center"/>
        <w:rPr>
          <w:rFonts w:ascii="宋体" w:hAnsi="宋体"/>
          <w:color w:val="0070C0"/>
          <w:sz w:val="18"/>
        </w:rPr>
      </w:pPr>
      <w:r w:rsidRPr="00130F3A">
        <w:rPr>
          <w:rFonts w:ascii="宋体" w:hAnsi="宋体" w:hint="eastAsia"/>
          <w:color w:val="0070C0"/>
          <w:sz w:val="18"/>
        </w:rPr>
        <w:lastRenderedPageBreak/>
        <w:t>图</w:t>
      </w:r>
      <w:r w:rsidRPr="00130F3A">
        <w:rPr>
          <w:rFonts w:ascii="宋体" w:hAnsi="宋体"/>
          <w:color w:val="0070C0"/>
          <w:sz w:val="18"/>
        </w:rPr>
        <w:t>2</w:t>
      </w:r>
      <w:r w:rsidRPr="00130F3A">
        <w:rPr>
          <w:rFonts w:ascii="宋体" w:hAnsi="宋体" w:hint="eastAsia"/>
          <w:color w:val="0070C0"/>
          <w:sz w:val="18"/>
        </w:rPr>
        <w:t>-</w:t>
      </w:r>
      <w:r w:rsidRPr="00130F3A">
        <w:rPr>
          <w:rFonts w:ascii="宋体" w:hAnsi="宋体"/>
          <w:color w:val="0070C0"/>
          <w:sz w:val="18"/>
        </w:rPr>
        <w:t>1</w:t>
      </w:r>
      <w:r w:rsidRPr="00130F3A">
        <w:rPr>
          <w:rFonts w:ascii="宋体" w:hAnsi="宋体" w:hint="eastAsia"/>
          <w:color w:val="0070C0"/>
          <w:sz w:val="18"/>
        </w:rPr>
        <w:t>6</w:t>
      </w:r>
      <w:r w:rsidRPr="00130F3A">
        <w:rPr>
          <w:rFonts w:ascii="宋体" w:hAnsi="宋体"/>
          <w:color w:val="0070C0"/>
          <w:sz w:val="18"/>
        </w:rPr>
        <w:t xml:space="preserve"> 合成的混合像元光谱曲线</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常见的植被反射光谱</w:t>
      </w:r>
      <w:r w:rsidRPr="00536C5E">
        <w:rPr>
          <w:rFonts w:ascii="宋体" w:hAnsi="宋体" w:cs="楷体_GB2312"/>
          <w:bCs/>
          <w:color w:val="0070C0"/>
          <w:szCs w:val="21"/>
        </w:rPr>
        <w:t>具有以下特征：</w:t>
      </w:r>
    </w:p>
    <w:p w:rsidR="00130F3A" w:rsidRPr="00536C5E" w:rsidRDefault="00130F3A" w:rsidP="00F03251">
      <w:pPr>
        <w:pStyle w:val="a7"/>
        <w:numPr>
          <w:ilvl w:val="0"/>
          <w:numId w:val="24"/>
        </w:numPr>
        <w:snapToGrid w:val="0"/>
        <w:spacing w:afterLines="30" w:after="93" w:line="312" w:lineRule="auto"/>
        <w:ind w:firstLineChars="0"/>
        <w:rPr>
          <w:rFonts w:ascii="宋体" w:hAnsi="宋体" w:cs="楷体_GB2312"/>
          <w:bCs/>
          <w:color w:val="0070C0"/>
          <w:szCs w:val="21"/>
        </w:rPr>
      </w:pPr>
      <w:r w:rsidRPr="00536C5E">
        <w:rPr>
          <w:rFonts w:ascii="宋体" w:hAnsi="宋体" w:cs="楷体_GB2312"/>
          <w:bCs/>
          <w:color w:val="0070C0"/>
          <w:szCs w:val="21"/>
        </w:rPr>
        <w:t>对绿光（0.55</w:t>
      </w:r>
      <w:r w:rsidRPr="00536C5E">
        <w:object w:dxaOrig="393" w:dyaOrig="293">
          <v:shape id="_x0000_i1064" type="#_x0000_t75" style="width:19.3pt;height:14.15pt" o:ole="">
            <v:imagedata r:id="rId102" o:title=""/>
          </v:shape>
          <o:OLEObject Type="Embed" ProgID="Equation.DSMT4" ShapeID="_x0000_i1064" DrawAspect="Content" ObjectID="_1565419562" r:id="rId103"/>
        </w:object>
      </w:r>
      <w:r w:rsidRPr="00536C5E">
        <w:rPr>
          <w:rFonts w:ascii="宋体" w:hAnsi="宋体" w:cs="楷体_GB2312"/>
          <w:bCs/>
          <w:color w:val="0070C0"/>
          <w:szCs w:val="21"/>
        </w:rPr>
        <w:t>）有一小的反射峰值，反射率大致为20%，这也正是太阳光的光能峰值。</w:t>
      </w:r>
    </w:p>
    <w:p w:rsidR="00130F3A" w:rsidRPr="00536C5E" w:rsidRDefault="00130F3A" w:rsidP="00F03251">
      <w:pPr>
        <w:pStyle w:val="a7"/>
        <w:numPr>
          <w:ilvl w:val="0"/>
          <w:numId w:val="24"/>
        </w:numPr>
        <w:snapToGrid w:val="0"/>
        <w:spacing w:afterLines="30" w:after="93" w:line="312" w:lineRule="auto"/>
        <w:ind w:firstLineChars="0"/>
        <w:rPr>
          <w:rFonts w:ascii="宋体" w:hAnsi="宋体" w:cs="楷体_GB2312"/>
          <w:bCs/>
          <w:color w:val="0070C0"/>
          <w:szCs w:val="21"/>
        </w:rPr>
      </w:pPr>
      <w:r w:rsidRPr="00536C5E">
        <w:rPr>
          <w:rFonts w:ascii="宋体" w:hAnsi="宋体" w:cs="楷体_GB2312"/>
          <w:bCs/>
          <w:color w:val="0070C0"/>
          <w:szCs w:val="21"/>
        </w:rPr>
        <w:t>在红光处（0.68</w:t>
      </w:r>
      <w:r w:rsidRPr="00536C5E">
        <w:object w:dxaOrig="393" w:dyaOrig="293">
          <v:shape id="_x0000_i1065" type="#_x0000_t75" style="width:19.3pt;height:14.15pt" o:ole="">
            <v:imagedata r:id="rId104" o:title=""/>
          </v:shape>
          <o:OLEObject Type="Embed" ProgID="Equation.DSMT4" ShapeID="_x0000_i1065" DrawAspect="Content" ObjectID="_1565419563" r:id="rId105"/>
        </w:object>
      </w:r>
      <w:r w:rsidRPr="00536C5E">
        <w:rPr>
          <w:rFonts w:ascii="宋体" w:hAnsi="宋体" w:cs="楷体_GB2312"/>
          <w:bCs/>
          <w:color w:val="0070C0"/>
          <w:szCs w:val="21"/>
        </w:rPr>
        <w:t>）有一吸收谷，这是光合作用吸收谷。此处太阳光能仍很大。若吸收谷减小，则植被发黄、发红。</w:t>
      </w:r>
    </w:p>
    <w:p w:rsidR="00130F3A" w:rsidRPr="00536C5E" w:rsidRDefault="00130F3A" w:rsidP="00F03251">
      <w:pPr>
        <w:pStyle w:val="a7"/>
        <w:numPr>
          <w:ilvl w:val="0"/>
          <w:numId w:val="24"/>
        </w:numPr>
        <w:snapToGrid w:val="0"/>
        <w:spacing w:afterLines="30" w:after="93" w:line="312" w:lineRule="auto"/>
        <w:ind w:firstLineChars="0"/>
        <w:rPr>
          <w:rFonts w:ascii="宋体" w:hAnsi="宋体" w:cs="楷体_GB2312"/>
          <w:bCs/>
          <w:color w:val="0070C0"/>
          <w:szCs w:val="21"/>
        </w:rPr>
      </w:pPr>
      <w:r w:rsidRPr="00536C5E">
        <w:rPr>
          <w:rFonts w:ascii="宋体" w:hAnsi="宋体" w:cs="楷体_GB2312"/>
          <w:bCs/>
          <w:color w:val="0070C0"/>
          <w:szCs w:val="21"/>
        </w:rPr>
        <w:t>在0.7～1.4μm与1.5～1.9μm有很高红外反射峰，反射率可高达70%以上。这两峰与前边红光波谷是植被光谱的特征（0.68～0.7μm）</w:t>
      </w:r>
      <w:r w:rsidRPr="00536C5E">
        <w:rPr>
          <w:rFonts w:ascii="宋体" w:hAnsi="宋体" w:cs="楷体_GB2312" w:hint="eastAsia"/>
          <w:bCs/>
          <w:color w:val="0070C0"/>
          <w:szCs w:val="21"/>
        </w:rPr>
        <w:t>，</w:t>
      </w:r>
      <w:r w:rsidRPr="00536C5E">
        <w:rPr>
          <w:rFonts w:ascii="宋体" w:hAnsi="宋体" w:cs="楷体_GB2312"/>
          <w:bCs/>
          <w:color w:val="0070C0"/>
          <w:szCs w:val="21"/>
        </w:rPr>
        <w:t>又称为植被反射率红边，因此充分利用这一特性可建立叶绿素和植被指数计算模型。第一峰波长段还处在太阳光能波谱中主要能量分布区（0.2～1.4μm），占有全部太阳光能量90.8%。这是遥感识别植被并判断植被状态的主要依据。</w:t>
      </w:r>
    </w:p>
    <w:p w:rsidR="00130F3A" w:rsidRPr="00536C5E" w:rsidRDefault="00130F3A" w:rsidP="00F03251">
      <w:pPr>
        <w:pStyle w:val="a7"/>
        <w:numPr>
          <w:ilvl w:val="0"/>
          <w:numId w:val="24"/>
        </w:numPr>
        <w:snapToGrid w:val="0"/>
        <w:spacing w:afterLines="30" w:after="93" w:line="312" w:lineRule="auto"/>
        <w:ind w:firstLineChars="0"/>
        <w:rPr>
          <w:rFonts w:ascii="宋体" w:hAnsi="宋体" w:cs="楷体_GB2312"/>
          <w:bCs/>
          <w:color w:val="0070C0"/>
          <w:szCs w:val="21"/>
        </w:rPr>
      </w:pPr>
      <w:r w:rsidRPr="00536C5E">
        <w:rPr>
          <w:rFonts w:ascii="宋体" w:hAnsi="宋体" w:cs="楷体_GB2312"/>
          <w:bCs/>
          <w:color w:val="0070C0"/>
          <w:szCs w:val="21"/>
        </w:rPr>
        <w:t>在1.45～1.95μm有两处吸收谷，表明植被中水分含量高。</w:t>
      </w:r>
    </w:p>
    <w:p w:rsidR="00130F3A" w:rsidRPr="00536C5E" w:rsidRDefault="00130F3A" w:rsidP="00F03251">
      <w:pPr>
        <w:pStyle w:val="a7"/>
        <w:numPr>
          <w:ilvl w:val="0"/>
          <w:numId w:val="24"/>
        </w:numPr>
        <w:snapToGrid w:val="0"/>
        <w:spacing w:afterLines="30" w:after="93" w:line="312" w:lineRule="auto"/>
        <w:ind w:firstLineChars="0"/>
        <w:rPr>
          <w:rFonts w:ascii="宋体" w:hAnsi="宋体" w:cs="楷体_GB2312"/>
          <w:bCs/>
          <w:color w:val="0070C0"/>
          <w:szCs w:val="21"/>
        </w:rPr>
      </w:pPr>
      <w:r w:rsidRPr="00536C5E">
        <w:rPr>
          <w:rFonts w:ascii="宋体" w:hAnsi="宋体" w:cs="楷体_GB2312"/>
          <w:bCs/>
          <w:color w:val="0070C0"/>
          <w:szCs w:val="21"/>
        </w:rPr>
        <w:t>不同种类植物反射光谱曲线的变化趋势相同，而植物与其它地物的反射光谱曲线显著不同。这是遥感可以估测生物量的基础。</w:t>
      </w:r>
    </w:p>
    <w:p w:rsidR="00130F3A" w:rsidRPr="00536C5E" w:rsidRDefault="00130F3A" w:rsidP="00F03251">
      <w:pPr>
        <w:pStyle w:val="a7"/>
        <w:numPr>
          <w:ilvl w:val="0"/>
          <w:numId w:val="24"/>
        </w:numPr>
        <w:snapToGrid w:val="0"/>
        <w:spacing w:afterLines="30" w:after="93" w:line="312" w:lineRule="auto"/>
        <w:ind w:firstLineChars="0"/>
        <w:rPr>
          <w:rFonts w:ascii="宋体" w:hAnsi="宋体" w:cs="楷体_GB2312"/>
          <w:bCs/>
          <w:color w:val="0070C0"/>
          <w:szCs w:val="21"/>
        </w:rPr>
      </w:pPr>
      <w:r w:rsidRPr="00536C5E">
        <w:rPr>
          <w:rFonts w:ascii="宋体" w:hAnsi="宋体" w:cs="楷体_GB2312"/>
          <w:bCs/>
          <w:color w:val="0070C0"/>
          <w:szCs w:val="21"/>
        </w:rPr>
        <w:t>植物叶片重叠时，反射光能量在可见光部分几乎不变，而在红外却可增加20～40%。这是因为红外光可透过叶片，又经下层叶片重复反射。叶片重叠反映作物长势旺盛，生物量高。</w:t>
      </w:r>
    </w:p>
    <w:p w:rsidR="00130F3A" w:rsidRPr="00536C5E" w:rsidRDefault="00130F3A" w:rsidP="00F03251">
      <w:pPr>
        <w:pStyle w:val="a7"/>
        <w:numPr>
          <w:ilvl w:val="0"/>
          <w:numId w:val="24"/>
        </w:numPr>
        <w:snapToGrid w:val="0"/>
        <w:spacing w:afterLines="30" w:after="93" w:line="312" w:lineRule="auto"/>
        <w:ind w:firstLineChars="0"/>
        <w:rPr>
          <w:rFonts w:ascii="宋体" w:hAnsi="宋体" w:cs="楷体_GB2312"/>
          <w:bCs/>
          <w:color w:val="0070C0"/>
          <w:szCs w:val="21"/>
        </w:rPr>
      </w:pPr>
      <w:r w:rsidRPr="00536C5E">
        <w:rPr>
          <w:rFonts w:ascii="宋体" w:hAnsi="宋体" w:cs="楷体_GB2312"/>
          <w:bCs/>
          <w:color w:val="0070C0"/>
          <w:szCs w:val="21"/>
        </w:rPr>
        <w:t>植物叶片可见光区反射率有显著的方向性，这是因为植物叶片反射（散射）不是纯粹的朗伯散射，还有方向性。而在红外波段，方向性就不显著，这是因为红外光透射性好，透射后重复反射打扰了方向性。</w:t>
      </w:r>
    </w:p>
    <w:p w:rsidR="00130F3A" w:rsidRPr="00130F3A" w:rsidRDefault="00130F3A" w:rsidP="007343AE">
      <w:pPr>
        <w:rPr>
          <w:rFonts w:ascii="宋体" w:hAnsi="宋体"/>
          <w:color w:val="0070C0"/>
          <w:sz w:val="22"/>
        </w:rPr>
      </w:pPr>
      <w:r w:rsidRPr="00130F3A">
        <w:rPr>
          <w:rFonts w:ascii="宋体" w:hAnsi="宋体"/>
          <w:color w:val="0070C0"/>
          <w:sz w:val="22"/>
        </w:rPr>
        <w:t xml:space="preserve">3.3 </w:t>
      </w:r>
      <w:r w:rsidRPr="00130F3A">
        <w:rPr>
          <w:rFonts w:ascii="宋体" w:hAnsi="宋体" w:hint="eastAsia"/>
          <w:color w:val="0070C0"/>
          <w:sz w:val="22"/>
        </w:rPr>
        <w:t>红外成像目标、背景特征</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红外成像通过检测遥感图像中目标与背景之间的热辐射差异，发现地物中的热源目标，然后采用灰度形态学开运算背景估计的单帧图像处理方法，进行自适应阈值分割，实现目标区域与背景区域的分隔，如图2-17所示：</w:t>
      </w:r>
    </w:p>
    <w:p w:rsidR="00130F3A" w:rsidRPr="00130F3A" w:rsidRDefault="00130F3A" w:rsidP="00130F3A">
      <w:pPr>
        <w:widowControl/>
        <w:jc w:val="center"/>
        <w:rPr>
          <w:rFonts w:ascii="宋体" w:hAnsi="宋体"/>
          <w:color w:val="0070C0"/>
          <w:sz w:val="18"/>
        </w:rPr>
      </w:pPr>
      <w:r w:rsidRPr="00130F3A">
        <w:rPr>
          <w:rFonts w:ascii="宋体" w:hAnsi="宋体"/>
          <w:color w:val="0070C0"/>
          <w:sz w:val="18"/>
        </w:rPr>
        <w:object w:dxaOrig="5769" w:dyaOrig="5754">
          <v:shape id="_x0000_i1066" type="#_x0000_t75" style="width:138.9pt;height:138.35pt" o:ole="">
            <v:imagedata r:id="rId106" o:title=""/>
          </v:shape>
          <o:OLEObject Type="Embed" ProgID="Visio.Drawing.11" ShapeID="_x0000_i1066" DrawAspect="Content" ObjectID="_1565419564" r:id="rId107"/>
        </w:object>
      </w:r>
      <w:r w:rsidRPr="00130F3A">
        <w:rPr>
          <w:rFonts w:ascii="宋体" w:hAnsi="宋体"/>
          <w:color w:val="0070C0"/>
          <w:sz w:val="18"/>
        </w:rPr>
        <w:t xml:space="preserve">      </w:t>
      </w:r>
      <w:r w:rsidRPr="00130F3A">
        <w:rPr>
          <w:rFonts w:ascii="宋体" w:hAnsi="宋体"/>
          <w:color w:val="0070C0"/>
          <w:sz w:val="18"/>
        </w:rPr>
        <w:object w:dxaOrig="5754" w:dyaOrig="5754">
          <v:shape id="_x0000_i1067" type="#_x0000_t75" style="width:136.65pt;height:136.65pt" o:ole="">
            <v:imagedata r:id="rId108" o:title=""/>
          </v:shape>
          <o:OLEObject Type="Embed" ProgID="Visio.Drawing.11" ShapeID="_x0000_i1067" DrawAspect="Content" ObjectID="_1565419565" r:id="rId109"/>
        </w:object>
      </w:r>
    </w:p>
    <w:p w:rsidR="00130F3A" w:rsidRPr="00130F3A" w:rsidRDefault="00130F3A" w:rsidP="00130F3A">
      <w:pPr>
        <w:spacing w:afterLines="50" w:after="156" w:line="340" w:lineRule="exact"/>
        <w:ind w:firstLineChars="350" w:firstLine="630"/>
        <w:jc w:val="left"/>
        <w:rPr>
          <w:rFonts w:ascii="宋体" w:hAnsi="宋体"/>
          <w:color w:val="0070C0"/>
          <w:sz w:val="18"/>
        </w:rPr>
      </w:pPr>
      <w:r w:rsidRPr="00130F3A">
        <w:rPr>
          <w:rFonts w:ascii="宋体" w:hAnsi="宋体" w:hint="eastAsia"/>
          <w:color w:val="0070C0"/>
          <w:sz w:val="18"/>
        </w:rPr>
        <w:t>图2-17</w:t>
      </w:r>
      <w:r w:rsidRPr="00130F3A">
        <w:rPr>
          <w:rFonts w:ascii="宋体" w:hAnsi="宋体"/>
          <w:color w:val="0070C0"/>
          <w:sz w:val="18"/>
        </w:rPr>
        <w:t xml:space="preserve"> </w:t>
      </w:r>
      <w:r w:rsidRPr="00130F3A">
        <w:rPr>
          <w:rFonts w:ascii="宋体" w:hAnsi="宋体" w:hint="eastAsia"/>
          <w:color w:val="0070C0"/>
          <w:sz w:val="18"/>
        </w:rPr>
        <w:t xml:space="preserve">目标区域与背景区域示意图  </w:t>
      </w:r>
      <w:r w:rsidRPr="00130F3A">
        <w:rPr>
          <w:rFonts w:ascii="宋体" w:hAnsi="宋体"/>
          <w:color w:val="0070C0"/>
          <w:sz w:val="18"/>
        </w:rPr>
        <w:t xml:space="preserve"> </w:t>
      </w:r>
      <w:r w:rsidRPr="00130F3A">
        <w:rPr>
          <w:rFonts w:ascii="宋体" w:hAnsi="宋体" w:hint="eastAsia"/>
          <w:color w:val="0070C0"/>
          <w:sz w:val="18"/>
        </w:rPr>
        <w:t>图2-18 装甲车的投影图</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以地物背景下的装甲车红外目标识别分析为例：通过红外成像可以获得目标图像的空间特征、目标分割区域内的像素数比值特征、目标温度特征、统计特征等，利用这些特征进行红外目标识别。</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lastRenderedPageBreak/>
        <w:t>目标具有一定的的长宽比，通过对装甲车各个不同拍摄影面的计算，找到其对应的长宽比记为X(1)作为待提取特征。图2-18中给出了装甲车的投影图。沿水平方向将目标三等</w:t>
      </w:r>
      <w:r w:rsidRPr="00536C5E">
        <w:rPr>
          <w:rFonts w:ascii="宋体" w:hAnsi="宋体" w:cs="楷体_GB2312"/>
          <w:bCs/>
          <w:color w:val="0070C0"/>
          <w:szCs w:val="21"/>
        </w:rPr>
        <w:t>分</w:t>
      </w:r>
      <w:r w:rsidRPr="00536C5E">
        <w:rPr>
          <w:rFonts w:ascii="宋体" w:hAnsi="宋体" w:cs="楷体_GB2312" w:hint="eastAsia"/>
          <w:bCs/>
          <w:color w:val="0070C0"/>
          <w:szCs w:val="21"/>
        </w:rPr>
        <w:t>，即</w:t>
      </w:r>
      <m:oMath>
        <m:acc>
          <m:accPr>
            <m:chr m:val="̅"/>
            <m:ctrlPr>
              <w:rPr>
                <w:rFonts w:ascii="Cambria Math" w:hAnsi="Cambria Math" w:cs="楷体_GB2312"/>
                <w:bCs/>
                <w:color w:val="0070C0"/>
                <w:szCs w:val="21"/>
              </w:rPr>
            </m:ctrlPr>
          </m:accPr>
          <m:e>
            <m:sSub>
              <m:sSubPr>
                <m:ctrlPr>
                  <w:rPr>
                    <w:rFonts w:ascii="Cambria Math" w:hAnsi="Cambria Math" w:cs="楷体_GB2312"/>
                    <w:bCs/>
                    <w:color w:val="0070C0"/>
                    <w:szCs w:val="21"/>
                  </w:rPr>
                </m:ctrlPr>
              </m:sSubPr>
              <m:e>
                <m:r>
                  <w:rPr>
                    <w:rFonts w:ascii="Cambria Math" w:hAnsi="Cambria Math" w:cs="楷体_GB2312"/>
                    <w:color w:val="0070C0"/>
                    <w:szCs w:val="21"/>
                  </w:rPr>
                  <m:t>L</m:t>
                </m:r>
              </m:e>
              <m:sub>
                <m:r>
                  <m:rPr>
                    <m:sty m:val="p"/>
                  </m:rPr>
                  <w:rPr>
                    <w:rFonts w:ascii="Cambria Math" w:hAnsi="Cambria Math" w:cs="楷体_GB2312"/>
                    <w:color w:val="0070C0"/>
                    <w:szCs w:val="21"/>
                  </w:rPr>
                  <m:t>1</m:t>
                </m:r>
              </m:sub>
            </m:sSub>
            <m:sSub>
              <m:sSubPr>
                <m:ctrlPr>
                  <w:rPr>
                    <w:rFonts w:ascii="Cambria Math" w:hAnsi="Cambria Math" w:cs="楷体_GB2312"/>
                    <w:bCs/>
                    <w:color w:val="0070C0"/>
                    <w:szCs w:val="21"/>
                  </w:rPr>
                </m:ctrlPr>
              </m:sSubPr>
              <m:e>
                <m:r>
                  <w:rPr>
                    <w:rFonts w:ascii="Cambria Math" w:hAnsi="Cambria Math" w:cs="楷体_GB2312"/>
                    <w:color w:val="0070C0"/>
                    <w:szCs w:val="21"/>
                  </w:rPr>
                  <m:t>L</m:t>
                </m:r>
              </m:e>
              <m:sub>
                <m:r>
                  <m:rPr>
                    <m:sty m:val="p"/>
                  </m:rPr>
                  <w:rPr>
                    <w:rFonts w:ascii="Cambria Math" w:hAnsi="Cambria Math" w:cs="楷体_GB2312"/>
                    <w:color w:val="0070C0"/>
                    <w:szCs w:val="21"/>
                  </w:rPr>
                  <m:t>2</m:t>
                </m:r>
              </m:sub>
            </m:sSub>
          </m:e>
        </m:acc>
        <m:r>
          <m:rPr>
            <m:sty m:val="p"/>
          </m:rPr>
          <w:rPr>
            <w:rFonts w:ascii="Cambria Math" w:hAnsi="Cambria Math" w:cs="楷体_GB2312"/>
            <w:color w:val="0070C0"/>
            <w:szCs w:val="21"/>
          </w:rPr>
          <m:t>=</m:t>
        </m:r>
        <m:acc>
          <m:accPr>
            <m:chr m:val="̅"/>
            <m:ctrlPr>
              <w:rPr>
                <w:rFonts w:ascii="Cambria Math" w:hAnsi="Cambria Math" w:cs="楷体_GB2312"/>
                <w:bCs/>
                <w:color w:val="0070C0"/>
                <w:szCs w:val="21"/>
              </w:rPr>
            </m:ctrlPr>
          </m:accPr>
          <m:e>
            <m:sSub>
              <m:sSubPr>
                <m:ctrlPr>
                  <w:rPr>
                    <w:rFonts w:ascii="Cambria Math" w:hAnsi="Cambria Math" w:cs="楷体_GB2312"/>
                    <w:bCs/>
                    <w:color w:val="0070C0"/>
                    <w:szCs w:val="21"/>
                  </w:rPr>
                </m:ctrlPr>
              </m:sSubPr>
              <m:e>
                <m:r>
                  <w:rPr>
                    <w:rFonts w:ascii="Cambria Math" w:hAnsi="Cambria Math" w:cs="楷体_GB2312"/>
                    <w:color w:val="0070C0"/>
                    <w:szCs w:val="21"/>
                  </w:rPr>
                  <m:t>L</m:t>
                </m:r>
              </m:e>
              <m:sub>
                <m:r>
                  <m:rPr>
                    <m:sty m:val="p"/>
                  </m:rPr>
                  <w:rPr>
                    <w:rFonts w:ascii="Cambria Math" w:hAnsi="Cambria Math" w:cs="楷体_GB2312"/>
                    <w:color w:val="0070C0"/>
                    <w:szCs w:val="21"/>
                  </w:rPr>
                  <m:t>2</m:t>
                </m:r>
              </m:sub>
            </m:sSub>
            <m:sSub>
              <m:sSubPr>
                <m:ctrlPr>
                  <w:rPr>
                    <w:rFonts w:ascii="Cambria Math" w:hAnsi="Cambria Math" w:cs="楷体_GB2312"/>
                    <w:bCs/>
                    <w:color w:val="0070C0"/>
                    <w:szCs w:val="21"/>
                  </w:rPr>
                </m:ctrlPr>
              </m:sSubPr>
              <m:e>
                <m:r>
                  <w:rPr>
                    <w:rFonts w:ascii="Cambria Math" w:hAnsi="Cambria Math" w:cs="楷体_GB2312"/>
                    <w:color w:val="0070C0"/>
                    <w:szCs w:val="21"/>
                  </w:rPr>
                  <m:t>L</m:t>
                </m:r>
              </m:e>
              <m:sub>
                <m:r>
                  <m:rPr>
                    <m:sty m:val="p"/>
                  </m:rPr>
                  <w:rPr>
                    <w:rFonts w:ascii="Cambria Math" w:hAnsi="Cambria Math" w:cs="楷体_GB2312"/>
                    <w:color w:val="0070C0"/>
                    <w:szCs w:val="21"/>
                  </w:rPr>
                  <m:t>3</m:t>
                </m:r>
              </m:sub>
            </m:sSub>
          </m:e>
        </m:acc>
        <m:r>
          <m:rPr>
            <m:sty m:val="p"/>
          </m:rPr>
          <w:rPr>
            <w:rFonts w:ascii="Cambria Math" w:hAnsi="Cambria Math" w:cs="楷体_GB2312"/>
            <w:color w:val="0070C0"/>
            <w:szCs w:val="21"/>
          </w:rPr>
          <m:t>=</m:t>
        </m:r>
        <m:acc>
          <m:accPr>
            <m:chr m:val="̅"/>
            <m:ctrlPr>
              <w:rPr>
                <w:rFonts w:ascii="Cambria Math" w:hAnsi="Cambria Math" w:cs="楷体_GB2312"/>
                <w:bCs/>
                <w:color w:val="0070C0"/>
                <w:szCs w:val="21"/>
              </w:rPr>
            </m:ctrlPr>
          </m:accPr>
          <m:e>
            <m:sSub>
              <m:sSubPr>
                <m:ctrlPr>
                  <w:rPr>
                    <w:rFonts w:ascii="Cambria Math" w:hAnsi="Cambria Math" w:cs="楷体_GB2312"/>
                    <w:bCs/>
                    <w:color w:val="0070C0"/>
                    <w:szCs w:val="21"/>
                  </w:rPr>
                </m:ctrlPr>
              </m:sSubPr>
              <m:e>
                <m:r>
                  <w:rPr>
                    <w:rFonts w:ascii="Cambria Math" w:hAnsi="Cambria Math" w:cs="楷体_GB2312"/>
                    <w:color w:val="0070C0"/>
                    <w:szCs w:val="21"/>
                  </w:rPr>
                  <m:t>L</m:t>
                </m:r>
              </m:e>
              <m:sub>
                <m:r>
                  <m:rPr>
                    <m:sty m:val="p"/>
                  </m:rPr>
                  <w:rPr>
                    <w:rFonts w:ascii="Cambria Math" w:hAnsi="Cambria Math" w:cs="楷体_GB2312"/>
                    <w:color w:val="0070C0"/>
                    <w:szCs w:val="21"/>
                  </w:rPr>
                  <m:t>3</m:t>
                </m:r>
              </m:sub>
            </m:sSub>
            <m:sSub>
              <m:sSubPr>
                <m:ctrlPr>
                  <w:rPr>
                    <w:rFonts w:ascii="Cambria Math" w:hAnsi="Cambria Math" w:cs="楷体_GB2312"/>
                    <w:bCs/>
                    <w:color w:val="0070C0"/>
                    <w:szCs w:val="21"/>
                  </w:rPr>
                </m:ctrlPr>
              </m:sSubPr>
              <m:e>
                <m:r>
                  <w:rPr>
                    <w:rFonts w:ascii="Cambria Math" w:hAnsi="Cambria Math" w:cs="楷体_GB2312"/>
                    <w:color w:val="0070C0"/>
                    <w:szCs w:val="21"/>
                  </w:rPr>
                  <m:t>L</m:t>
                </m:r>
              </m:e>
              <m:sub>
                <m:r>
                  <m:rPr>
                    <m:sty m:val="p"/>
                  </m:rPr>
                  <w:rPr>
                    <w:rFonts w:ascii="Cambria Math" w:hAnsi="Cambria Math" w:cs="楷体_GB2312"/>
                    <w:color w:val="0070C0"/>
                    <w:szCs w:val="21"/>
                  </w:rPr>
                  <m:t>4</m:t>
                </m:r>
              </m:sub>
            </m:sSub>
          </m:e>
        </m:acc>
      </m:oMath>
      <w:r w:rsidRPr="00536C5E">
        <w:rPr>
          <w:rFonts w:ascii="宋体" w:hAnsi="宋体" w:cs="楷体_GB2312"/>
          <w:bCs/>
          <w:color w:val="0070C0"/>
          <w:szCs w:val="21"/>
        </w:rPr>
        <w:tab/>
      </w:r>
      <w:r w:rsidRPr="00536C5E">
        <w:rPr>
          <w:rFonts w:ascii="宋体" w:hAnsi="宋体" w:cs="楷体_GB2312" w:hint="eastAsia"/>
          <w:bCs/>
          <w:color w:val="0070C0"/>
          <w:szCs w:val="21"/>
        </w:rPr>
        <w:t>，分别计算每部分的像素点数N(1)、N(2)和N(3)，然后求出两两比值作为像素比特征，即X(2)= N(1)/ N(2)，X(3)= N(1)/ N(3)，X(2)和X(3)作为待提取特征。</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记录目标最高亮度值X(4)、目标平均温度值与背景平均温度值之比X(5)作为目标温度特征；选取目标温度的均值X(6)和标准差X(7)作为统计特征。</w:t>
      </w:r>
    </w:p>
    <w:p w:rsidR="00130F3A" w:rsidRPr="00130F3A" w:rsidRDefault="00130F3A" w:rsidP="007343AE">
      <w:pPr>
        <w:rPr>
          <w:rFonts w:ascii="宋体" w:hAnsi="宋体"/>
          <w:color w:val="0070C0"/>
          <w:sz w:val="22"/>
        </w:rPr>
      </w:pPr>
      <w:r w:rsidRPr="00130F3A">
        <w:rPr>
          <w:rFonts w:ascii="宋体" w:hAnsi="宋体"/>
          <w:color w:val="0070C0"/>
          <w:sz w:val="22"/>
        </w:rPr>
        <w:t xml:space="preserve">3.4 </w:t>
      </w:r>
      <w:r w:rsidRPr="00130F3A">
        <w:rPr>
          <w:rFonts w:ascii="宋体" w:hAnsi="宋体" w:hint="eastAsia"/>
          <w:color w:val="0070C0"/>
          <w:sz w:val="22"/>
        </w:rPr>
        <w:t>复杂</w:t>
      </w:r>
      <w:r w:rsidRPr="00130F3A">
        <w:rPr>
          <w:rFonts w:ascii="宋体" w:hAnsi="宋体"/>
          <w:color w:val="0070C0"/>
          <w:sz w:val="22"/>
        </w:rPr>
        <w:t>背景下</w:t>
      </w:r>
      <w:r w:rsidRPr="00130F3A">
        <w:rPr>
          <w:rFonts w:ascii="宋体" w:hAnsi="宋体" w:hint="eastAsia"/>
          <w:color w:val="0070C0"/>
          <w:sz w:val="22"/>
        </w:rPr>
        <w:t>可见光成像目标、背景特征</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bCs/>
          <w:color w:val="0070C0"/>
          <w:szCs w:val="21"/>
        </w:rPr>
        <w:t>可见光成像</w:t>
      </w:r>
      <w:r w:rsidRPr="00536C5E">
        <w:rPr>
          <w:rFonts w:ascii="宋体" w:hAnsi="宋体" w:cs="楷体_GB2312" w:hint="eastAsia"/>
          <w:bCs/>
          <w:color w:val="0070C0"/>
          <w:szCs w:val="21"/>
        </w:rPr>
        <w:t>具有</w:t>
      </w:r>
      <w:r w:rsidRPr="00536C5E">
        <w:rPr>
          <w:rFonts w:ascii="宋体" w:hAnsi="宋体" w:cs="楷体_GB2312"/>
          <w:bCs/>
          <w:color w:val="0070C0"/>
          <w:szCs w:val="21"/>
        </w:rPr>
        <w:t>分辨率高</w:t>
      </w:r>
      <w:r w:rsidRPr="00536C5E">
        <w:rPr>
          <w:rFonts w:ascii="宋体" w:hAnsi="宋体" w:cs="楷体_GB2312" w:hint="eastAsia"/>
          <w:bCs/>
          <w:color w:val="0070C0"/>
          <w:szCs w:val="21"/>
        </w:rPr>
        <w:t>、</w:t>
      </w:r>
      <w:r w:rsidRPr="00536C5E">
        <w:rPr>
          <w:rFonts w:ascii="宋体" w:hAnsi="宋体" w:cs="楷体_GB2312"/>
          <w:bCs/>
          <w:color w:val="0070C0"/>
          <w:szCs w:val="21"/>
        </w:rPr>
        <w:t>易于实现</w:t>
      </w:r>
      <w:r w:rsidRPr="00536C5E">
        <w:rPr>
          <w:rFonts w:ascii="宋体" w:hAnsi="宋体" w:cs="楷体_GB2312" w:hint="eastAsia"/>
          <w:bCs/>
          <w:color w:val="0070C0"/>
          <w:szCs w:val="21"/>
        </w:rPr>
        <w:t>、成本低的特点，基于可见光</w:t>
      </w:r>
      <w:r w:rsidRPr="00536C5E">
        <w:rPr>
          <w:rFonts w:ascii="宋体" w:hAnsi="宋体" w:cs="楷体_GB2312"/>
          <w:bCs/>
          <w:color w:val="0070C0"/>
          <w:szCs w:val="21"/>
        </w:rPr>
        <w:t>图像</w:t>
      </w:r>
      <w:r w:rsidRPr="00536C5E">
        <w:rPr>
          <w:rFonts w:ascii="宋体" w:hAnsi="宋体" w:cs="楷体_GB2312" w:hint="eastAsia"/>
          <w:bCs/>
          <w:color w:val="0070C0"/>
          <w:szCs w:val="21"/>
        </w:rPr>
        <w:t>的颜色</w:t>
      </w:r>
      <w:r w:rsidRPr="00536C5E">
        <w:rPr>
          <w:rFonts w:ascii="宋体" w:hAnsi="宋体" w:cs="楷体_GB2312"/>
          <w:bCs/>
          <w:color w:val="0070C0"/>
          <w:szCs w:val="21"/>
        </w:rPr>
        <w:t>、</w:t>
      </w:r>
      <w:r w:rsidRPr="00536C5E">
        <w:rPr>
          <w:rFonts w:ascii="宋体" w:hAnsi="宋体" w:cs="楷体_GB2312" w:hint="eastAsia"/>
          <w:bCs/>
          <w:color w:val="0070C0"/>
          <w:szCs w:val="21"/>
        </w:rPr>
        <w:t>纹理特征，提取待</w:t>
      </w:r>
      <w:r w:rsidRPr="00536C5E">
        <w:rPr>
          <w:rFonts w:ascii="宋体" w:hAnsi="宋体" w:cs="楷体_GB2312"/>
          <w:bCs/>
          <w:color w:val="0070C0"/>
          <w:szCs w:val="21"/>
        </w:rPr>
        <w:t>识别</w:t>
      </w:r>
      <w:r w:rsidRPr="00536C5E">
        <w:rPr>
          <w:rFonts w:ascii="宋体" w:hAnsi="宋体" w:cs="楷体_GB2312" w:hint="eastAsia"/>
          <w:bCs/>
          <w:color w:val="0070C0"/>
          <w:szCs w:val="21"/>
        </w:rPr>
        <w:t>目标的边缘，计算</w:t>
      </w:r>
      <w:r w:rsidRPr="00536C5E">
        <w:rPr>
          <w:rFonts w:ascii="宋体" w:hAnsi="宋体" w:cs="楷体_GB2312"/>
          <w:bCs/>
          <w:color w:val="0070C0"/>
          <w:szCs w:val="21"/>
        </w:rPr>
        <w:t>几何特征</w:t>
      </w:r>
      <w:r w:rsidRPr="00536C5E">
        <w:rPr>
          <w:rFonts w:ascii="宋体" w:hAnsi="宋体" w:cs="楷体_GB2312" w:hint="eastAsia"/>
          <w:bCs/>
          <w:color w:val="0070C0"/>
          <w:szCs w:val="21"/>
        </w:rPr>
        <w:t>。</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bCs/>
          <w:color w:val="0070C0"/>
          <w:szCs w:val="21"/>
        </w:rPr>
        <w:t>以被大树部分遮挡的坦克识别分析为例</w:t>
      </w:r>
      <w:r w:rsidRPr="00536C5E">
        <w:rPr>
          <w:rFonts w:ascii="宋体" w:hAnsi="宋体" w:cs="楷体_GB2312" w:hint="eastAsia"/>
          <w:bCs/>
          <w:color w:val="0070C0"/>
          <w:szCs w:val="21"/>
        </w:rPr>
        <w:t>：</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针对复杂背景下，可见光下观测到的</w:t>
      </w:r>
      <w:r w:rsidRPr="00536C5E">
        <w:rPr>
          <w:rFonts w:ascii="宋体" w:hAnsi="宋体" w:cs="楷体_GB2312"/>
          <w:bCs/>
          <w:color w:val="0070C0"/>
          <w:szCs w:val="21"/>
        </w:rPr>
        <w:t>坦克存在部分被遮挡的情况</w:t>
      </w:r>
      <w:r w:rsidRPr="00536C5E">
        <w:rPr>
          <w:rFonts w:ascii="宋体" w:hAnsi="宋体" w:cs="楷体_GB2312" w:hint="eastAsia"/>
          <w:bCs/>
          <w:color w:val="0070C0"/>
          <w:szCs w:val="21"/>
        </w:rPr>
        <w:t>，运用区域生长算法和颜色、纹理特征相结合的图像分割方法提取坦克的边缘轮廓时，存在着目标部分被遮挡，导致部分边缘缺失的</w:t>
      </w:r>
      <w:r w:rsidRPr="00536C5E">
        <w:rPr>
          <w:rFonts w:ascii="宋体" w:hAnsi="宋体" w:cs="楷体_GB2312"/>
          <w:bCs/>
          <w:color w:val="0070C0"/>
          <w:szCs w:val="21"/>
        </w:rPr>
        <w:t>问题</w:t>
      </w:r>
      <w:r w:rsidRPr="00536C5E">
        <w:rPr>
          <w:rFonts w:ascii="宋体" w:hAnsi="宋体" w:cs="楷体_GB2312" w:hint="eastAsia"/>
          <w:bCs/>
          <w:color w:val="0070C0"/>
          <w:szCs w:val="21"/>
        </w:rPr>
        <w:t>。</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bCs/>
          <w:color w:val="0070C0"/>
          <w:szCs w:val="21"/>
        </w:rPr>
        <w:t>由于目标的边缘可以看成</w:t>
      </w:r>
      <w:r w:rsidRPr="00536C5E">
        <w:rPr>
          <w:rFonts w:ascii="宋体" w:hAnsi="宋体" w:cs="楷体_GB2312" w:hint="eastAsia"/>
          <w:bCs/>
          <w:color w:val="0070C0"/>
          <w:szCs w:val="21"/>
        </w:rPr>
        <w:t>几种</w:t>
      </w:r>
      <w:r w:rsidRPr="00536C5E">
        <w:rPr>
          <w:rFonts w:ascii="宋体" w:hAnsi="宋体" w:cs="楷体_GB2312"/>
          <w:bCs/>
          <w:color w:val="0070C0"/>
          <w:szCs w:val="21"/>
        </w:rPr>
        <w:t>几何图像的组合</w:t>
      </w:r>
      <w:r w:rsidRPr="00536C5E">
        <w:rPr>
          <w:rFonts w:ascii="宋体" w:hAnsi="宋体" w:cs="楷体_GB2312" w:hint="eastAsia"/>
          <w:bCs/>
          <w:color w:val="0070C0"/>
          <w:szCs w:val="21"/>
        </w:rPr>
        <w:t>，</w:t>
      </w:r>
      <w:r w:rsidRPr="00536C5E">
        <w:rPr>
          <w:rFonts w:ascii="宋体" w:hAnsi="宋体" w:cs="楷体_GB2312"/>
          <w:bCs/>
          <w:color w:val="0070C0"/>
          <w:szCs w:val="21"/>
        </w:rPr>
        <w:t>可以利用计算几何中隐形几何体（线段、多边形、多面体）</w:t>
      </w:r>
      <w:r w:rsidRPr="00536C5E">
        <w:rPr>
          <w:rFonts w:ascii="宋体" w:hAnsi="宋体" w:cs="楷体_GB2312" w:hint="eastAsia"/>
          <w:bCs/>
          <w:color w:val="0070C0"/>
          <w:szCs w:val="21"/>
        </w:rPr>
        <w:t>识别</w:t>
      </w:r>
      <w:r w:rsidRPr="00536C5E">
        <w:rPr>
          <w:rFonts w:ascii="宋体" w:hAnsi="宋体" w:cs="楷体_GB2312"/>
          <w:bCs/>
          <w:color w:val="0070C0"/>
          <w:szCs w:val="21"/>
        </w:rPr>
        <w:t>算法进行</w:t>
      </w:r>
      <w:r w:rsidRPr="00536C5E">
        <w:rPr>
          <w:rFonts w:ascii="宋体" w:hAnsi="宋体" w:cs="楷体_GB2312" w:hint="eastAsia"/>
          <w:bCs/>
          <w:color w:val="0070C0"/>
          <w:szCs w:val="21"/>
        </w:rPr>
        <w:t>边缘恢复。</w:t>
      </w:r>
    </w:p>
    <w:p w:rsidR="00130F3A" w:rsidRPr="00130F3A" w:rsidRDefault="00130F3A" w:rsidP="00130F3A">
      <w:pPr>
        <w:spacing w:line="360" w:lineRule="auto"/>
        <w:jc w:val="center"/>
        <w:rPr>
          <w:rFonts w:ascii="宋体" w:hAnsi="宋体"/>
          <w:color w:val="0070C0"/>
          <w:sz w:val="18"/>
        </w:rPr>
      </w:pPr>
      <w:r w:rsidRPr="00130F3A">
        <w:rPr>
          <w:rFonts w:ascii="宋体" w:hAnsi="宋体"/>
          <w:noProof/>
          <w:color w:val="0070C0"/>
          <w:sz w:val="18"/>
        </w:rPr>
        <w:drawing>
          <wp:inline distT="0" distB="0" distL="0" distR="0" wp14:anchorId="322C97E7" wp14:editId="73CC542E">
            <wp:extent cx="1343025" cy="1400175"/>
            <wp:effectExtent l="0" t="0" r="9525" b="952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343025" cy="1400175"/>
                    </a:xfrm>
                    <a:prstGeom prst="rect">
                      <a:avLst/>
                    </a:prstGeom>
                    <a:noFill/>
                    <a:ln>
                      <a:noFill/>
                    </a:ln>
                  </pic:spPr>
                </pic:pic>
              </a:graphicData>
            </a:graphic>
          </wp:inline>
        </w:drawing>
      </w:r>
    </w:p>
    <w:p w:rsidR="00130F3A" w:rsidRPr="00130F3A" w:rsidRDefault="00130F3A" w:rsidP="00130F3A">
      <w:pPr>
        <w:spacing w:afterLines="50" w:after="156" w:line="340" w:lineRule="exact"/>
        <w:jc w:val="center"/>
        <w:rPr>
          <w:rFonts w:ascii="宋体" w:hAnsi="宋体"/>
          <w:color w:val="0070C0"/>
          <w:sz w:val="18"/>
        </w:rPr>
      </w:pPr>
      <w:r w:rsidRPr="00130F3A">
        <w:rPr>
          <w:rFonts w:ascii="宋体" w:hAnsi="宋体"/>
          <w:color w:val="0070C0"/>
          <w:sz w:val="18"/>
        </w:rPr>
        <w:t>图</w:t>
      </w:r>
      <w:r w:rsidRPr="00130F3A">
        <w:rPr>
          <w:rFonts w:ascii="宋体" w:hAnsi="宋体" w:hint="eastAsia"/>
          <w:color w:val="0070C0"/>
          <w:sz w:val="18"/>
        </w:rPr>
        <w:t>2-</w:t>
      </w:r>
      <w:r w:rsidRPr="00130F3A">
        <w:rPr>
          <w:rFonts w:ascii="宋体" w:hAnsi="宋体"/>
          <w:color w:val="0070C0"/>
          <w:sz w:val="18"/>
        </w:rPr>
        <w:t>19 隐形凸多边形</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以常见的隐形凸多边形恢复为例，如图</w:t>
      </w:r>
      <w:r w:rsidRPr="00536C5E">
        <w:rPr>
          <w:rFonts w:ascii="宋体" w:hAnsi="宋体" w:cs="楷体_GB2312"/>
          <w:bCs/>
          <w:color w:val="0070C0"/>
          <w:szCs w:val="21"/>
        </w:rPr>
        <w:t>2</w:t>
      </w:r>
      <w:r w:rsidRPr="00536C5E">
        <w:rPr>
          <w:rFonts w:ascii="宋体" w:hAnsi="宋体" w:cs="楷体_GB2312" w:hint="eastAsia"/>
          <w:bCs/>
          <w:color w:val="0070C0"/>
          <w:szCs w:val="21"/>
        </w:rPr>
        <w:t>-</w:t>
      </w:r>
      <w:r w:rsidRPr="00536C5E">
        <w:rPr>
          <w:rFonts w:ascii="宋体" w:hAnsi="宋体" w:cs="楷体_GB2312"/>
          <w:bCs/>
          <w:color w:val="0070C0"/>
          <w:szCs w:val="21"/>
        </w:rPr>
        <w:t>19所示</w:t>
      </w:r>
      <w:r w:rsidRPr="00536C5E">
        <w:rPr>
          <w:rFonts w:ascii="宋体" w:hAnsi="宋体" w:cs="楷体_GB2312" w:hint="eastAsia"/>
          <w:bCs/>
          <w:color w:val="0070C0"/>
          <w:szCs w:val="21"/>
        </w:rPr>
        <w:t>（虚线所示区域是被遮挡部分，也是要恢复的部分）</w:t>
      </w:r>
      <w:r w:rsidRPr="00536C5E">
        <w:rPr>
          <w:rFonts w:ascii="宋体" w:hAnsi="宋体" w:cs="楷体_GB2312"/>
          <w:bCs/>
          <w:color w:val="0070C0"/>
          <w:szCs w:val="21"/>
        </w:rPr>
        <w:t>，其</w:t>
      </w:r>
      <w:r w:rsidRPr="00536C5E">
        <w:rPr>
          <w:rFonts w:ascii="宋体" w:hAnsi="宋体" w:cs="楷体_GB2312" w:hint="eastAsia"/>
          <w:bCs/>
          <w:color w:val="0070C0"/>
          <w:szCs w:val="21"/>
        </w:rPr>
        <w:t>特点</w:t>
      </w:r>
      <w:r w:rsidRPr="00536C5E">
        <w:rPr>
          <w:rFonts w:ascii="宋体" w:hAnsi="宋体" w:cs="楷体_GB2312"/>
          <w:bCs/>
          <w:color w:val="0070C0"/>
          <w:szCs w:val="21"/>
        </w:rPr>
        <w:t>是隐形线段、隐形凸多边形的边等均被遮挡，并且它们都是由五边形凹点关联边延伸之后得到的</w:t>
      </w:r>
      <w:r w:rsidRPr="00536C5E">
        <w:rPr>
          <w:rFonts w:ascii="宋体" w:hAnsi="宋体" w:cs="楷体_GB2312" w:hint="eastAsia"/>
          <w:bCs/>
          <w:color w:val="0070C0"/>
          <w:szCs w:val="21"/>
        </w:rPr>
        <w:t>，与</w:t>
      </w:r>
      <w:r w:rsidRPr="00536C5E">
        <w:rPr>
          <w:rFonts w:ascii="宋体" w:hAnsi="宋体" w:cs="楷体_GB2312"/>
          <w:bCs/>
          <w:color w:val="0070C0"/>
          <w:szCs w:val="21"/>
        </w:rPr>
        <w:t>坦克部分被大树遮挡</w:t>
      </w:r>
      <w:r w:rsidRPr="00536C5E">
        <w:rPr>
          <w:rFonts w:ascii="宋体" w:hAnsi="宋体" w:cs="楷体_GB2312" w:hint="eastAsia"/>
          <w:bCs/>
          <w:color w:val="0070C0"/>
          <w:szCs w:val="21"/>
        </w:rPr>
        <w:t>相对应，</w:t>
      </w:r>
      <w:r w:rsidRPr="00536C5E">
        <w:rPr>
          <w:rFonts w:ascii="宋体" w:hAnsi="宋体" w:cs="楷体_GB2312"/>
          <w:bCs/>
          <w:color w:val="0070C0"/>
          <w:szCs w:val="21"/>
        </w:rPr>
        <w:t>可以采用下述方法获取</w:t>
      </w:r>
      <w:r w:rsidRPr="00536C5E">
        <w:rPr>
          <w:rFonts w:ascii="宋体" w:hAnsi="宋体" w:cs="楷体_GB2312" w:hint="eastAsia"/>
          <w:bCs/>
          <w:color w:val="0070C0"/>
          <w:szCs w:val="21"/>
        </w:rPr>
        <w:t>图</w:t>
      </w:r>
      <w:r w:rsidRPr="00536C5E">
        <w:rPr>
          <w:rFonts w:ascii="宋体" w:hAnsi="宋体" w:cs="楷体_GB2312"/>
          <w:bCs/>
          <w:color w:val="0070C0"/>
          <w:szCs w:val="21"/>
        </w:rPr>
        <w:t>2</w:t>
      </w:r>
      <w:r w:rsidRPr="00536C5E">
        <w:rPr>
          <w:rFonts w:ascii="宋体" w:hAnsi="宋体" w:cs="楷体_GB2312" w:hint="eastAsia"/>
          <w:bCs/>
          <w:color w:val="0070C0"/>
          <w:szCs w:val="21"/>
        </w:rPr>
        <w:t>-</w:t>
      </w:r>
      <w:r w:rsidRPr="00536C5E">
        <w:rPr>
          <w:rFonts w:ascii="宋体" w:hAnsi="宋体" w:cs="楷体_GB2312"/>
          <w:bCs/>
          <w:color w:val="0070C0"/>
          <w:szCs w:val="21"/>
        </w:rPr>
        <w:t>20</w:t>
      </w:r>
      <w:r w:rsidRPr="00536C5E">
        <w:rPr>
          <w:rFonts w:ascii="宋体" w:hAnsi="宋体" w:cs="楷体_GB2312" w:hint="eastAsia"/>
          <w:bCs/>
          <w:color w:val="0070C0"/>
          <w:szCs w:val="21"/>
        </w:rPr>
        <w:t>中虚线</w:t>
      </w:r>
      <w:r w:rsidRPr="00536C5E">
        <w:rPr>
          <w:rFonts w:ascii="宋体" w:hAnsi="宋体" w:cs="楷体_GB2312"/>
          <w:bCs/>
          <w:color w:val="0070C0"/>
          <w:szCs w:val="21"/>
        </w:rPr>
        <w:t>所示的隐形线段及隐形凸多边形：</w:t>
      </w:r>
    </w:p>
    <w:p w:rsidR="00130F3A" w:rsidRPr="00130F3A" w:rsidRDefault="00130F3A" w:rsidP="00F03251">
      <w:pPr>
        <w:pStyle w:val="2"/>
        <w:widowControl/>
        <w:numPr>
          <w:ilvl w:val="0"/>
          <w:numId w:val="15"/>
        </w:numPr>
        <w:spacing w:line="500" w:lineRule="exact"/>
        <w:ind w:left="902" w:firstLineChars="0"/>
        <w:rPr>
          <w:rFonts w:ascii="宋体" w:hAnsi="宋体"/>
          <w:color w:val="0070C0"/>
          <w:sz w:val="22"/>
          <w:szCs w:val="28"/>
        </w:rPr>
      </w:pPr>
      <w:r w:rsidRPr="00130F3A">
        <w:rPr>
          <w:rFonts w:ascii="宋体" w:hAnsi="宋体"/>
          <w:color w:val="0070C0"/>
          <w:sz w:val="22"/>
          <w:szCs w:val="28"/>
        </w:rPr>
        <w:t>提取所有的五边形；</w:t>
      </w:r>
    </w:p>
    <w:p w:rsidR="00130F3A" w:rsidRPr="00130F3A" w:rsidRDefault="00130F3A" w:rsidP="00F03251">
      <w:pPr>
        <w:pStyle w:val="2"/>
        <w:widowControl/>
        <w:numPr>
          <w:ilvl w:val="0"/>
          <w:numId w:val="15"/>
        </w:numPr>
        <w:spacing w:line="500" w:lineRule="exact"/>
        <w:ind w:left="902" w:firstLineChars="0"/>
        <w:rPr>
          <w:rFonts w:ascii="宋体" w:hAnsi="宋体"/>
          <w:color w:val="0070C0"/>
          <w:sz w:val="22"/>
          <w:szCs w:val="28"/>
        </w:rPr>
      </w:pPr>
      <w:r w:rsidRPr="00130F3A">
        <w:rPr>
          <w:rFonts w:ascii="宋体" w:hAnsi="宋体"/>
          <w:color w:val="0070C0"/>
          <w:sz w:val="22"/>
          <w:szCs w:val="28"/>
        </w:rPr>
        <w:t>确定每个五边形的凹点</w:t>
      </w:r>
      <w:r w:rsidRPr="00130F3A">
        <w:rPr>
          <w:rFonts w:ascii="宋体" w:hAnsi="宋体"/>
          <w:color w:val="0070C0"/>
          <w:sz w:val="22"/>
          <w:szCs w:val="28"/>
        </w:rPr>
        <w:object w:dxaOrig="277" w:dyaOrig="362">
          <v:shape id="_x0000_i1068" type="#_x0000_t75" style="width:14.15pt;height:17.55pt" o:ole="">
            <v:imagedata r:id="rId111" o:title=""/>
          </v:shape>
          <o:OLEObject Type="Embed" ProgID="Equation.DSMT4" ShapeID="_x0000_i1068" DrawAspect="Content" ObjectID="_1565419566" r:id="rId112"/>
        </w:object>
      </w:r>
      <w:r w:rsidRPr="00130F3A">
        <w:rPr>
          <w:rFonts w:ascii="宋体" w:hAnsi="宋体"/>
          <w:color w:val="0070C0"/>
          <w:sz w:val="22"/>
          <w:szCs w:val="28"/>
        </w:rPr>
        <w:t>及其关联边，设为</w:t>
      </w:r>
      <w:r w:rsidRPr="00130F3A">
        <w:rPr>
          <w:rFonts w:ascii="宋体" w:hAnsi="宋体"/>
          <w:color w:val="0070C0"/>
          <w:sz w:val="22"/>
          <w:szCs w:val="28"/>
        </w:rPr>
        <w:object w:dxaOrig="631" w:dyaOrig="408">
          <v:shape id="_x0000_i1069" type="#_x0000_t75" style="width:31.2pt;height:21.55pt" o:ole="">
            <v:imagedata r:id="rId113" o:title=""/>
          </v:shape>
          <o:OLEObject Type="Embed" ProgID="Equation.DSMT4" ShapeID="_x0000_i1069" DrawAspect="Content" ObjectID="_1565419567" r:id="rId114"/>
        </w:object>
      </w:r>
      <w:r w:rsidRPr="00130F3A">
        <w:rPr>
          <w:rFonts w:ascii="宋体" w:hAnsi="宋体"/>
          <w:color w:val="0070C0"/>
          <w:sz w:val="22"/>
          <w:szCs w:val="28"/>
        </w:rPr>
        <w:t>与</w:t>
      </w:r>
      <w:r w:rsidRPr="00130F3A">
        <w:rPr>
          <w:rFonts w:ascii="宋体" w:hAnsi="宋体"/>
          <w:color w:val="0070C0"/>
          <w:sz w:val="22"/>
          <w:szCs w:val="28"/>
        </w:rPr>
        <w:object w:dxaOrig="593" w:dyaOrig="408">
          <v:shape id="_x0000_i1070" type="#_x0000_t75" style="width:29.5pt;height:21.55pt" o:ole="">
            <v:imagedata r:id="rId115" o:title=""/>
          </v:shape>
          <o:OLEObject Type="Embed" ProgID="Equation.DSMT4" ShapeID="_x0000_i1070" DrawAspect="Content" ObjectID="_1565419568" r:id="rId116"/>
        </w:object>
      </w:r>
    </w:p>
    <w:p w:rsidR="00130F3A" w:rsidRPr="00130F3A" w:rsidRDefault="00130F3A" w:rsidP="00F03251">
      <w:pPr>
        <w:pStyle w:val="2"/>
        <w:widowControl/>
        <w:numPr>
          <w:ilvl w:val="0"/>
          <w:numId w:val="15"/>
        </w:numPr>
        <w:spacing w:line="500" w:lineRule="exact"/>
        <w:ind w:left="902" w:firstLineChars="0"/>
        <w:rPr>
          <w:rFonts w:ascii="宋体" w:hAnsi="宋体"/>
          <w:color w:val="0070C0"/>
          <w:sz w:val="22"/>
          <w:szCs w:val="28"/>
        </w:rPr>
      </w:pPr>
      <w:r w:rsidRPr="00130F3A">
        <w:rPr>
          <w:rFonts w:ascii="宋体" w:hAnsi="宋体"/>
          <w:color w:val="0070C0"/>
          <w:sz w:val="22"/>
          <w:szCs w:val="28"/>
        </w:rPr>
        <w:t>计算</w:t>
      </w:r>
      <w:r w:rsidRPr="00130F3A">
        <w:rPr>
          <w:rFonts w:ascii="宋体" w:hAnsi="宋体"/>
          <w:color w:val="0070C0"/>
          <w:sz w:val="22"/>
          <w:szCs w:val="28"/>
        </w:rPr>
        <w:object w:dxaOrig="631" w:dyaOrig="408">
          <v:shape id="_x0000_i1071" type="#_x0000_t75" style="width:31.2pt;height:21.55pt" o:ole="">
            <v:imagedata r:id="rId113" o:title=""/>
          </v:shape>
          <o:OLEObject Type="Embed" ProgID="Equation.DSMT4" ShapeID="_x0000_i1071" DrawAspect="Content" ObjectID="_1565419569" r:id="rId117"/>
        </w:object>
      </w:r>
      <w:r w:rsidRPr="00130F3A">
        <w:rPr>
          <w:rFonts w:ascii="宋体" w:hAnsi="宋体"/>
          <w:color w:val="0070C0"/>
          <w:sz w:val="22"/>
          <w:szCs w:val="28"/>
        </w:rPr>
        <w:t>及</w:t>
      </w:r>
      <w:r w:rsidRPr="00130F3A">
        <w:rPr>
          <w:rFonts w:ascii="宋体" w:hAnsi="宋体"/>
          <w:color w:val="0070C0"/>
          <w:sz w:val="22"/>
          <w:szCs w:val="28"/>
        </w:rPr>
        <w:object w:dxaOrig="593" w:dyaOrig="408">
          <v:shape id="_x0000_i1072" type="#_x0000_t75" style="width:29.5pt;height:21.55pt" o:ole="">
            <v:imagedata r:id="rId115" o:title=""/>
          </v:shape>
          <o:OLEObject Type="Embed" ProgID="Equation.DSMT4" ShapeID="_x0000_i1072" DrawAspect="Content" ObjectID="_1565419570" r:id="rId118"/>
        </w:object>
      </w:r>
      <w:r w:rsidRPr="00130F3A">
        <w:rPr>
          <w:rFonts w:ascii="宋体" w:hAnsi="宋体"/>
          <w:color w:val="0070C0"/>
          <w:sz w:val="22"/>
          <w:szCs w:val="28"/>
        </w:rPr>
        <w:t>的斜率，设为</w:t>
      </w:r>
      <w:r w:rsidRPr="00130F3A">
        <w:rPr>
          <w:rFonts w:ascii="宋体" w:hAnsi="宋体"/>
          <w:color w:val="0070C0"/>
          <w:sz w:val="22"/>
          <w:szCs w:val="28"/>
          <w:vertAlign w:val="subscript"/>
        </w:rPr>
        <w:object w:dxaOrig="208" w:dyaOrig="362">
          <v:shape id="_x0000_i1073" type="#_x0000_t75" style="width:10.75pt;height:17.55pt" o:ole="">
            <v:imagedata r:id="rId119" o:title=""/>
          </v:shape>
          <o:OLEObject Type="Embed" ProgID="Equation.DSMT4" ShapeID="_x0000_i1073" DrawAspect="Content" ObjectID="_1565419571" r:id="rId120"/>
        </w:object>
      </w:r>
      <w:r w:rsidRPr="00130F3A">
        <w:rPr>
          <w:rFonts w:ascii="宋体" w:hAnsi="宋体" w:hint="eastAsia"/>
          <w:color w:val="0070C0"/>
          <w:sz w:val="22"/>
          <w:szCs w:val="28"/>
        </w:rPr>
        <w:t>，</w:t>
      </w:r>
      <w:r w:rsidRPr="00130F3A">
        <w:rPr>
          <w:rFonts w:ascii="宋体" w:hAnsi="宋体"/>
          <w:color w:val="0070C0"/>
          <w:sz w:val="22"/>
          <w:szCs w:val="28"/>
          <w:vertAlign w:val="subscript"/>
        </w:rPr>
        <w:object w:dxaOrig="277" w:dyaOrig="393">
          <v:shape id="_x0000_i1074" type="#_x0000_t75" style="width:14.15pt;height:19.3pt" o:ole="">
            <v:imagedata r:id="rId121" o:title=""/>
            <o:lock v:ext="edit" aspectratio="f"/>
          </v:shape>
          <o:OLEObject Type="Embed" ProgID="Equation.DSMT4" ShapeID="_x0000_i1074" DrawAspect="Content" ObjectID="_1565419572" r:id="rId122"/>
        </w:object>
      </w:r>
      <w:r w:rsidRPr="00130F3A">
        <w:rPr>
          <w:rFonts w:ascii="宋体" w:hAnsi="宋体"/>
          <w:color w:val="0070C0"/>
          <w:sz w:val="22"/>
          <w:szCs w:val="28"/>
        </w:rPr>
        <w:t>，并加以排序，设为</w:t>
      </w:r>
      <w:r w:rsidRPr="00130F3A">
        <w:rPr>
          <w:rFonts w:ascii="宋体" w:hAnsi="宋体"/>
          <w:color w:val="0070C0"/>
          <w:sz w:val="22"/>
          <w:szCs w:val="28"/>
        </w:rPr>
        <w:object w:dxaOrig="2487" w:dyaOrig="362">
          <v:shape id="_x0000_i1075" type="#_x0000_t75" style="width:124.7pt;height:17.55pt" o:ole="">
            <v:imagedata r:id="rId123" o:title=""/>
          </v:shape>
          <o:OLEObject Type="Embed" ProgID="Equation.DSMT4" ShapeID="_x0000_i1075" DrawAspect="Content" ObjectID="_1565419573" r:id="rId124"/>
        </w:object>
      </w:r>
      <w:r w:rsidRPr="00130F3A">
        <w:rPr>
          <w:rFonts w:ascii="宋体" w:hAnsi="宋体"/>
          <w:color w:val="0070C0"/>
          <w:sz w:val="22"/>
          <w:szCs w:val="28"/>
        </w:rPr>
        <w:t>，记该序列为A;</w:t>
      </w:r>
    </w:p>
    <w:p w:rsidR="00130F3A" w:rsidRPr="00130F3A" w:rsidRDefault="00130F3A" w:rsidP="00F03251">
      <w:pPr>
        <w:pStyle w:val="2"/>
        <w:widowControl/>
        <w:numPr>
          <w:ilvl w:val="0"/>
          <w:numId w:val="15"/>
        </w:numPr>
        <w:spacing w:line="500" w:lineRule="exact"/>
        <w:ind w:left="902" w:firstLineChars="0"/>
        <w:rPr>
          <w:rFonts w:ascii="宋体" w:hAnsi="宋体"/>
          <w:color w:val="0070C0"/>
          <w:sz w:val="22"/>
          <w:szCs w:val="28"/>
        </w:rPr>
      </w:pPr>
      <w:r w:rsidRPr="00130F3A">
        <w:rPr>
          <w:rFonts w:ascii="宋体" w:hAnsi="宋体"/>
          <w:color w:val="0070C0"/>
          <w:sz w:val="22"/>
          <w:szCs w:val="28"/>
        </w:rPr>
        <w:t>在A中寻找斜率值相等的两个相邻元素，并且产生</w:t>
      </w:r>
      <w:r w:rsidRPr="00130F3A">
        <w:rPr>
          <w:rFonts w:ascii="宋体" w:hAnsi="宋体"/>
          <w:color w:val="0070C0"/>
          <w:sz w:val="22"/>
          <w:szCs w:val="28"/>
        </w:rPr>
        <w:object w:dxaOrig="701" w:dyaOrig="393">
          <v:shape id="_x0000_i1076" type="#_x0000_t75" style="width:35.15pt;height:19.3pt" o:ole="">
            <v:imagedata r:id="rId125" o:title=""/>
          </v:shape>
          <o:OLEObject Type="Embed" ProgID="Equation.DSMT4" ShapeID="_x0000_i1076" DrawAspect="Content" ObjectID="_1565419574" r:id="rId126"/>
        </w:object>
      </w:r>
      <w:r w:rsidRPr="00130F3A">
        <w:rPr>
          <w:rFonts w:ascii="宋体" w:hAnsi="宋体"/>
          <w:color w:val="0070C0"/>
          <w:sz w:val="22"/>
          <w:szCs w:val="28"/>
        </w:rPr>
        <w:t>的4个顶点共线，则用点线连接顶点</w:t>
      </w:r>
      <w:r w:rsidRPr="00130F3A">
        <w:rPr>
          <w:rFonts w:ascii="宋体" w:hAnsi="宋体"/>
          <w:color w:val="0070C0"/>
          <w:sz w:val="22"/>
          <w:szCs w:val="28"/>
        </w:rPr>
        <w:object w:dxaOrig="277" w:dyaOrig="362">
          <v:shape id="_x0000_i1077" type="#_x0000_t75" style="width:14.15pt;height:17.55pt" o:ole="">
            <v:imagedata r:id="rId111" o:title=""/>
          </v:shape>
          <o:OLEObject Type="Embed" ProgID="Equation.DSMT4" ShapeID="_x0000_i1077" DrawAspect="Content" ObjectID="_1565419575" r:id="rId127"/>
        </w:object>
      </w:r>
      <w:r w:rsidRPr="00130F3A">
        <w:rPr>
          <w:rFonts w:ascii="宋体" w:hAnsi="宋体"/>
          <w:color w:val="0070C0"/>
          <w:sz w:val="22"/>
          <w:szCs w:val="28"/>
        </w:rPr>
        <w:t>与</w:t>
      </w:r>
      <w:r w:rsidRPr="00130F3A">
        <w:rPr>
          <w:rFonts w:ascii="宋体" w:hAnsi="宋体"/>
          <w:color w:val="0070C0"/>
          <w:sz w:val="22"/>
          <w:szCs w:val="28"/>
        </w:rPr>
        <w:object w:dxaOrig="293" w:dyaOrig="393">
          <v:shape id="_x0000_i1078" type="#_x0000_t75" style="width:14.15pt;height:19.3pt" o:ole="">
            <v:imagedata r:id="rId128" o:title=""/>
          </v:shape>
          <o:OLEObject Type="Embed" ProgID="Equation.DSMT4" ShapeID="_x0000_i1078" DrawAspect="Content" ObjectID="_1565419576" r:id="rId129"/>
        </w:object>
      </w:r>
      <w:r w:rsidRPr="00130F3A">
        <w:rPr>
          <w:rFonts w:ascii="宋体" w:hAnsi="宋体"/>
          <w:color w:val="0070C0"/>
          <w:sz w:val="22"/>
          <w:szCs w:val="28"/>
        </w:rPr>
        <w:t>，</w:t>
      </w:r>
      <w:r w:rsidRPr="00130F3A">
        <w:rPr>
          <w:rFonts w:ascii="宋体" w:hAnsi="宋体"/>
          <w:color w:val="0070C0"/>
          <w:sz w:val="22"/>
          <w:szCs w:val="28"/>
        </w:rPr>
        <w:object w:dxaOrig="947" w:dyaOrig="393">
          <v:shape id="_x0000_i1079" type="#_x0000_t75" style="width:47.05pt;height:19.3pt" o:ole="">
            <v:imagedata r:id="rId130" o:title=""/>
          </v:shape>
          <o:OLEObject Type="Embed" ProgID="Equation.DSMT4" ShapeID="_x0000_i1079" DrawAspect="Content" ObjectID="_1565419577" r:id="rId131"/>
        </w:object>
      </w:r>
      <w:r w:rsidRPr="00130F3A">
        <w:rPr>
          <w:rFonts w:ascii="宋体" w:hAnsi="宋体"/>
          <w:color w:val="0070C0"/>
          <w:sz w:val="22"/>
          <w:szCs w:val="28"/>
        </w:rPr>
        <w:t>。</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该</w:t>
      </w:r>
      <w:r w:rsidRPr="00536C5E">
        <w:rPr>
          <w:rFonts w:ascii="宋体" w:hAnsi="宋体" w:cs="楷体_GB2312"/>
          <w:bCs/>
          <w:color w:val="0070C0"/>
          <w:szCs w:val="21"/>
        </w:rPr>
        <w:t>方法亦适用于寻找非五边形凹点之间构成的隐形线段及隐形凸多边形</w:t>
      </w:r>
      <w:r w:rsidRPr="00536C5E">
        <w:rPr>
          <w:rFonts w:ascii="宋体" w:hAnsi="宋体" w:cs="楷体_GB2312" w:hint="eastAsia"/>
          <w:bCs/>
          <w:color w:val="0070C0"/>
          <w:szCs w:val="21"/>
        </w:rPr>
        <w:t>。采用边缘提取</w:t>
      </w:r>
      <w:r w:rsidRPr="00536C5E">
        <w:rPr>
          <w:rFonts w:ascii="宋体" w:hAnsi="宋体" w:cs="楷体_GB2312" w:hint="eastAsia"/>
          <w:bCs/>
          <w:color w:val="0070C0"/>
          <w:szCs w:val="21"/>
        </w:rPr>
        <w:lastRenderedPageBreak/>
        <w:t>与基于计算几何的隐形几何体识别</w:t>
      </w:r>
      <w:r w:rsidRPr="00536C5E">
        <w:rPr>
          <w:rFonts w:ascii="宋体" w:hAnsi="宋体" w:cs="楷体_GB2312"/>
          <w:bCs/>
          <w:color w:val="0070C0"/>
          <w:szCs w:val="21"/>
        </w:rPr>
        <w:t>算法</w:t>
      </w:r>
      <w:r w:rsidRPr="00536C5E">
        <w:rPr>
          <w:rFonts w:ascii="宋体" w:hAnsi="宋体" w:cs="楷体_GB2312" w:hint="eastAsia"/>
          <w:bCs/>
          <w:color w:val="0070C0"/>
          <w:szCs w:val="21"/>
        </w:rPr>
        <w:t>得到的坦克轮廓如图2-</w:t>
      </w:r>
      <w:r w:rsidRPr="00536C5E">
        <w:rPr>
          <w:rFonts w:ascii="宋体" w:hAnsi="宋体" w:cs="楷体_GB2312"/>
          <w:bCs/>
          <w:color w:val="0070C0"/>
          <w:szCs w:val="21"/>
        </w:rPr>
        <w:t>20</w:t>
      </w:r>
      <w:r w:rsidRPr="00536C5E">
        <w:rPr>
          <w:rFonts w:ascii="宋体" w:hAnsi="宋体" w:cs="楷体_GB2312" w:hint="eastAsia"/>
          <w:bCs/>
          <w:color w:val="0070C0"/>
          <w:szCs w:val="21"/>
        </w:rPr>
        <w:t>所示。根据目标轮廓边缘计算目标的主轴率、紧密度、圆方差、椭圆方差、周长平方面积比作为分类识别器——支持向量机的输入，进行目标识别。</w:t>
      </w:r>
    </w:p>
    <w:p w:rsidR="00130F3A" w:rsidRPr="00130F3A" w:rsidRDefault="00130F3A" w:rsidP="00130F3A">
      <w:pPr>
        <w:widowControl/>
        <w:spacing w:line="360" w:lineRule="auto"/>
        <w:ind w:firstLineChars="200" w:firstLine="360"/>
        <w:jc w:val="center"/>
        <w:rPr>
          <w:rFonts w:ascii="宋体" w:hAnsi="宋体"/>
          <w:color w:val="0070C0"/>
          <w:sz w:val="18"/>
        </w:rPr>
      </w:pPr>
      <w:r w:rsidRPr="00130F3A">
        <w:rPr>
          <w:rFonts w:ascii="宋体" w:hAnsi="宋体"/>
          <w:noProof/>
          <w:color w:val="0070C0"/>
          <w:sz w:val="18"/>
        </w:rPr>
        <w:drawing>
          <wp:inline distT="0" distB="0" distL="0" distR="0" wp14:anchorId="00C64BB2" wp14:editId="52529D31">
            <wp:extent cx="1981200" cy="1396148"/>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029970" cy="1430516"/>
                    </a:xfrm>
                    <a:prstGeom prst="rect">
                      <a:avLst/>
                    </a:prstGeom>
                  </pic:spPr>
                </pic:pic>
              </a:graphicData>
            </a:graphic>
          </wp:inline>
        </w:drawing>
      </w:r>
      <w:r w:rsidRPr="00130F3A">
        <w:rPr>
          <w:rFonts w:ascii="宋体" w:hAnsi="宋体"/>
          <w:color w:val="0070C0"/>
          <w:sz w:val="18"/>
        </w:rPr>
        <w:t xml:space="preserve">    </w:t>
      </w:r>
      <w:r w:rsidRPr="00130F3A">
        <w:rPr>
          <w:rFonts w:ascii="宋体" w:hAnsi="宋体"/>
          <w:noProof/>
          <w:color w:val="0070C0"/>
          <w:sz w:val="18"/>
        </w:rPr>
        <mc:AlternateContent>
          <mc:Choice Requires="wpg">
            <w:drawing>
              <wp:inline distT="0" distB="0" distL="0" distR="0" wp14:anchorId="46653D1D" wp14:editId="34E65E72">
                <wp:extent cx="2698750" cy="1352550"/>
                <wp:effectExtent l="0" t="0" r="6350" b="0"/>
                <wp:docPr id="33" name="组合 33"/>
                <wp:cNvGraphicFramePr/>
                <a:graphic xmlns:a="http://schemas.openxmlformats.org/drawingml/2006/main">
                  <a:graphicData uri="http://schemas.microsoft.com/office/word/2010/wordprocessingGroup">
                    <wpg:wgp>
                      <wpg:cNvGrpSpPr/>
                      <wpg:grpSpPr>
                        <a:xfrm>
                          <a:off x="0" y="0"/>
                          <a:ext cx="2698750" cy="1352550"/>
                          <a:chOff x="6234" y="264702"/>
                          <a:chExt cx="3371" cy="1580"/>
                        </a:xfrm>
                      </wpg:grpSpPr>
                      <wps:wsp>
                        <wps:cNvPr id="34" name="矩形 10"/>
                        <wps:cNvSpPr/>
                        <wps:spPr>
                          <a:xfrm>
                            <a:off x="6234" y="264948"/>
                            <a:ext cx="2146" cy="1284"/>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5" name="矩形 69"/>
                        <wps:cNvSpPr/>
                        <wps:spPr>
                          <a:xfrm>
                            <a:off x="6234" y="264702"/>
                            <a:ext cx="2613" cy="154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36" name="组合 78"/>
                        <wpg:cNvGrpSpPr/>
                        <wpg:grpSpPr>
                          <a:xfrm rot="659505">
                            <a:off x="6675" y="265336"/>
                            <a:ext cx="2931" cy="946"/>
                            <a:chOff x="3283862" y="649343"/>
                            <a:chExt cx="6393463" cy="2063508"/>
                          </a:xfrm>
                        </wpg:grpSpPr>
                        <wps:wsp>
                          <wps:cNvPr id="38" name="泪滴形 11"/>
                          <wps:cNvSpPr/>
                          <wps:spPr>
                            <a:xfrm rot="2896096">
                              <a:off x="3307015" y="626190"/>
                              <a:ext cx="2063508" cy="2109814"/>
                            </a:xfrm>
                            <a:prstGeom prst="teardrop">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0" name="梯形 29"/>
                          <wps:cNvSpPr/>
                          <wps:spPr>
                            <a:xfrm rot="5400000">
                              <a:off x="4891891" y="1568646"/>
                              <a:ext cx="1230048" cy="225605"/>
                            </a:xfrm>
                            <a:prstGeom prst="trapezoid">
                              <a:avLst>
                                <a:gd name="adj" fmla="val 79348"/>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 name="直接连接符 21"/>
                          <wps:cNvCnPr/>
                          <wps:spPr>
                            <a:xfrm>
                              <a:off x="5394113" y="1066423"/>
                              <a:ext cx="0" cy="1230048"/>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42" name="矩形 28"/>
                          <wps:cNvSpPr/>
                          <wps:spPr>
                            <a:xfrm>
                              <a:off x="5408932" y="1066423"/>
                              <a:ext cx="488156" cy="123004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3" name="直接连接符 41"/>
                          <wps:cNvCnPr/>
                          <wps:spPr>
                            <a:xfrm flipH="1">
                              <a:off x="5023169" y="2124075"/>
                              <a:ext cx="368562" cy="329370"/>
                            </a:xfrm>
                            <a:prstGeom prst="line">
                              <a:avLst/>
                            </a:prstGeom>
                            <a:ln w="28575">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46" name="直接连接符 43"/>
                          <wps:cNvCnPr/>
                          <wps:spPr>
                            <a:xfrm flipH="1">
                              <a:off x="4938876" y="2451064"/>
                              <a:ext cx="86674" cy="74847"/>
                            </a:xfrm>
                            <a:prstGeom prst="line">
                              <a:avLst/>
                            </a:prstGeom>
                            <a:ln w="190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47" name="直接连接符 46"/>
                          <wps:cNvCnPr/>
                          <wps:spPr>
                            <a:xfrm flipH="1">
                              <a:off x="4906350" y="2451064"/>
                              <a:ext cx="119200" cy="75611"/>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48" name="直接连接符 50"/>
                          <wps:cNvCnPr/>
                          <wps:spPr>
                            <a:xfrm flipH="1" flipV="1">
                              <a:off x="5022056" y="871538"/>
                              <a:ext cx="367823" cy="411579"/>
                            </a:xfrm>
                            <a:prstGeom prst="line">
                              <a:avLst/>
                            </a:prstGeom>
                            <a:ln w="28575">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49" name="直接连接符 56"/>
                          <wps:cNvCnPr/>
                          <wps:spPr>
                            <a:xfrm flipH="1" flipV="1">
                              <a:off x="4984596" y="845908"/>
                              <a:ext cx="141418" cy="132997"/>
                            </a:xfrm>
                            <a:prstGeom prst="line">
                              <a:avLst/>
                            </a:prstGeom>
                            <a:ln w="28575">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50" name="直接连接符 59"/>
                          <wps:cNvCnPr/>
                          <wps:spPr>
                            <a:xfrm flipH="1" flipV="1">
                              <a:off x="4846115" y="792321"/>
                              <a:ext cx="209190" cy="98267"/>
                            </a:xfrm>
                            <a:prstGeom prst="line">
                              <a:avLst/>
                            </a:prstGeom>
                            <a:ln w="28575">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63" name="直接连接符 14"/>
                          <wps:cNvCnPr/>
                          <wps:spPr>
                            <a:xfrm>
                              <a:off x="4848013" y="754479"/>
                              <a:ext cx="546100" cy="311944"/>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92" name="直接连接符 64"/>
                          <wps:cNvCnPr/>
                          <wps:spPr>
                            <a:xfrm flipH="1">
                              <a:off x="4799075" y="2458207"/>
                              <a:ext cx="226475" cy="114165"/>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93" name="直接连接符 16"/>
                          <wps:cNvCnPr/>
                          <wps:spPr>
                            <a:xfrm flipV="1">
                              <a:off x="4793043" y="2296473"/>
                              <a:ext cx="601070" cy="311483"/>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94" name="矩形 33"/>
                          <wps:cNvSpPr/>
                          <wps:spPr>
                            <a:xfrm>
                              <a:off x="5397566" y="1576395"/>
                              <a:ext cx="4279759" cy="261756"/>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95" name="直接连接符 195"/>
                        <wps:cNvCnPr/>
                        <wps:spPr>
                          <a:xfrm flipH="1">
                            <a:off x="7594" y="265422"/>
                            <a:ext cx="106" cy="578"/>
                          </a:xfrm>
                          <a:prstGeom prst="line">
                            <a:avLst/>
                          </a:prstGeom>
                          <a:ln w="12700"/>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52C67F66" id="组合 33" o:spid="_x0000_s1026" style="width:212.5pt;height:106.5pt;mso-position-horizontal-relative:char;mso-position-vertical-relative:line" coordorigin="6234,264702" coordsize="3371,1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">
                <v:rect id="矩形 10" o:spid="_x0000_s1027" style="position:absolute;left:6234;top:264948;width:2146;height:12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" fillcolor="white [3212]" strokecolor="black [3213]" strokeweight="1pt"/>
                <v:rect id="矩形 69" o:spid="_x0000_s1028" style="position:absolute;left:6234;top:264702;width:2613;height:1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" filled="f" strokecolor="black [3213]" strokeweight="1pt"/>
                <v:group id="组合 78" o:spid="_x0000_s1029" style="position:absolute;left:6675;top:265336;width:2931;height:946;rotation:720355fd" coordorigin="32838,6493" coordsize="63934,2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">
                  <v:shape id="泪滴形 11" o:spid="_x0000_s1030" style="position:absolute;left:33069;top:6262;width:20635;height:21098;rotation:3163309fd;visibility:visible;mso-wrap-style:square;v-text-anchor:middle" coordsize="2063508,2109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" path="m,1054907c,472298,461932,,1031754,l2063508,r,1054907c2063508,1637516,1601576,2109814,1031754,2109814,461932,2109814,,1637516,,1054907xe" filled="f" strokecolor="black [3213]" strokeweight="1pt">
                    <v:stroke joinstyle="miter"/>
                    <v:path arrowok="t" o:connecttype="custom" o:connectlocs="0,1054907;1031754,0;2063508,0;2063508,1054907;1031754,2109814;0,1054907" o:connectangles="0,0,0,0,0,0"/>
                  </v:shape>
                  <v:shape id="梯形 29" o:spid="_x0000_s1031" style="position:absolute;left:48919;top:15686;width:12300;height:2256;rotation:90;visibility:visible;mso-wrap-style:square;v-text-anchor:middle" coordsize="1230048,225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" path="m,225605l179013,r872022,l1230048,225605,,225605xe" fillcolor="white [3212]" strokecolor="black [3213]" strokeweight="1pt">
                    <v:stroke joinstyle="miter"/>
                    <v:path arrowok="t" o:connecttype="custom" o:connectlocs="0,225605;179013,0;1051035,0;1230048,225605;0,225605" o:connectangles="0,0,0,0,0"/>
                  </v:shape>
                  <v:line id="直接连接符 21" o:spid="_x0000_s1032" style="position:absolute;visibility:visible;mso-wrap-style:square" from="53941,10664" to="53941,22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" strokecolor="black [3200]" strokeweight="1pt">
                    <v:stroke joinstyle="miter"/>
                  </v:line>
                  <v:rect id="矩形 28" o:spid="_x0000_s1033" style="position:absolute;left:54089;top:10664;width:4881;height:12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" fillcolor="white [3212]" strokecolor="white [3212]" strokeweight="1pt"/>
                  <v:line id="直接连接符 41" o:spid="_x0000_s1034" style="position:absolute;flip:x;visibility:visible;mso-wrap-style:square" from="50231,21240" to="53917,24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" strokecolor="white [3212]" strokeweight="2.25pt">
                    <v:stroke joinstyle="miter"/>
                  </v:line>
                  <v:line id="直接连接符 43" o:spid="_x0000_s1035" style="position:absolute;flip:x;visibility:visible;mso-wrap-style:square" from="49388,24510" to="50255,25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" strokecolor="white [3212]" strokeweight="1.5pt">
                    <v:stroke joinstyle="miter"/>
                  </v:line>
                  <v:line id="直接连接符 46" o:spid="_x0000_s1036" style="position:absolute;flip:x;visibility:visible;mso-wrap-style:square" from="49063,24510" to="50255,252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" strokecolor="white [3212]" strokeweight="4.5pt">
                    <v:stroke joinstyle="miter"/>
                  </v:line>
                  <v:line id="直接连接符 50" o:spid="_x0000_s1037" style="position:absolute;flip:x y;visibility:visible;mso-wrap-style:square" from="50220,8715" to="53898,12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" strokecolor="white [3212]" strokeweight="2.25pt">
                    <v:stroke joinstyle="miter"/>
                  </v:line>
                  <v:line id="直接连接符 56" o:spid="_x0000_s1038" style="position:absolute;flip:x y;visibility:visible;mso-wrap-style:square" from="49845,8459" to="51260,9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" strokecolor="white [3212]" strokeweight="2.25pt">
                    <v:stroke joinstyle="miter"/>
                  </v:line>
                  <v:line id="直接连接符 59" o:spid="_x0000_s1039" style="position:absolute;flip:x y;visibility:visible;mso-wrap-style:square" from="48461,7923" to="50553,8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" strokecolor="white [3212]" strokeweight="2.25pt">
                    <v:stroke joinstyle="miter"/>
                  </v:line>
                  <v:line id="直接连接符 14" o:spid="_x0000_s1040" style="position:absolute;visibility:visible;mso-wrap-style:square" from="48480,7544" to="53941,10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" strokecolor="black [3200]" strokeweight="1pt">
                    <v:stroke joinstyle="miter"/>
                  </v:line>
                  <v:line id="直接连接符 64" o:spid="_x0000_s1041" style="position:absolute;flip:x;visibility:visible;mso-wrap-style:square" from="47990,24582" to="50255,25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" strokecolor="white [3212]" strokeweight="4.5pt">
                    <v:stroke joinstyle="miter"/>
                  </v:line>
                  <v:line id="直接连接符 16" o:spid="_x0000_s1042" style="position:absolute;flip:y;visibility:visible;mso-wrap-style:square" from="47930,22964" to="53941,26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" strokecolor="black [3200]" strokeweight="1pt">
                    <v:stroke joinstyle="miter"/>
                  </v:line>
                  <v:rect id="矩形 33" o:spid="_x0000_s1043" style="position:absolute;left:53975;top:15763;width:42798;height:2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" fillcolor="white [3212]" strokecolor="black [3213]" strokeweight="1pt"/>
                </v:group>
                <v:line id="直接连接符 195" o:spid="_x0000_s1044" style="position:absolute;flip:x;visibility:visible;mso-wrap-style:square" from="7594,265422" to="7700,266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" strokecolor="black [3200]" strokeweight="1pt">
                  <v:stroke joinstyle="miter"/>
                </v:line>
                <w10:anchorlock/>
              </v:group>
            </w:pict>
          </mc:Fallback>
        </mc:AlternateContent>
      </w:r>
      <w:r w:rsidRPr="00130F3A">
        <w:rPr>
          <w:rFonts w:ascii="宋体" w:hAnsi="宋体"/>
          <w:color w:val="0070C0"/>
          <w:sz w:val="18"/>
        </w:rPr>
        <w:t xml:space="preserve"> </w:t>
      </w:r>
    </w:p>
    <w:p w:rsidR="00130F3A" w:rsidRPr="00130F3A" w:rsidRDefault="00130F3A" w:rsidP="00130F3A">
      <w:pPr>
        <w:spacing w:afterLines="50" w:after="156" w:line="340" w:lineRule="exact"/>
        <w:jc w:val="center"/>
        <w:rPr>
          <w:rFonts w:ascii="宋体" w:hAnsi="宋体"/>
          <w:color w:val="0070C0"/>
          <w:sz w:val="18"/>
        </w:rPr>
      </w:pPr>
      <w:r w:rsidRPr="00130F3A">
        <w:rPr>
          <w:rFonts w:ascii="宋体" w:hAnsi="宋体" w:hint="eastAsia"/>
          <w:color w:val="0070C0"/>
          <w:sz w:val="18"/>
        </w:rPr>
        <w:t>（a）遮掩状态下的坦克      （b）恢复的坦克轮廓图</w:t>
      </w:r>
    </w:p>
    <w:p w:rsidR="00130F3A" w:rsidRPr="00130F3A" w:rsidRDefault="00130F3A" w:rsidP="00130F3A">
      <w:pPr>
        <w:spacing w:afterLines="50" w:after="156" w:line="340" w:lineRule="exact"/>
        <w:jc w:val="center"/>
        <w:rPr>
          <w:rFonts w:ascii="宋体" w:hAnsi="宋体"/>
          <w:color w:val="0070C0"/>
          <w:sz w:val="18"/>
        </w:rPr>
      </w:pPr>
      <w:r w:rsidRPr="00130F3A">
        <w:rPr>
          <w:rFonts w:ascii="宋体" w:hAnsi="宋体"/>
          <w:color w:val="0070C0"/>
          <w:sz w:val="18"/>
        </w:rPr>
        <w:t>图</w:t>
      </w:r>
      <w:r w:rsidRPr="00130F3A">
        <w:rPr>
          <w:rFonts w:ascii="宋体" w:hAnsi="宋体" w:hint="eastAsia"/>
          <w:color w:val="0070C0"/>
          <w:sz w:val="18"/>
        </w:rPr>
        <w:t>2-2</w:t>
      </w:r>
      <w:r w:rsidRPr="00130F3A">
        <w:rPr>
          <w:rFonts w:ascii="宋体" w:hAnsi="宋体"/>
          <w:color w:val="0070C0"/>
          <w:sz w:val="18"/>
        </w:rPr>
        <w:t>0</w:t>
      </w:r>
      <w:r w:rsidRPr="00130F3A">
        <w:rPr>
          <w:rFonts w:ascii="宋体" w:hAnsi="宋体" w:hint="eastAsia"/>
          <w:color w:val="0070C0"/>
          <w:sz w:val="18"/>
        </w:rPr>
        <w:t xml:space="preserve"> 恢复后的坦克轮廓</w:t>
      </w:r>
    </w:p>
    <w:p w:rsidR="00130F3A" w:rsidRPr="00130F3A" w:rsidRDefault="00130F3A" w:rsidP="007343AE">
      <w:pPr>
        <w:rPr>
          <w:rFonts w:ascii="宋体" w:hAnsi="宋体"/>
          <w:color w:val="0070C0"/>
          <w:sz w:val="22"/>
        </w:rPr>
      </w:pPr>
      <w:r w:rsidRPr="00130F3A">
        <w:rPr>
          <w:rFonts w:ascii="宋体" w:hAnsi="宋体"/>
          <w:color w:val="0070C0"/>
          <w:sz w:val="22"/>
        </w:rPr>
        <w:t>3</w:t>
      </w:r>
      <w:r w:rsidRPr="00130F3A">
        <w:rPr>
          <w:rFonts w:ascii="宋体" w:hAnsi="宋体" w:hint="eastAsia"/>
          <w:color w:val="0070C0"/>
          <w:sz w:val="22"/>
        </w:rPr>
        <w:t>.</w:t>
      </w:r>
      <w:r w:rsidRPr="00130F3A">
        <w:rPr>
          <w:rFonts w:ascii="宋体" w:hAnsi="宋体"/>
          <w:color w:val="0070C0"/>
          <w:sz w:val="22"/>
        </w:rPr>
        <w:t>5 典型地面目标的综合特征及</w:t>
      </w:r>
      <w:r w:rsidRPr="00130F3A">
        <w:rPr>
          <w:rFonts w:ascii="宋体" w:hAnsi="宋体" w:hint="eastAsia"/>
          <w:color w:val="0070C0"/>
          <w:sz w:val="22"/>
        </w:rPr>
        <w:t>辅助判读信息</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综合分析多传感器</w:t>
      </w:r>
      <w:r w:rsidRPr="00536C5E">
        <w:rPr>
          <w:rFonts w:ascii="宋体" w:hAnsi="宋体" w:cs="楷体_GB2312"/>
          <w:bCs/>
          <w:color w:val="0070C0"/>
          <w:szCs w:val="21"/>
        </w:rPr>
        <w:t>在各自</w:t>
      </w:r>
      <w:r w:rsidRPr="00536C5E">
        <w:rPr>
          <w:rFonts w:ascii="宋体" w:hAnsi="宋体" w:cs="楷体_GB2312" w:hint="eastAsia"/>
          <w:bCs/>
          <w:color w:val="0070C0"/>
          <w:szCs w:val="21"/>
        </w:rPr>
        <w:t>适合背景</w:t>
      </w:r>
      <w:r w:rsidRPr="00536C5E">
        <w:rPr>
          <w:rFonts w:ascii="宋体" w:hAnsi="宋体" w:cs="楷体_GB2312"/>
          <w:bCs/>
          <w:color w:val="0070C0"/>
          <w:szCs w:val="21"/>
        </w:rPr>
        <w:t>下</w:t>
      </w:r>
      <w:r w:rsidRPr="00536C5E">
        <w:rPr>
          <w:rFonts w:ascii="宋体" w:hAnsi="宋体" w:cs="楷体_GB2312" w:hint="eastAsia"/>
          <w:bCs/>
          <w:color w:val="0070C0"/>
          <w:szCs w:val="21"/>
        </w:rPr>
        <w:t>所提取</w:t>
      </w:r>
      <w:r w:rsidRPr="00536C5E">
        <w:rPr>
          <w:rFonts w:ascii="宋体" w:hAnsi="宋体" w:cs="楷体_GB2312"/>
          <w:bCs/>
          <w:color w:val="0070C0"/>
          <w:szCs w:val="21"/>
        </w:rPr>
        <w:t>的特征</w:t>
      </w:r>
      <w:r w:rsidRPr="00536C5E">
        <w:rPr>
          <w:rFonts w:ascii="宋体" w:hAnsi="宋体" w:cs="楷体_GB2312" w:hint="eastAsia"/>
          <w:bCs/>
          <w:color w:val="0070C0"/>
          <w:szCs w:val="21"/>
        </w:rPr>
        <w:t>，结合已有特征数据库，建立一个基于</w:t>
      </w:r>
      <w:r w:rsidRPr="00536C5E">
        <w:rPr>
          <w:rFonts w:ascii="宋体" w:hAnsi="宋体" w:cs="楷体_GB2312"/>
          <w:bCs/>
          <w:color w:val="0070C0"/>
          <w:szCs w:val="21"/>
        </w:rPr>
        <w:t>全天时、全天候、全地域的</w:t>
      </w:r>
      <w:r w:rsidRPr="00536C5E">
        <w:rPr>
          <w:rFonts w:ascii="宋体" w:hAnsi="宋体" w:cs="楷体_GB2312" w:hint="eastAsia"/>
          <w:bCs/>
          <w:color w:val="0070C0"/>
          <w:szCs w:val="21"/>
        </w:rPr>
        <w:t>，对</w:t>
      </w:r>
      <w:r w:rsidRPr="00536C5E">
        <w:rPr>
          <w:rFonts w:ascii="宋体" w:hAnsi="宋体" w:cs="楷体_GB2312"/>
          <w:bCs/>
          <w:color w:val="0070C0"/>
          <w:szCs w:val="21"/>
        </w:rPr>
        <w:t>地面多目标</w:t>
      </w:r>
      <w:r w:rsidRPr="00536C5E">
        <w:rPr>
          <w:rFonts w:ascii="宋体" w:hAnsi="宋体" w:cs="楷体_GB2312" w:hint="eastAsia"/>
          <w:bCs/>
          <w:color w:val="0070C0"/>
          <w:szCs w:val="21"/>
        </w:rPr>
        <w:t>在静止、待机、运动等工作状态下和隐蔽、伪装等防护状态下的识别和综合分析特征库。</w:t>
      </w:r>
    </w:p>
    <w:p w:rsidR="00130F3A" w:rsidRPr="00130F3A" w:rsidRDefault="00130F3A" w:rsidP="00130F3A">
      <w:pPr>
        <w:widowControl/>
        <w:spacing w:line="500" w:lineRule="exact"/>
        <w:jc w:val="center"/>
        <w:rPr>
          <w:rFonts w:ascii="宋体" w:hAnsi="宋体"/>
          <w:color w:val="0070C0"/>
          <w:sz w:val="18"/>
          <w:szCs w:val="28"/>
        </w:rPr>
      </w:pPr>
      <w:r w:rsidRPr="00130F3A">
        <w:rPr>
          <w:rFonts w:ascii="宋体" w:hAnsi="宋体"/>
          <w:color w:val="0070C0"/>
          <w:sz w:val="18"/>
          <w:szCs w:val="28"/>
        </w:rPr>
        <w:t>表</w:t>
      </w:r>
      <w:r w:rsidRPr="00130F3A">
        <w:rPr>
          <w:rFonts w:ascii="宋体" w:hAnsi="宋体" w:hint="eastAsia"/>
          <w:color w:val="0070C0"/>
          <w:sz w:val="18"/>
          <w:szCs w:val="28"/>
        </w:rPr>
        <w:t xml:space="preserve">2-1 </w:t>
      </w:r>
      <w:r w:rsidRPr="00130F3A">
        <w:rPr>
          <w:rFonts w:ascii="宋体" w:hAnsi="宋体"/>
          <w:color w:val="0070C0"/>
          <w:sz w:val="18"/>
          <w:szCs w:val="28"/>
        </w:rPr>
        <w:t xml:space="preserve"> 典型地面目标在</w:t>
      </w:r>
      <w:r w:rsidRPr="00130F3A">
        <w:rPr>
          <w:rFonts w:ascii="宋体" w:hAnsi="宋体" w:hint="eastAsia"/>
          <w:color w:val="0070C0"/>
          <w:sz w:val="18"/>
          <w:szCs w:val="28"/>
        </w:rPr>
        <w:t>工作</w:t>
      </w:r>
      <w:r w:rsidRPr="00130F3A">
        <w:rPr>
          <w:rFonts w:ascii="宋体" w:hAnsi="宋体"/>
          <w:color w:val="0070C0"/>
          <w:sz w:val="18"/>
          <w:szCs w:val="28"/>
        </w:rPr>
        <w:t>状态和防护状态下的特征分析</w:t>
      </w:r>
    </w:p>
    <w:tbl>
      <w:tblPr>
        <w:tblStyle w:val="2-12"/>
        <w:tblW w:w="8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559"/>
        <w:gridCol w:w="1560"/>
        <w:gridCol w:w="1559"/>
        <w:gridCol w:w="1559"/>
        <w:gridCol w:w="1559"/>
      </w:tblGrid>
      <w:tr w:rsidR="00130F3A" w:rsidRPr="00130F3A" w:rsidTr="008F18BE">
        <w:trPr>
          <w:cnfStyle w:val="100000000000" w:firstRow="1" w:lastRow="0" w:firstColumn="0" w:lastColumn="0" w:oddVBand="0" w:evenVBand="0" w:oddHBand="0" w:evenHBand="0" w:firstRowFirstColumn="0" w:firstRowLastColumn="0" w:lastRowFirstColumn="0" w:lastRowLastColumn="0"/>
          <w:trHeight w:val="409"/>
          <w:tblHeader/>
          <w:jc w:val="center"/>
        </w:trPr>
        <w:tc>
          <w:tcPr>
            <w:cnfStyle w:val="001000000000" w:firstRow="0" w:lastRow="0" w:firstColumn="1" w:lastColumn="0" w:oddVBand="0" w:evenVBand="0" w:oddHBand="0" w:evenHBand="0" w:firstRowFirstColumn="0" w:firstRowLastColumn="0" w:lastRowFirstColumn="0" w:lastRowLastColumn="0"/>
            <w:tcW w:w="704" w:type="dxa"/>
            <w:vMerge w:val="restart"/>
            <w:tcBorders>
              <w:top w:val="single" w:sz="12" w:space="0" w:color="auto"/>
              <w:left w:val="single" w:sz="12" w:space="0" w:color="auto"/>
              <w:bottom w:val="single" w:sz="4" w:space="0" w:color="auto"/>
              <w:right w:val="double" w:sz="4" w:space="0" w:color="auto"/>
              <w:tl2br w:val="single" w:sz="4" w:space="0" w:color="auto"/>
            </w:tcBorders>
            <w:shd w:val="clear" w:color="auto" w:fill="DEEAF6" w:themeFill="accent5" w:themeFillTint="33"/>
          </w:tcPr>
          <w:p w:rsidR="00130F3A" w:rsidRPr="00130F3A" w:rsidRDefault="00130F3A" w:rsidP="008F18BE">
            <w:pPr>
              <w:widowControl/>
              <w:spacing w:line="360" w:lineRule="auto"/>
              <w:jc w:val="right"/>
              <w:rPr>
                <w:rFonts w:ascii="宋体" w:hAnsi="宋体"/>
                <w:b w:val="0"/>
                <w:bCs w:val="0"/>
                <w:color w:val="0070C0"/>
                <w:sz w:val="16"/>
              </w:rPr>
            </w:pPr>
            <w:r w:rsidRPr="00130F3A">
              <w:rPr>
                <w:rFonts w:ascii="宋体" w:hAnsi="宋体" w:hint="eastAsia"/>
                <w:b w:val="0"/>
                <w:color w:val="0070C0"/>
                <w:sz w:val="16"/>
              </w:rPr>
              <w:t>状态</w:t>
            </w:r>
          </w:p>
          <w:p w:rsidR="00130F3A" w:rsidRPr="00130F3A" w:rsidRDefault="00130F3A" w:rsidP="008F18BE">
            <w:pPr>
              <w:widowControl/>
              <w:spacing w:line="360" w:lineRule="auto"/>
              <w:jc w:val="left"/>
              <w:rPr>
                <w:rFonts w:ascii="宋体" w:hAnsi="宋体"/>
                <w:b w:val="0"/>
                <w:bCs w:val="0"/>
                <w:color w:val="0070C0"/>
                <w:sz w:val="16"/>
              </w:rPr>
            </w:pPr>
            <w:r w:rsidRPr="00130F3A">
              <w:rPr>
                <w:rFonts w:ascii="宋体" w:hAnsi="宋体"/>
                <w:b w:val="0"/>
                <w:color w:val="0070C0"/>
                <w:sz w:val="16"/>
              </w:rPr>
              <w:t>目标</w:t>
            </w:r>
          </w:p>
        </w:tc>
        <w:tc>
          <w:tcPr>
            <w:tcW w:w="4678" w:type="dxa"/>
            <w:gridSpan w:val="3"/>
            <w:tcBorders>
              <w:top w:val="single" w:sz="12" w:space="0" w:color="auto"/>
              <w:left w:val="double" w:sz="4" w:space="0" w:color="auto"/>
              <w:bottom w:val="single" w:sz="4" w:space="0" w:color="auto"/>
              <w:right w:val="single" w:sz="4" w:space="0" w:color="auto"/>
            </w:tcBorders>
            <w:shd w:val="clear" w:color="auto" w:fill="FFF2CC" w:themeFill="accent4" w:themeFillTint="33"/>
          </w:tcPr>
          <w:p w:rsidR="00130F3A" w:rsidRPr="00130F3A" w:rsidRDefault="00130F3A" w:rsidP="008F18BE">
            <w:pPr>
              <w:widowControl/>
              <w:spacing w:line="360" w:lineRule="auto"/>
              <w:jc w:val="center"/>
              <w:cnfStyle w:val="100000000000" w:firstRow="1" w:lastRow="0" w:firstColumn="0" w:lastColumn="0" w:oddVBand="0" w:evenVBand="0" w:oddHBand="0" w:evenHBand="0" w:firstRowFirstColumn="0" w:firstRowLastColumn="0" w:lastRowFirstColumn="0" w:lastRowLastColumn="0"/>
              <w:rPr>
                <w:rFonts w:ascii="宋体" w:hAnsi="宋体"/>
                <w:b w:val="0"/>
                <w:bCs w:val="0"/>
                <w:color w:val="0070C0"/>
                <w:sz w:val="16"/>
              </w:rPr>
            </w:pPr>
            <w:r w:rsidRPr="00130F3A">
              <w:rPr>
                <w:rFonts w:ascii="宋体" w:hAnsi="宋体" w:hint="eastAsia"/>
                <w:b w:val="0"/>
                <w:color w:val="0070C0"/>
                <w:sz w:val="16"/>
              </w:rPr>
              <w:t>工作状态</w:t>
            </w:r>
          </w:p>
        </w:tc>
        <w:tc>
          <w:tcPr>
            <w:tcW w:w="3118" w:type="dxa"/>
            <w:gridSpan w:val="2"/>
            <w:tcBorders>
              <w:top w:val="single" w:sz="12" w:space="0" w:color="auto"/>
              <w:left w:val="single" w:sz="4" w:space="0" w:color="auto"/>
              <w:bottom w:val="single" w:sz="4" w:space="0" w:color="auto"/>
              <w:right w:val="single" w:sz="12" w:space="0" w:color="auto"/>
            </w:tcBorders>
            <w:shd w:val="clear" w:color="auto" w:fill="E2EFD9" w:themeFill="accent6" w:themeFillTint="33"/>
          </w:tcPr>
          <w:p w:rsidR="00130F3A" w:rsidRPr="00130F3A" w:rsidRDefault="00130F3A" w:rsidP="008F18BE">
            <w:pPr>
              <w:widowControl/>
              <w:spacing w:line="360" w:lineRule="auto"/>
              <w:jc w:val="center"/>
              <w:cnfStyle w:val="100000000000" w:firstRow="1" w:lastRow="0" w:firstColumn="0" w:lastColumn="0" w:oddVBand="0" w:evenVBand="0" w:oddHBand="0" w:evenHBand="0" w:firstRowFirstColumn="0" w:firstRowLastColumn="0" w:lastRowFirstColumn="0" w:lastRowLastColumn="0"/>
              <w:rPr>
                <w:rFonts w:ascii="宋体" w:hAnsi="宋体"/>
                <w:b w:val="0"/>
                <w:bCs w:val="0"/>
                <w:color w:val="0070C0"/>
                <w:sz w:val="16"/>
              </w:rPr>
            </w:pPr>
            <w:r w:rsidRPr="00130F3A">
              <w:rPr>
                <w:rFonts w:ascii="宋体" w:hAnsi="宋体"/>
                <w:b w:val="0"/>
                <w:color w:val="0070C0"/>
                <w:sz w:val="16"/>
              </w:rPr>
              <w:t>防护状态</w:t>
            </w:r>
          </w:p>
        </w:tc>
      </w:tr>
      <w:tr w:rsidR="00130F3A" w:rsidRPr="00130F3A" w:rsidTr="008F18BE">
        <w:trPr>
          <w:cnfStyle w:val="100000000000" w:firstRow="1" w:lastRow="0" w:firstColumn="0" w:lastColumn="0" w:oddVBand="0" w:evenVBand="0" w:oddHBand="0" w:evenHBand="0" w:firstRowFirstColumn="0" w:firstRowLastColumn="0" w:lastRowFirstColumn="0" w:lastRowLastColumn="0"/>
          <w:tblHeader/>
          <w:jc w:val="center"/>
        </w:trPr>
        <w:tc>
          <w:tcPr>
            <w:cnfStyle w:val="001000000000" w:firstRow="0" w:lastRow="0" w:firstColumn="1" w:lastColumn="0" w:oddVBand="0" w:evenVBand="0" w:oddHBand="0" w:evenHBand="0" w:firstRowFirstColumn="0" w:firstRowLastColumn="0" w:lastRowFirstColumn="0" w:lastRowLastColumn="0"/>
            <w:tcW w:w="704" w:type="dxa"/>
            <w:vMerge/>
            <w:tcBorders>
              <w:left w:val="single" w:sz="12" w:space="0" w:color="auto"/>
              <w:bottom w:val="double" w:sz="4" w:space="0" w:color="auto"/>
              <w:right w:val="double" w:sz="4" w:space="0" w:color="auto"/>
            </w:tcBorders>
            <w:shd w:val="clear" w:color="auto" w:fill="DEEAF6" w:themeFill="accent5" w:themeFillTint="33"/>
          </w:tcPr>
          <w:p w:rsidR="00130F3A" w:rsidRPr="00130F3A" w:rsidRDefault="00130F3A" w:rsidP="008F18BE">
            <w:pPr>
              <w:widowControl/>
              <w:spacing w:line="360" w:lineRule="auto"/>
              <w:jc w:val="center"/>
              <w:rPr>
                <w:rFonts w:ascii="宋体" w:hAnsi="宋体"/>
                <w:b w:val="0"/>
                <w:bCs w:val="0"/>
                <w:color w:val="0070C0"/>
                <w:sz w:val="16"/>
              </w:rPr>
            </w:pPr>
          </w:p>
        </w:tc>
        <w:tc>
          <w:tcPr>
            <w:tcW w:w="1559" w:type="dxa"/>
            <w:tcBorders>
              <w:left w:val="double" w:sz="4" w:space="0" w:color="auto"/>
              <w:bottom w:val="double" w:sz="4" w:space="0" w:color="auto"/>
              <w:right w:val="single" w:sz="4" w:space="0" w:color="auto"/>
            </w:tcBorders>
            <w:shd w:val="clear" w:color="auto" w:fill="FFF2CC" w:themeFill="accent4" w:themeFillTint="33"/>
          </w:tcPr>
          <w:p w:rsidR="00130F3A" w:rsidRPr="00130F3A" w:rsidRDefault="00130F3A" w:rsidP="008F18BE">
            <w:pPr>
              <w:widowControl/>
              <w:spacing w:line="360" w:lineRule="auto"/>
              <w:jc w:val="center"/>
              <w:cnfStyle w:val="100000000000" w:firstRow="1" w:lastRow="0" w:firstColumn="0" w:lastColumn="0" w:oddVBand="0" w:evenVBand="0" w:oddHBand="0" w:evenHBand="0" w:firstRowFirstColumn="0" w:firstRowLastColumn="0" w:lastRowFirstColumn="0" w:lastRowLastColumn="0"/>
              <w:rPr>
                <w:rFonts w:ascii="宋体" w:hAnsi="宋体"/>
                <w:color w:val="0070C0"/>
                <w:sz w:val="16"/>
              </w:rPr>
            </w:pPr>
            <w:r w:rsidRPr="00130F3A">
              <w:rPr>
                <w:rFonts w:ascii="宋体" w:hAnsi="宋体"/>
                <w:color w:val="0070C0"/>
                <w:sz w:val="16"/>
              </w:rPr>
              <w:t>静止</w:t>
            </w:r>
          </w:p>
        </w:tc>
        <w:tc>
          <w:tcPr>
            <w:tcW w:w="1560" w:type="dxa"/>
            <w:tcBorders>
              <w:left w:val="single" w:sz="4" w:space="0" w:color="auto"/>
              <w:bottom w:val="double" w:sz="4" w:space="0" w:color="auto"/>
              <w:right w:val="single" w:sz="4" w:space="0" w:color="auto"/>
            </w:tcBorders>
            <w:shd w:val="clear" w:color="auto" w:fill="FFF2CC" w:themeFill="accent4" w:themeFillTint="33"/>
          </w:tcPr>
          <w:p w:rsidR="00130F3A" w:rsidRPr="00130F3A" w:rsidRDefault="00130F3A" w:rsidP="008F18BE">
            <w:pPr>
              <w:widowControl/>
              <w:spacing w:line="360" w:lineRule="auto"/>
              <w:jc w:val="center"/>
              <w:cnfStyle w:val="100000000000" w:firstRow="1" w:lastRow="0" w:firstColumn="0" w:lastColumn="0" w:oddVBand="0" w:evenVBand="0" w:oddHBand="0" w:evenHBand="0" w:firstRowFirstColumn="0" w:firstRowLastColumn="0" w:lastRowFirstColumn="0" w:lastRowLastColumn="0"/>
              <w:rPr>
                <w:rFonts w:ascii="宋体" w:hAnsi="宋体"/>
                <w:color w:val="0070C0"/>
                <w:sz w:val="16"/>
              </w:rPr>
            </w:pPr>
            <w:r w:rsidRPr="00130F3A">
              <w:rPr>
                <w:rFonts w:ascii="宋体" w:hAnsi="宋体"/>
                <w:color w:val="0070C0"/>
                <w:sz w:val="16"/>
              </w:rPr>
              <w:t>待机</w:t>
            </w:r>
          </w:p>
        </w:tc>
        <w:tc>
          <w:tcPr>
            <w:tcW w:w="1559" w:type="dxa"/>
            <w:tcBorders>
              <w:left w:val="single" w:sz="4" w:space="0" w:color="auto"/>
              <w:bottom w:val="double" w:sz="4" w:space="0" w:color="auto"/>
              <w:right w:val="single" w:sz="4" w:space="0" w:color="auto"/>
            </w:tcBorders>
            <w:shd w:val="clear" w:color="auto" w:fill="FFF2CC" w:themeFill="accent4" w:themeFillTint="33"/>
          </w:tcPr>
          <w:p w:rsidR="00130F3A" w:rsidRPr="00130F3A" w:rsidRDefault="00130F3A" w:rsidP="008F18BE">
            <w:pPr>
              <w:widowControl/>
              <w:spacing w:line="360" w:lineRule="auto"/>
              <w:jc w:val="center"/>
              <w:cnfStyle w:val="100000000000" w:firstRow="1" w:lastRow="0" w:firstColumn="0" w:lastColumn="0" w:oddVBand="0" w:evenVBand="0" w:oddHBand="0" w:evenHBand="0" w:firstRowFirstColumn="0" w:firstRowLastColumn="0" w:lastRowFirstColumn="0" w:lastRowLastColumn="0"/>
              <w:rPr>
                <w:rFonts w:ascii="宋体" w:hAnsi="宋体"/>
                <w:color w:val="0070C0"/>
                <w:sz w:val="16"/>
              </w:rPr>
            </w:pPr>
            <w:r w:rsidRPr="00130F3A">
              <w:rPr>
                <w:rFonts w:ascii="宋体" w:hAnsi="宋体"/>
                <w:color w:val="0070C0"/>
                <w:sz w:val="16"/>
              </w:rPr>
              <w:t>运动</w:t>
            </w:r>
          </w:p>
        </w:tc>
        <w:tc>
          <w:tcPr>
            <w:tcW w:w="1559" w:type="dxa"/>
            <w:tcBorders>
              <w:left w:val="single" w:sz="4" w:space="0" w:color="auto"/>
              <w:bottom w:val="double" w:sz="4" w:space="0" w:color="auto"/>
              <w:right w:val="single" w:sz="4" w:space="0" w:color="auto"/>
            </w:tcBorders>
            <w:shd w:val="clear" w:color="auto" w:fill="E2EFD9" w:themeFill="accent6" w:themeFillTint="33"/>
          </w:tcPr>
          <w:p w:rsidR="00130F3A" w:rsidRPr="00130F3A" w:rsidRDefault="00130F3A" w:rsidP="008F18BE">
            <w:pPr>
              <w:widowControl/>
              <w:spacing w:line="360" w:lineRule="auto"/>
              <w:jc w:val="center"/>
              <w:cnfStyle w:val="100000000000" w:firstRow="1" w:lastRow="0" w:firstColumn="0" w:lastColumn="0" w:oddVBand="0" w:evenVBand="0" w:oddHBand="0" w:evenHBand="0" w:firstRowFirstColumn="0" w:firstRowLastColumn="0" w:lastRowFirstColumn="0" w:lastRowLastColumn="0"/>
              <w:rPr>
                <w:rFonts w:ascii="宋体" w:hAnsi="宋体"/>
                <w:bCs w:val="0"/>
                <w:color w:val="0070C0"/>
                <w:sz w:val="16"/>
              </w:rPr>
            </w:pPr>
            <w:r w:rsidRPr="00130F3A">
              <w:rPr>
                <w:rFonts w:ascii="宋体" w:hAnsi="宋体"/>
                <w:color w:val="0070C0"/>
                <w:sz w:val="16"/>
              </w:rPr>
              <w:t>伪装</w:t>
            </w:r>
          </w:p>
        </w:tc>
        <w:tc>
          <w:tcPr>
            <w:tcW w:w="1559" w:type="dxa"/>
            <w:tcBorders>
              <w:left w:val="single" w:sz="4" w:space="0" w:color="auto"/>
              <w:bottom w:val="double" w:sz="4" w:space="0" w:color="auto"/>
              <w:right w:val="single" w:sz="12" w:space="0" w:color="auto"/>
            </w:tcBorders>
            <w:shd w:val="clear" w:color="auto" w:fill="E2EFD9" w:themeFill="accent6" w:themeFillTint="33"/>
          </w:tcPr>
          <w:p w:rsidR="00130F3A" w:rsidRPr="00130F3A" w:rsidRDefault="00130F3A" w:rsidP="008F18BE">
            <w:pPr>
              <w:widowControl/>
              <w:spacing w:line="360" w:lineRule="auto"/>
              <w:jc w:val="center"/>
              <w:cnfStyle w:val="100000000000" w:firstRow="1" w:lastRow="0" w:firstColumn="0" w:lastColumn="0" w:oddVBand="0" w:evenVBand="0" w:oddHBand="0" w:evenHBand="0" w:firstRowFirstColumn="0" w:firstRowLastColumn="0" w:lastRowFirstColumn="0" w:lastRowLastColumn="0"/>
              <w:rPr>
                <w:rFonts w:ascii="宋体" w:hAnsi="宋体"/>
                <w:bCs w:val="0"/>
                <w:color w:val="0070C0"/>
                <w:sz w:val="16"/>
              </w:rPr>
            </w:pPr>
            <w:r w:rsidRPr="00130F3A">
              <w:rPr>
                <w:rFonts w:ascii="宋体" w:hAnsi="宋体" w:hint="eastAsia"/>
                <w:color w:val="0070C0"/>
                <w:sz w:val="16"/>
              </w:rPr>
              <w:t>隐藏</w:t>
            </w:r>
          </w:p>
        </w:tc>
      </w:tr>
      <w:tr w:rsidR="00130F3A" w:rsidRPr="00130F3A" w:rsidTr="008F18BE">
        <w:trPr>
          <w:jc w:val="center"/>
        </w:trPr>
        <w:tc>
          <w:tcPr>
            <w:cnfStyle w:val="001000000000" w:firstRow="0" w:lastRow="0" w:firstColumn="1" w:lastColumn="0" w:oddVBand="0" w:evenVBand="0" w:oddHBand="0" w:evenHBand="0" w:firstRowFirstColumn="0" w:firstRowLastColumn="0" w:lastRowFirstColumn="0" w:lastRowLastColumn="0"/>
            <w:tcW w:w="704" w:type="dxa"/>
            <w:tcBorders>
              <w:top w:val="double" w:sz="4" w:space="0" w:color="auto"/>
              <w:left w:val="single" w:sz="12" w:space="0" w:color="auto"/>
              <w:right w:val="double" w:sz="4" w:space="0" w:color="auto"/>
            </w:tcBorders>
            <w:shd w:val="clear" w:color="auto" w:fill="DEEAF6" w:themeFill="accent5" w:themeFillTint="33"/>
            <w:vAlign w:val="center"/>
          </w:tcPr>
          <w:p w:rsidR="00130F3A" w:rsidRPr="00130F3A" w:rsidRDefault="00130F3A" w:rsidP="008F18BE">
            <w:pPr>
              <w:widowControl/>
              <w:jc w:val="center"/>
              <w:rPr>
                <w:rFonts w:ascii="宋体" w:hAnsi="宋体"/>
                <w:color w:val="0070C0"/>
                <w:sz w:val="18"/>
                <w:szCs w:val="21"/>
              </w:rPr>
            </w:pPr>
            <w:r w:rsidRPr="00130F3A">
              <w:rPr>
                <w:rFonts w:ascii="宋体" w:hAnsi="宋体"/>
                <w:color w:val="0070C0"/>
                <w:sz w:val="18"/>
                <w:szCs w:val="21"/>
              </w:rPr>
              <w:t>坦</w:t>
            </w:r>
          </w:p>
          <w:p w:rsidR="00130F3A" w:rsidRPr="00130F3A" w:rsidRDefault="00130F3A" w:rsidP="008F18BE">
            <w:pPr>
              <w:widowControl/>
              <w:jc w:val="center"/>
              <w:rPr>
                <w:rFonts w:ascii="宋体" w:hAnsi="宋体"/>
                <w:b w:val="0"/>
                <w:bCs w:val="0"/>
                <w:color w:val="0070C0"/>
                <w:sz w:val="18"/>
                <w:szCs w:val="21"/>
              </w:rPr>
            </w:pPr>
          </w:p>
          <w:p w:rsidR="00130F3A" w:rsidRPr="00130F3A" w:rsidRDefault="00130F3A" w:rsidP="008F18BE">
            <w:pPr>
              <w:widowControl/>
              <w:jc w:val="center"/>
              <w:rPr>
                <w:rFonts w:ascii="宋体" w:hAnsi="宋体"/>
                <w:b w:val="0"/>
                <w:bCs w:val="0"/>
                <w:color w:val="0070C0"/>
                <w:sz w:val="18"/>
                <w:szCs w:val="21"/>
              </w:rPr>
            </w:pPr>
            <w:r w:rsidRPr="00130F3A">
              <w:rPr>
                <w:rFonts w:ascii="宋体" w:hAnsi="宋体"/>
                <w:color w:val="0070C0"/>
                <w:sz w:val="18"/>
                <w:szCs w:val="21"/>
              </w:rPr>
              <w:t>克</w:t>
            </w:r>
          </w:p>
        </w:tc>
        <w:tc>
          <w:tcPr>
            <w:tcW w:w="1559" w:type="dxa"/>
            <w:tcBorders>
              <w:top w:val="double" w:sz="4" w:space="0" w:color="auto"/>
              <w:left w:val="double" w:sz="4" w:space="0" w:color="auto"/>
              <w:right w:val="single" w:sz="4" w:space="0" w:color="auto"/>
            </w:tcBorders>
          </w:tcPr>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hint="eastAsia"/>
                <w:b/>
                <w:color w:val="0070C0"/>
                <w:sz w:val="18"/>
                <w:szCs w:val="21"/>
              </w:rPr>
              <w:t>雷达</w:t>
            </w:r>
            <w:r w:rsidRPr="00130F3A">
              <w:rPr>
                <w:rFonts w:ascii="宋体" w:hAnsi="宋体" w:hint="eastAsia"/>
                <w:color w:val="0070C0"/>
                <w:sz w:val="18"/>
                <w:szCs w:val="21"/>
              </w:rPr>
              <w:t>（轮廓、极化）</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b/>
                <w:color w:val="0070C0"/>
                <w:sz w:val="18"/>
                <w:szCs w:val="21"/>
              </w:rPr>
              <w:t>高光谱</w:t>
            </w:r>
            <w:r w:rsidRPr="00130F3A">
              <w:rPr>
                <w:rFonts w:ascii="宋体" w:hAnsi="宋体" w:hint="eastAsia"/>
                <w:color w:val="0070C0"/>
                <w:sz w:val="18"/>
                <w:szCs w:val="21"/>
              </w:rPr>
              <w:t>（曲线、光谱变换、光谱相似度量）</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b/>
                <w:color w:val="0070C0"/>
                <w:sz w:val="18"/>
                <w:szCs w:val="21"/>
              </w:rPr>
              <w:t>红外</w:t>
            </w:r>
            <w:r w:rsidRPr="00130F3A">
              <w:rPr>
                <w:rFonts w:ascii="宋体" w:hAnsi="宋体" w:hint="eastAsia"/>
                <w:color w:val="0070C0"/>
                <w:sz w:val="18"/>
                <w:szCs w:val="21"/>
              </w:rPr>
              <w:t>（空间、像素数比）</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b/>
                <w:color w:val="0070C0"/>
                <w:sz w:val="18"/>
                <w:szCs w:val="21"/>
              </w:rPr>
              <w:t>可见光</w:t>
            </w:r>
            <w:r w:rsidRPr="00130F3A">
              <w:rPr>
                <w:rFonts w:ascii="宋体" w:hAnsi="宋体" w:hint="eastAsia"/>
                <w:color w:val="0070C0"/>
                <w:sz w:val="18"/>
                <w:szCs w:val="21"/>
              </w:rPr>
              <w:t>（轮廓、纹理、颜色、几何特征）</w:t>
            </w:r>
          </w:p>
        </w:tc>
        <w:tc>
          <w:tcPr>
            <w:tcW w:w="1560" w:type="dxa"/>
            <w:tcBorders>
              <w:top w:val="double" w:sz="4" w:space="0" w:color="auto"/>
              <w:left w:val="single" w:sz="4" w:space="0" w:color="auto"/>
              <w:right w:val="single" w:sz="4" w:space="0" w:color="auto"/>
            </w:tcBorders>
          </w:tcPr>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hint="eastAsia"/>
                <w:b/>
                <w:color w:val="0070C0"/>
                <w:sz w:val="18"/>
                <w:szCs w:val="21"/>
              </w:rPr>
              <w:t>雷达</w:t>
            </w:r>
            <w:r w:rsidRPr="00130F3A">
              <w:rPr>
                <w:rFonts w:ascii="宋体" w:hAnsi="宋体" w:hint="eastAsia"/>
                <w:color w:val="0070C0"/>
                <w:sz w:val="18"/>
                <w:szCs w:val="21"/>
              </w:rPr>
              <w:t>（轮廓、极化）</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b/>
                <w:color w:val="0070C0"/>
                <w:sz w:val="18"/>
                <w:szCs w:val="21"/>
              </w:rPr>
              <w:t>高光谱</w:t>
            </w:r>
            <w:r w:rsidRPr="00130F3A">
              <w:rPr>
                <w:rFonts w:ascii="宋体" w:hAnsi="宋体" w:hint="eastAsia"/>
                <w:color w:val="0070C0"/>
                <w:sz w:val="18"/>
                <w:szCs w:val="21"/>
              </w:rPr>
              <w:t>（曲线、光谱变换、光谱相似度量）</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b/>
                <w:color w:val="0070C0"/>
                <w:sz w:val="18"/>
                <w:szCs w:val="21"/>
              </w:rPr>
              <w:t>红外</w:t>
            </w:r>
            <w:r w:rsidRPr="00130F3A">
              <w:rPr>
                <w:rFonts w:ascii="宋体" w:hAnsi="宋体" w:hint="eastAsia"/>
                <w:color w:val="0070C0"/>
                <w:sz w:val="18"/>
                <w:szCs w:val="21"/>
              </w:rPr>
              <w:t>（空间、像素数比、温度、统计）</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b/>
                <w:color w:val="0070C0"/>
                <w:sz w:val="18"/>
                <w:szCs w:val="21"/>
              </w:rPr>
              <w:t>可见光</w:t>
            </w:r>
            <w:r w:rsidRPr="00130F3A">
              <w:rPr>
                <w:rFonts w:ascii="宋体" w:hAnsi="宋体" w:hint="eastAsia"/>
                <w:color w:val="0070C0"/>
                <w:sz w:val="18"/>
                <w:szCs w:val="21"/>
              </w:rPr>
              <w:t>（轮廓、纹理、颜色、几何特征）</w:t>
            </w:r>
          </w:p>
        </w:tc>
        <w:tc>
          <w:tcPr>
            <w:tcW w:w="1559" w:type="dxa"/>
            <w:tcBorders>
              <w:top w:val="double" w:sz="4" w:space="0" w:color="auto"/>
              <w:left w:val="single" w:sz="4" w:space="0" w:color="auto"/>
              <w:right w:val="single" w:sz="4" w:space="0" w:color="auto"/>
            </w:tcBorders>
          </w:tcPr>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hint="eastAsia"/>
                <w:b/>
                <w:color w:val="0070C0"/>
                <w:sz w:val="18"/>
                <w:szCs w:val="21"/>
              </w:rPr>
              <w:t>雷达</w:t>
            </w:r>
            <w:r w:rsidRPr="00130F3A">
              <w:rPr>
                <w:rFonts w:ascii="宋体" w:hAnsi="宋体" w:hint="eastAsia"/>
                <w:color w:val="0070C0"/>
                <w:sz w:val="18"/>
                <w:szCs w:val="21"/>
              </w:rPr>
              <w:t>（速度、位置）</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b/>
                <w:color w:val="0070C0"/>
                <w:sz w:val="18"/>
                <w:szCs w:val="21"/>
              </w:rPr>
              <w:t>高光谱</w:t>
            </w:r>
            <w:r w:rsidRPr="00130F3A">
              <w:rPr>
                <w:rFonts w:ascii="宋体" w:hAnsi="宋体" w:hint="eastAsia"/>
                <w:color w:val="0070C0"/>
                <w:sz w:val="18"/>
                <w:szCs w:val="21"/>
              </w:rPr>
              <w:t>（曲线、光谱变换、光谱相似度量）</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b/>
                <w:color w:val="0070C0"/>
                <w:sz w:val="18"/>
                <w:szCs w:val="21"/>
              </w:rPr>
              <w:t>红外</w:t>
            </w:r>
            <w:r w:rsidRPr="00130F3A">
              <w:rPr>
                <w:rFonts w:ascii="宋体" w:hAnsi="宋体" w:hint="eastAsia"/>
                <w:color w:val="0070C0"/>
                <w:sz w:val="18"/>
                <w:szCs w:val="21"/>
              </w:rPr>
              <w:t>（空间、像素数比、温度、统计）</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b/>
                <w:color w:val="0070C0"/>
                <w:sz w:val="18"/>
                <w:szCs w:val="21"/>
              </w:rPr>
              <w:t>可见光</w:t>
            </w:r>
            <w:r w:rsidRPr="00130F3A">
              <w:rPr>
                <w:rFonts w:ascii="宋体" w:hAnsi="宋体" w:hint="eastAsia"/>
                <w:color w:val="0070C0"/>
                <w:sz w:val="18"/>
                <w:szCs w:val="21"/>
              </w:rPr>
              <w:t>（痕迹、轮廓、纹理、颜色、几何特征）</w:t>
            </w:r>
          </w:p>
        </w:tc>
        <w:tc>
          <w:tcPr>
            <w:tcW w:w="1559" w:type="dxa"/>
            <w:tcBorders>
              <w:top w:val="double" w:sz="4" w:space="0" w:color="auto"/>
              <w:left w:val="single" w:sz="4" w:space="0" w:color="auto"/>
              <w:right w:val="single" w:sz="4" w:space="0" w:color="auto"/>
            </w:tcBorders>
          </w:tcPr>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hint="eastAsia"/>
                <w:b/>
                <w:color w:val="0070C0"/>
                <w:sz w:val="18"/>
                <w:szCs w:val="21"/>
              </w:rPr>
              <w:t>雷达</w:t>
            </w:r>
            <w:r w:rsidRPr="00130F3A">
              <w:rPr>
                <w:rFonts w:ascii="宋体" w:hAnsi="宋体" w:hint="eastAsia"/>
                <w:color w:val="0070C0"/>
                <w:sz w:val="18"/>
                <w:szCs w:val="21"/>
              </w:rPr>
              <w:t>（仿真：极化）</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color w:val="0070C0"/>
                <w:sz w:val="18"/>
                <w:szCs w:val="21"/>
              </w:rPr>
              <w:t>高光谱</w:t>
            </w:r>
            <w:r w:rsidRPr="00130F3A">
              <w:rPr>
                <w:rFonts w:ascii="宋体" w:hAnsi="宋体" w:hint="eastAsia"/>
                <w:color w:val="0070C0"/>
                <w:sz w:val="18"/>
                <w:szCs w:val="21"/>
              </w:rPr>
              <w:t>（曲线、光谱变换、光谱相似度量）</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b/>
                <w:color w:val="0070C0"/>
                <w:sz w:val="18"/>
                <w:szCs w:val="21"/>
              </w:rPr>
              <w:t>红外</w:t>
            </w:r>
            <w:r w:rsidRPr="00130F3A">
              <w:rPr>
                <w:rFonts w:ascii="宋体" w:hAnsi="宋体" w:hint="eastAsia"/>
                <w:color w:val="0070C0"/>
                <w:sz w:val="18"/>
                <w:szCs w:val="21"/>
              </w:rPr>
              <w:t>（雷达隐身：空间、像素数比、温度、统计）</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b/>
                <w:color w:val="0070C0"/>
                <w:sz w:val="18"/>
                <w:szCs w:val="21"/>
              </w:rPr>
              <w:t>可见光</w:t>
            </w:r>
            <w:r w:rsidRPr="00130F3A">
              <w:rPr>
                <w:rFonts w:ascii="宋体" w:hAnsi="宋体" w:hint="eastAsia"/>
                <w:color w:val="0070C0"/>
                <w:sz w:val="18"/>
                <w:szCs w:val="21"/>
              </w:rPr>
              <w:t>（轮廓、纹理、颜色、几何特征）</w:t>
            </w:r>
          </w:p>
        </w:tc>
        <w:tc>
          <w:tcPr>
            <w:tcW w:w="1559" w:type="dxa"/>
            <w:tcBorders>
              <w:top w:val="double" w:sz="4" w:space="0" w:color="auto"/>
              <w:left w:val="single" w:sz="4" w:space="0" w:color="auto"/>
              <w:right w:val="single" w:sz="12" w:space="0" w:color="auto"/>
            </w:tcBorders>
          </w:tcPr>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hint="eastAsia"/>
                <w:b/>
                <w:color w:val="0070C0"/>
                <w:sz w:val="18"/>
                <w:szCs w:val="21"/>
              </w:rPr>
              <w:t>雷达</w:t>
            </w:r>
            <w:r w:rsidRPr="00130F3A">
              <w:rPr>
                <w:rFonts w:ascii="宋体" w:hAnsi="宋体" w:hint="eastAsia"/>
                <w:color w:val="0070C0"/>
                <w:sz w:val="18"/>
                <w:szCs w:val="21"/>
              </w:rPr>
              <w:t>（轮廓、极化）</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color w:val="0070C0"/>
                <w:sz w:val="18"/>
                <w:szCs w:val="21"/>
              </w:rPr>
              <w:t>高光谱</w:t>
            </w:r>
            <w:r w:rsidRPr="00130F3A">
              <w:rPr>
                <w:rFonts w:ascii="宋体" w:hAnsi="宋体" w:hint="eastAsia"/>
                <w:color w:val="0070C0"/>
                <w:sz w:val="18"/>
                <w:szCs w:val="21"/>
              </w:rPr>
              <w:t>（曲线、光谱变换、光谱相似度量）</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b/>
                <w:color w:val="0070C0"/>
                <w:sz w:val="18"/>
                <w:szCs w:val="21"/>
              </w:rPr>
              <w:t>红外</w:t>
            </w:r>
            <w:r w:rsidRPr="00130F3A">
              <w:rPr>
                <w:rFonts w:ascii="宋体" w:hAnsi="宋体" w:hint="eastAsia"/>
                <w:color w:val="0070C0"/>
                <w:sz w:val="18"/>
                <w:szCs w:val="21"/>
              </w:rPr>
              <w:t>（空间、像素数比、温度、统计）</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p>
        </w:tc>
      </w:tr>
      <w:tr w:rsidR="00130F3A" w:rsidRPr="00130F3A" w:rsidTr="008F18BE">
        <w:trPr>
          <w:jc w:val="center"/>
        </w:trPr>
        <w:tc>
          <w:tcPr>
            <w:cnfStyle w:val="001000000000" w:firstRow="0" w:lastRow="0" w:firstColumn="1" w:lastColumn="0" w:oddVBand="0" w:evenVBand="0" w:oddHBand="0" w:evenHBand="0" w:firstRowFirstColumn="0" w:firstRowLastColumn="0" w:lastRowFirstColumn="0" w:lastRowLastColumn="0"/>
            <w:tcW w:w="704" w:type="dxa"/>
            <w:tcBorders>
              <w:left w:val="single" w:sz="12" w:space="0" w:color="auto"/>
              <w:right w:val="double" w:sz="4" w:space="0" w:color="auto"/>
            </w:tcBorders>
            <w:shd w:val="clear" w:color="auto" w:fill="DEEAF6" w:themeFill="accent5" w:themeFillTint="33"/>
            <w:vAlign w:val="center"/>
          </w:tcPr>
          <w:p w:rsidR="00130F3A" w:rsidRPr="00130F3A" w:rsidRDefault="00130F3A" w:rsidP="008F18BE">
            <w:pPr>
              <w:widowControl/>
              <w:jc w:val="center"/>
              <w:rPr>
                <w:rFonts w:ascii="宋体" w:hAnsi="宋体"/>
                <w:color w:val="0070C0"/>
                <w:sz w:val="18"/>
                <w:szCs w:val="21"/>
              </w:rPr>
            </w:pPr>
            <w:r w:rsidRPr="00130F3A">
              <w:rPr>
                <w:rFonts w:ascii="宋体" w:hAnsi="宋体"/>
                <w:color w:val="0070C0"/>
                <w:sz w:val="18"/>
                <w:szCs w:val="21"/>
              </w:rPr>
              <w:t>装</w:t>
            </w:r>
          </w:p>
          <w:p w:rsidR="00130F3A" w:rsidRPr="00130F3A" w:rsidRDefault="00130F3A" w:rsidP="008F18BE">
            <w:pPr>
              <w:widowControl/>
              <w:jc w:val="center"/>
              <w:rPr>
                <w:rFonts w:ascii="宋体" w:hAnsi="宋体"/>
                <w:color w:val="0070C0"/>
                <w:sz w:val="18"/>
                <w:szCs w:val="21"/>
              </w:rPr>
            </w:pPr>
            <w:r w:rsidRPr="00130F3A">
              <w:rPr>
                <w:rFonts w:ascii="宋体" w:hAnsi="宋体"/>
                <w:color w:val="0070C0"/>
                <w:sz w:val="18"/>
                <w:szCs w:val="21"/>
              </w:rPr>
              <w:t>甲</w:t>
            </w:r>
          </w:p>
          <w:p w:rsidR="00130F3A" w:rsidRPr="00130F3A" w:rsidRDefault="00130F3A" w:rsidP="008F18BE">
            <w:pPr>
              <w:widowControl/>
              <w:jc w:val="center"/>
              <w:rPr>
                <w:rFonts w:ascii="宋体" w:hAnsi="宋体"/>
                <w:b w:val="0"/>
                <w:color w:val="0070C0"/>
                <w:sz w:val="18"/>
                <w:szCs w:val="21"/>
              </w:rPr>
            </w:pPr>
            <w:r w:rsidRPr="00130F3A">
              <w:rPr>
                <w:rFonts w:ascii="宋体" w:hAnsi="宋体"/>
                <w:color w:val="0070C0"/>
                <w:sz w:val="18"/>
                <w:szCs w:val="21"/>
              </w:rPr>
              <w:t>车</w:t>
            </w:r>
          </w:p>
        </w:tc>
        <w:tc>
          <w:tcPr>
            <w:tcW w:w="1559" w:type="dxa"/>
            <w:tcBorders>
              <w:left w:val="double" w:sz="4" w:space="0" w:color="auto"/>
              <w:right w:val="single" w:sz="4" w:space="0" w:color="auto"/>
            </w:tcBorders>
            <w:shd w:val="clear" w:color="auto" w:fill="F2F2F2" w:themeFill="background1" w:themeFillShade="F2"/>
          </w:tcPr>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bCs/>
                <w:color w:val="0070C0"/>
                <w:sz w:val="18"/>
                <w:szCs w:val="21"/>
              </w:rPr>
            </w:pPr>
            <w:r w:rsidRPr="00130F3A">
              <w:rPr>
                <w:rFonts w:ascii="宋体" w:hAnsi="宋体" w:hint="eastAsia"/>
                <w:b/>
                <w:bCs/>
                <w:color w:val="0070C0"/>
                <w:sz w:val="18"/>
                <w:szCs w:val="21"/>
              </w:rPr>
              <w:t>雷达</w:t>
            </w:r>
            <w:r w:rsidRPr="00130F3A">
              <w:rPr>
                <w:rFonts w:ascii="宋体" w:hAnsi="宋体" w:hint="eastAsia"/>
                <w:bCs/>
                <w:color w:val="0070C0"/>
                <w:sz w:val="18"/>
                <w:szCs w:val="21"/>
              </w:rPr>
              <w:t>（轮廓、极化）</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bCs/>
                <w:color w:val="0070C0"/>
                <w:sz w:val="18"/>
                <w:szCs w:val="21"/>
              </w:rPr>
            </w:pPr>
            <w:r w:rsidRPr="00130F3A">
              <w:rPr>
                <w:rFonts w:ascii="宋体" w:hAnsi="宋体"/>
                <w:b/>
                <w:bCs/>
                <w:color w:val="0070C0"/>
                <w:sz w:val="18"/>
                <w:szCs w:val="21"/>
              </w:rPr>
              <w:t>高光谱</w:t>
            </w:r>
            <w:r w:rsidRPr="00130F3A">
              <w:rPr>
                <w:rFonts w:ascii="宋体" w:hAnsi="宋体" w:hint="eastAsia"/>
                <w:bCs/>
                <w:color w:val="0070C0"/>
                <w:sz w:val="18"/>
                <w:szCs w:val="21"/>
              </w:rPr>
              <w:t>（曲线、光谱变换、光谱相似度量）</w:t>
            </w:r>
          </w:p>
          <w:p w:rsidR="00130F3A" w:rsidRPr="00130F3A" w:rsidRDefault="00130F3A" w:rsidP="008F18BE">
            <w:pPr>
              <w:cnfStyle w:val="000000000000" w:firstRow="0" w:lastRow="0" w:firstColumn="0" w:lastColumn="0" w:oddVBand="0" w:evenVBand="0" w:oddHBand="0" w:evenHBand="0" w:firstRowFirstColumn="0" w:firstRowLastColumn="0" w:lastRowFirstColumn="0" w:lastRowLastColumn="0"/>
              <w:rPr>
                <w:rFonts w:ascii="宋体" w:hAnsi="宋体"/>
                <w:bCs/>
                <w:color w:val="0070C0"/>
                <w:sz w:val="18"/>
                <w:szCs w:val="21"/>
              </w:rPr>
            </w:pPr>
            <w:r w:rsidRPr="00130F3A">
              <w:rPr>
                <w:rFonts w:ascii="宋体" w:hAnsi="宋体"/>
                <w:b/>
                <w:bCs/>
                <w:color w:val="0070C0"/>
                <w:sz w:val="18"/>
                <w:szCs w:val="21"/>
              </w:rPr>
              <w:t>红外</w:t>
            </w:r>
            <w:r w:rsidRPr="00130F3A">
              <w:rPr>
                <w:rFonts w:ascii="宋体" w:hAnsi="宋体" w:hint="eastAsia"/>
                <w:bCs/>
                <w:color w:val="0070C0"/>
                <w:sz w:val="18"/>
                <w:szCs w:val="21"/>
              </w:rPr>
              <w:t>（空间、像素数比）</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bCs/>
                <w:color w:val="0070C0"/>
                <w:sz w:val="18"/>
                <w:szCs w:val="21"/>
              </w:rPr>
            </w:pPr>
            <w:r w:rsidRPr="00130F3A">
              <w:rPr>
                <w:rFonts w:ascii="宋体" w:hAnsi="宋体"/>
                <w:b/>
                <w:bCs/>
                <w:color w:val="0070C0"/>
                <w:sz w:val="18"/>
                <w:szCs w:val="21"/>
              </w:rPr>
              <w:lastRenderedPageBreak/>
              <w:t>可见光</w:t>
            </w:r>
            <w:r w:rsidRPr="00130F3A">
              <w:rPr>
                <w:rFonts w:ascii="宋体" w:hAnsi="宋体" w:hint="eastAsia"/>
                <w:bCs/>
                <w:color w:val="0070C0"/>
                <w:sz w:val="18"/>
                <w:szCs w:val="21"/>
              </w:rPr>
              <w:t>（轮廓、纹理、颜色、几何特征）</w:t>
            </w:r>
          </w:p>
        </w:tc>
        <w:tc>
          <w:tcPr>
            <w:tcW w:w="1560" w:type="dxa"/>
            <w:tcBorders>
              <w:left w:val="single" w:sz="4" w:space="0" w:color="auto"/>
              <w:right w:val="single" w:sz="4" w:space="0" w:color="auto"/>
            </w:tcBorders>
            <w:shd w:val="clear" w:color="auto" w:fill="F2F2F2" w:themeFill="background1" w:themeFillShade="F2"/>
          </w:tcPr>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bCs/>
                <w:color w:val="0070C0"/>
                <w:sz w:val="18"/>
                <w:szCs w:val="21"/>
              </w:rPr>
            </w:pPr>
            <w:r w:rsidRPr="00130F3A">
              <w:rPr>
                <w:rFonts w:ascii="宋体" w:hAnsi="宋体" w:hint="eastAsia"/>
                <w:b/>
                <w:bCs/>
                <w:color w:val="0070C0"/>
                <w:sz w:val="18"/>
                <w:szCs w:val="21"/>
              </w:rPr>
              <w:lastRenderedPageBreak/>
              <w:t>雷达</w:t>
            </w:r>
            <w:r w:rsidRPr="00130F3A">
              <w:rPr>
                <w:rFonts w:ascii="宋体" w:hAnsi="宋体" w:hint="eastAsia"/>
                <w:bCs/>
                <w:color w:val="0070C0"/>
                <w:sz w:val="18"/>
                <w:szCs w:val="21"/>
              </w:rPr>
              <w:t>（轮廓、极化）</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bCs/>
                <w:color w:val="0070C0"/>
                <w:sz w:val="18"/>
                <w:szCs w:val="21"/>
              </w:rPr>
            </w:pPr>
            <w:r w:rsidRPr="00130F3A">
              <w:rPr>
                <w:rFonts w:ascii="宋体" w:hAnsi="宋体"/>
                <w:b/>
                <w:bCs/>
                <w:color w:val="0070C0"/>
                <w:sz w:val="18"/>
                <w:szCs w:val="21"/>
              </w:rPr>
              <w:t>高光谱</w:t>
            </w:r>
            <w:r w:rsidRPr="00130F3A">
              <w:rPr>
                <w:rFonts w:ascii="宋体" w:hAnsi="宋体" w:hint="eastAsia"/>
                <w:bCs/>
                <w:color w:val="0070C0"/>
                <w:sz w:val="18"/>
                <w:szCs w:val="21"/>
              </w:rPr>
              <w:t>（曲线、光谱变换、光谱相似度量）</w:t>
            </w:r>
          </w:p>
          <w:p w:rsidR="00130F3A" w:rsidRPr="00130F3A" w:rsidRDefault="00130F3A" w:rsidP="008F18BE">
            <w:pPr>
              <w:cnfStyle w:val="000000000000" w:firstRow="0" w:lastRow="0" w:firstColumn="0" w:lastColumn="0" w:oddVBand="0" w:evenVBand="0" w:oddHBand="0" w:evenHBand="0" w:firstRowFirstColumn="0" w:firstRowLastColumn="0" w:lastRowFirstColumn="0" w:lastRowLastColumn="0"/>
              <w:rPr>
                <w:rFonts w:ascii="宋体" w:hAnsi="宋体"/>
                <w:bCs/>
                <w:color w:val="0070C0"/>
                <w:sz w:val="18"/>
                <w:szCs w:val="21"/>
              </w:rPr>
            </w:pPr>
            <w:r w:rsidRPr="00130F3A">
              <w:rPr>
                <w:rFonts w:ascii="宋体" w:hAnsi="宋体"/>
                <w:b/>
                <w:bCs/>
                <w:color w:val="0070C0"/>
                <w:sz w:val="18"/>
                <w:szCs w:val="21"/>
              </w:rPr>
              <w:t>红外</w:t>
            </w:r>
            <w:r w:rsidRPr="00130F3A">
              <w:rPr>
                <w:rFonts w:ascii="宋体" w:hAnsi="宋体" w:hint="eastAsia"/>
                <w:bCs/>
                <w:color w:val="0070C0"/>
                <w:sz w:val="18"/>
                <w:szCs w:val="21"/>
              </w:rPr>
              <w:t>（空间、像素数比、温度、统计）</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bCs/>
                <w:color w:val="0070C0"/>
                <w:sz w:val="18"/>
                <w:szCs w:val="21"/>
              </w:rPr>
            </w:pPr>
            <w:r w:rsidRPr="00130F3A">
              <w:rPr>
                <w:rFonts w:ascii="宋体" w:hAnsi="宋体"/>
                <w:b/>
                <w:bCs/>
                <w:color w:val="0070C0"/>
                <w:sz w:val="18"/>
                <w:szCs w:val="21"/>
              </w:rPr>
              <w:lastRenderedPageBreak/>
              <w:t>可见光</w:t>
            </w:r>
            <w:r w:rsidRPr="00130F3A">
              <w:rPr>
                <w:rFonts w:ascii="宋体" w:hAnsi="宋体" w:hint="eastAsia"/>
                <w:bCs/>
                <w:color w:val="0070C0"/>
                <w:sz w:val="18"/>
                <w:szCs w:val="21"/>
              </w:rPr>
              <w:t>（轮廓、纹理、颜色、几何特征）</w:t>
            </w:r>
          </w:p>
        </w:tc>
        <w:tc>
          <w:tcPr>
            <w:tcW w:w="1559" w:type="dxa"/>
            <w:tcBorders>
              <w:left w:val="single" w:sz="4" w:space="0" w:color="auto"/>
              <w:right w:val="single" w:sz="4" w:space="0" w:color="auto"/>
            </w:tcBorders>
            <w:shd w:val="clear" w:color="auto" w:fill="F2F2F2" w:themeFill="background1" w:themeFillShade="F2"/>
          </w:tcPr>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bCs/>
                <w:color w:val="0070C0"/>
                <w:sz w:val="18"/>
                <w:szCs w:val="21"/>
              </w:rPr>
            </w:pPr>
            <w:r w:rsidRPr="00130F3A">
              <w:rPr>
                <w:rFonts w:ascii="宋体" w:hAnsi="宋体" w:hint="eastAsia"/>
                <w:b/>
                <w:bCs/>
                <w:color w:val="0070C0"/>
                <w:sz w:val="18"/>
                <w:szCs w:val="21"/>
              </w:rPr>
              <w:lastRenderedPageBreak/>
              <w:t>雷达</w:t>
            </w:r>
            <w:r w:rsidRPr="00130F3A">
              <w:rPr>
                <w:rFonts w:ascii="宋体" w:hAnsi="宋体" w:hint="eastAsia"/>
                <w:bCs/>
                <w:color w:val="0070C0"/>
                <w:sz w:val="18"/>
                <w:szCs w:val="21"/>
              </w:rPr>
              <w:t>（速度、位置）</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bCs/>
                <w:color w:val="0070C0"/>
                <w:sz w:val="18"/>
                <w:szCs w:val="21"/>
              </w:rPr>
            </w:pPr>
            <w:r w:rsidRPr="00130F3A">
              <w:rPr>
                <w:rFonts w:ascii="宋体" w:hAnsi="宋体"/>
                <w:b/>
                <w:bCs/>
                <w:color w:val="0070C0"/>
                <w:sz w:val="18"/>
                <w:szCs w:val="21"/>
              </w:rPr>
              <w:t>高光谱</w:t>
            </w:r>
            <w:r w:rsidRPr="00130F3A">
              <w:rPr>
                <w:rFonts w:ascii="宋体" w:hAnsi="宋体" w:hint="eastAsia"/>
                <w:bCs/>
                <w:color w:val="0070C0"/>
                <w:sz w:val="18"/>
                <w:szCs w:val="21"/>
              </w:rPr>
              <w:t>（曲线、光谱变换、光谱相似度量）</w:t>
            </w:r>
          </w:p>
          <w:p w:rsidR="00130F3A" w:rsidRPr="00130F3A" w:rsidRDefault="00130F3A" w:rsidP="008F18BE">
            <w:pPr>
              <w:cnfStyle w:val="000000000000" w:firstRow="0" w:lastRow="0" w:firstColumn="0" w:lastColumn="0" w:oddVBand="0" w:evenVBand="0" w:oddHBand="0" w:evenHBand="0" w:firstRowFirstColumn="0" w:firstRowLastColumn="0" w:lastRowFirstColumn="0" w:lastRowLastColumn="0"/>
              <w:rPr>
                <w:rFonts w:ascii="宋体" w:hAnsi="宋体"/>
                <w:bCs/>
                <w:color w:val="0070C0"/>
                <w:sz w:val="18"/>
                <w:szCs w:val="21"/>
              </w:rPr>
            </w:pPr>
            <w:r w:rsidRPr="00130F3A">
              <w:rPr>
                <w:rFonts w:ascii="宋体" w:hAnsi="宋体"/>
                <w:b/>
                <w:bCs/>
                <w:color w:val="0070C0"/>
                <w:sz w:val="18"/>
                <w:szCs w:val="21"/>
              </w:rPr>
              <w:t>红外</w:t>
            </w:r>
            <w:r w:rsidRPr="00130F3A">
              <w:rPr>
                <w:rFonts w:ascii="宋体" w:hAnsi="宋体" w:hint="eastAsia"/>
                <w:bCs/>
                <w:color w:val="0070C0"/>
                <w:sz w:val="18"/>
                <w:szCs w:val="21"/>
              </w:rPr>
              <w:t>（空间、像素数比、温度、统计）</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bCs/>
                <w:color w:val="0070C0"/>
                <w:sz w:val="18"/>
                <w:szCs w:val="21"/>
              </w:rPr>
            </w:pPr>
            <w:r w:rsidRPr="00130F3A">
              <w:rPr>
                <w:rFonts w:ascii="宋体" w:hAnsi="宋体"/>
                <w:b/>
                <w:bCs/>
                <w:color w:val="0070C0"/>
                <w:sz w:val="18"/>
                <w:szCs w:val="21"/>
              </w:rPr>
              <w:lastRenderedPageBreak/>
              <w:t>可见光</w:t>
            </w:r>
            <w:r w:rsidRPr="00130F3A">
              <w:rPr>
                <w:rFonts w:ascii="宋体" w:hAnsi="宋体" w:hint="eastAsia"/>
                <w:bCs/>
                <w:color w:val="0070C0"/>
                <w:sz w:val="18"/>
                <w:szCs w:val="21"/>
              </w:rPr>
              <w:t>（痕迹、轮廓、纹理、颜色、几何特征）</w:t>
            </w:r>
          </w:p>
        </w:tc>
        <w:tc>
          <w:tcPr>
            <w:tcW w:w="1559" w:type="dxa"/>
            <w:tcBorders>
              <w:left w:val="single" w:sz="4" w:space="0" w:color="auto"/>
              <w:right w:val="single" w:sz="4" w:space="0" w:color="auto"/>
            </w:tcBorders>
            <w:shd w:val="clear" w:color="auto" w:fill="F2F2F2" w:themeFill="background1" w:themeFillShade="F2"/>
          </w:tcPr>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bCs/>
                <w:color w:val="0070C0"/>
                <w:sz w:val="18"/>
                <w:szCs w:val="21"/>
              </w:rPr>
            </w:pPr>
            <w:r w:rsidRPr="00130F3A">
              <w:rPr>
                <w:rFonts w:ascii="宋体" w:hAnsi="宋体" w:hint="eastAsia"/>
                <w:b/>
                <w:bCs/>
                <w:color w:val="0070C0"/>
                <w:sz w:val="18"/>
                <w:szCs w:val="21"/>
              </w:rPr>
              <w:lastRenderedPageBreak/>
              <w:t>雷达</w:t>
            </w:r>
            <w:r w:rsidRPr="00130F3A">
              <w:rPr>
                <w:rFonts w:ascii="宋体" w:hAnsi="宋体" w:hint="eastAsia"/>
                <w:bCs/>
                <w:color w:val="0070C0"/>
                <w:sz w:val="18"/>
                <w:szCs w:val="21"/>
              </w:rPr>
              <w:t>（仿真：极化）</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bCs/>
                <w:color w:val="0070C0"/>
                <w:sz w:val="18"/>
                <w:szCs w:val="21"/>
              </w:rPr>
            </w:pPr>
            <w:r w:rsidRPr="00130F3A">
              <w:rPr>
                <w:rFonts w:ascii="宋体" w:hAnsi="宋体"/>
                <w:b/>
                <w:bCs/>
                <w:color w:val="0070C0"/>
                <w:sz w:val="18"/>
                <w:szCs w:val="21"/>
              </w:rPr>
              <w:t>高光谱</w:t>
            </w:r>
            <w:r w:rsidRPr="00130F3A">
              <w:rPr>
                <w:rFonts w:ascii="宋体" w:hAnsi="宋体" w:hint="eastAsia"/>
                <w:bCs/>
                <w:color w:val="0070C0"/>
                <w:sz w:val="18"/>
                <w:szCs w:val="21"/>
              </w:rPr>
              <w:t>（曲线、光谱变换、光谱相似度量）</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bCs/>
                <w:color w:val="0070C0"/>
                <w:sz w:val="18"/>
                <w:szCs w:val="21"/>
              </w:rPr>
            </w:pPr>
            <w:r w:rsidRPr="00130F3A">
              <w:rPr>
                <w:rFonts w:ascii="宋体" w:hAnsi="宋体"/>
                <w:b/>
                <w:bCs/>
                <w:color w:val="0070C0"/>
                <w:sz w:val="18"/>
                <w:szCs w:val="21"/>
              </w:rPr>
              <w:t>红外</w:t>
            </w:r>
            <w:r w:rsidRPr="00130F3A">
              <w:rPr>
                <w:rFonts w:ascii="宋体" w:hAnsi="宋体" w:hint="eastAsia"/>
                <w:bCs/>
                <w:color w:val="0070C0"/>
                <w:sz w:val="18"/>
                <w:szCs w:val="21"/>
              </w:rPr>
              <w:t>（雷达隐身：空间、像素</w:t>
            </w:r>
            <w:r w:rsidRPr="00130F3A">
              <w:rPr>
                <w:rFonts w:ascii="宋体" w:hAnsi="宋体" w:hint="eastAsia"/>
                <w:bCs/>
                <w:color w:val="0070C0"/>
                <w:sz w:val="18"/>
                <w:szCs w:val="21"/>
              </w:rPr>
              <w:lastRenderedPageBreak/>
              <w:t>数比、温度、统计）</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bCs/>
                <w:color w:val="0070C0"/>
                <w:sz w:val="18"/>
                <w:szCs w:val="21"/>
              </w:rPr>
            </w:pPr>
            <w:r w:rsidRPr="00130F3A">
              <w:rPr>
                <w:rFonts w:ascii="宋体" w:hAnsi="宋体"/>
                <w:b/>
                <w:bCs/>
                <w:color w:val="0070C0"/>
                <w:sz w:val="18"/>
                <w:szCs w:val="21"/>
              </w:rPr>
              <w:t>可见光</w:t>
            </w:r>
            <w:r w:rsidRPr="00130F3A">
              <w:rPr>
                <w:rFonts w:ascii="宋体" w:hAnsi="宋体" w:hint="eastAsia"/>
                <w:bCs/>
                <w:color w:val="0070C0"/>
                <w:sz w:val="18"/>
                <w:szCs w:val="21"/>
              </w:rPr>
              <w:t>（轮廓、纹理、颜色、几何特征）</w:t>
            </w:r>
          </w:p>
        </w:tc>
        <w:tc>
          <w:tcPr>
            <w:tcW w:w="1559" w:type="dxa"/>
            <w:tcBorders>
              <w:left w:val="single" w:sz="4" w:space="0" w:color="auto"/>
              <w:right w:val="single" w:sz="12" w:space="0" w:color="auto"/>
            </w:tcBorders>
            <w:shd w:val="clear" w:color="auto" w:fill="F2F2F2" w:themeFill="background1" w:themeFillShade="F2"/>
          </w:tcPr>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bCs/>
                <w:color w:val="0070C0"/>
                <w:sz w:val="18"/>
                <w:szCs w:val="21"/>
              </w:rPr>
            </w:pPr>
            <w:r w:rsidRPr="00130F3A">
              <w:rPr>
                <w:rFonts w:ascii="宋体" w:hAnsi="宋体" w:hint="eastAsia"/>
                <w:b/>
                <w:bCs/>
                <w:color w:val="0070C0"/>
                <w:sz w:val="18"/>
                <w:szCs w:val="21"/>
              </w:rPr>
              <w:lastRenderedPageBreak/>
              <w:t>雷达</w:t>
            </w:r>
            <w:r w:rsidRPr="00130F3A">
              <w:rPr>
                <w:rFonts w:ascii="宋体" w:hAnsi="宋体" w:hint="eastAsia"/>
                <w:bCs/>
                <w:color w:val="0070C0"/>
                <w:sz w:val="18"/>
                <w:szCs w:val="21"/>
              </w:rPr>
              <w:t>（轮廓、极化）</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bCs/>
                <w:color w:val="0070C0"/>
                <w:sz w:val="18"/>
                <w:szCs w:val="21"/>
              </w:rPr>
            </w:pPr>
            <w:r w:rsidRPr="00130F3A">
              <w:rPr>
                <w:rFonts w:ascii="宋体" w:hAnsi="宋体"/>
                <w:b/>
                <w:bCs/>
                <w:color w:val="0070C0"/>
                <w:sz w:val="18"/>
                <w:szCs w:val="21"/>
              </w:rPr>
              <w:t>高光谱</w:t>
            </w:r>
            <w:r w:rsidRPr="00130F3A">
              <w:rPr>
                <w:rFonts w:ascii="宋体" w:hAnsi="宋体" w:hint="eastAsia"/>
                <w:bCs/>
                <w:color w:val="0070C0"/>
                <w:sz w:val="18"/>
                <w:szCs w:val="21"/>
              </w:rPr>
              <w:t>（曲线、光谱变换、光谱相似度量）</w:t>
            </w:r>
          </w:p>
          <w:p w:rsidR="00130F3A" w:rsidRPr="00130F3A" w:rsidRDefault="00130F3A" w:rsidP="008F18BE">
            <w:pPr>
              <w:cnfStyle w:val="000000000000" w:firstRow="0" w:lastRow="0" w:firstColumn="0" w:lastColumn="0" w:oddVBand="0" w:evenVBand="0" w:oddHBand="0" w:evenHBand="0" w:firstRowFirstColumn="0" w:firstRowLastColumn="0" w:lastRowFirstColumn="0" w:lastRowLastColumn="0"/>
              <w:rPr>
                <w:rFonts w:ascii="宋体" w:hAnsi="宋体"/>
                <w:bCs/>
                <w:color w:val="0070C0"/>
                <w:sz w:val="18"/>
                <w:szCs w:val="21"/>
              </w:rPr>
            </w:pPr>
            <w:r w:rsidRPr="00130F3A">
              <w:rPr>
                <w:rFonts w:ascii="宋体" w:hAnsi="宋体"/>
                <w:b/>
                <w:bCs/>
                <w:color w:val="0070C0"/>
                <w:sz w:val="18"/>
                <w:szCs w:val="21"/>
              </w:rPr>
              <w:t>红外</w:t>
            </w:r>
            <w:r w:rsidRPr="00130F3A">
              <w:rPr>
                <w:rFonts w:ascii="宋体" w:hAnsi="宋体" w:hint="eastAsia"/>
                <w:bCs/>
                <w:color w:val="0070C0"/>
                <w:sz w:val="18"/>
                <w:szCs w:val="21"/>
              </w:rPr>
              <w:t>（空间、像素数比、温度、统计）</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bCs/>
                <w:color w:val="0070C0"/>
                <w:sz w:val="18"/>
                <w:szCs w:val="21"/>
              </w:rPr>
            </w:pPr>
          </w:p>
        </w:tc>
      </w:tr>
      <w:tr w:rsidR="00130F3A" w:rsidRPr="00130F3A" w:rsidTr="008F18BE">
        <w:trPr>
          <w:jc w:val="center"/>
        </w:trPr>
        <w:tc>
          <w:tcPr>
            <w:cnfStyle w:val="001000000000" w:firstRow="0" w:lastRow="0" w:firstColumn="1" w:lastColumn="0" w:oddVBand="0" w:evenVBand="0" w:oddHBand="0" w:evenHBand="0" w:firstRowFirstColumn="0" w:firstRowLastColumn="0" w:lastRowFirstColumn="0" w:lastRowLastColumn="0"/>
            <w:tcW w:w="704" w:type="dxa"/>
            <w:tcBorders>
              <w:left w:val="single" w:sz="12" w:space="0" w:color="auto"/>
              <w:right w:val="single" w:sz="4" w:space="0" w:color="auto"/>
            </w:tcBorders>
            <w:shd w:val="clear" w:color="auto" w:fill="DEEAF6" w:themeFill="accent5" w:themeFillTint="33"/>
            <w:vAlign w:val="center"/>
          </w:tcPr>
          <w:p w:rsidR="00130F3A" w:rsidRPr="00130F3A" w:rsidRDefault="00130F3A" w:rsidP="008F18BE">
            <w:pPr>
              <w:widowControl/>
              <w:jc w:val="center"/>
              <w:rPr>
                <w:rFonts w:ascii="宋体" w:hAnsi="宋体"/>
                <w:b w:val="0"/>
                <w:bCs w:val="0"/>
                <w:color w:val="0070C0"/>
                <w:sz w:val="18"/>
                <w:szCs w:val="21"/>
              </w:rPr>
            </w:pPr>
            <w:r w:rsidRPr="00130F3A">
              <w:rPr>
                <w:rFonts w:ascii="宋体" w:hAnsi="宋体"/>
                <w:color w:val="0070C0"/>
                <w:sz w:val="18"/>
                <w:szCs w:val="21"/>
              </w:rPr>
              <w:lastRenderedPageBreak/>
              <w:t>导</w:t>
            </w:r>
          </w:p>
          <w:p w:rsidR="00130F3A" w:rsidRPr="00130F3A" w:rsidRDefault="00130F3A" w:rsidP="008F18BE">
            <w:pPr>
              <w:widowControl/>
              <w:jc w:val="center"/>
              <w:rPr>
                <w:rFonts w:ascii="宋体" w:hAnsi="宋体"/>
                <w:b w:val="0"/>
                <w:bCs w:val="0"/>
                <w:color w:val="0070C0"/>
                <w:sz w:val="18"/>
                <w:szCs w:val="21"/>
              </w:rPr>
            </w:pPr>
            <w:r w:rsidRPr="00130F3A">
              <w:rPr>
                <w:rFonts w:ascii="宋体" w:hAnsi="宋体"/>
                <w:color w:val="0070C0"/>
                <w:sz w:val="18"/>
                <w:szCs w:val="21"/>
              </w:rPr>
              <w:t>弹</w:t>
            </w:r>
          </w:p>
          <w:p w:rsidR="00130F3A" w:rsidRPr="00130F3A" w:rsidRDefault="00130F3A" w:rsidP="008F18BE">
            <w:pPr>
              <w:widowControl/>
              <w:jc w:val="center"/>
              <w:rPr>
                <w:rFonts w:ascii="宋体" w:hAnsi="宋体"/>
                <w:b w:val="0"/>
                <w:bCs w:val="0"/>
                <w:color w:val="0070C0"/>
                <w:sz w:val="18"/>
                <w:szCs w:val="21"/>
              </w:rPr>
            </w:pPr>
            <w:r w:rsidRPr="00130F3A">
              <w:rPr>
                <w:rFonts w:ascii="宋体" w:hAnsi="宋体"/>
                <w:color w:val="0070C0"/>
                <w:sz w:val="18"/>
                <w:szCs w:val="21"/>
              </w:rPr>
              <w:t>发</w:t>
            </w:r>
          </w:p>
          <w:p w:rsidR="00130F3A" w:rsidRPr="00130F3A" w:rsidRDefault="00130F3A" w:rsidP="008F18BE">
            <w:pPr>
              <w:widowControl/>
              <w:jc w:val="center"/>
              <w:rPr>
                <w:rFonts w:ascii="宋体" w:hAnsi="宋体"/>
                <w:b w:val="0"/>
                <w:bCs w:val="0"/>
                <w:color w:val="0070C0"/>
                <w:sz w:val="18"/>
                <w:szCs w:val="21"/>
              </w:rPr>
            </w:pPr>
            <w:r w:rsidRPr="00130F3A">
              <w:rPr>
                <w:rFonts w:ascii="宋体" w:hAnsi="宋体"/>
                <w:color w:val="0070C0"/>
                <w:sz w:val="18"/>
                <w:szCs w:val="21"/>
              </w:rPr>
              <w:t>射</w:t>
            </w:r>
          </w:p>
          <w:p w:rsidR="00130F3A" w:rsidRPr="00130F3A" w:rsidRDefault="00130F3A" w:rsidP="008F18BE">
            <w:pPr>
              <w:widowControl/>
              <w:jc w:val="center"/>
              <w:rPr>
                <w:rFonts w:ascii="宋体" w:hAnsi="宋体"/>
                <w:b w:val="0"/>
                <w:bCs w:val="0"/>
                <w:color w:val="0070C0"/>
                <w:sz w:val="18"/>
                <w:szCs w:val="21"/>
              </w:rPr>
            </w:pPr>
            <w:r w:rsidRPr="00130F3A">
              <w:rPr>
                <w:rFonts w:ascii="宋体" w:hAnsi="宋体"/>
                <w:color w:val="0070C0"/>
                <w:sz w:val="18"/>
                <w:szCs w:val="21"/>
              </w:rPr>
              <w:t>车</w:t>
            </w:r>
          </w:p>
        </w:tc>
        <w:tc>
          <w:tcPr>
            <w:tcW w:w="1559" w:type="dxa"/>
            <w:tcBorders>
              <w:left w:val="single" w:sz="4" w:space="0" w:color="auto"/>
              <w:right w:val="single" w:sz="4" w:space="0" w:color="auto"/>
            </w:tcBorders>
          </w:tcPr>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hint="eastAsia"/>
                <w:b/>
                <w:color w:val="0070C0"/>
                <w:sz w:val="18"/>
                <w:szCs w:val="21"/>
              </w:rPr>
              <w:t>雷达</w:t>
            </w:r>
            <w:r w:rsidRPr="00130F3A">
              <w:rPr>
                <w:rFonts w:ascii="宋体" w:hAnsi="宋体" w:hint="eastAsia"/>
                <w:color w:val="0070C0"/>
                <w:sz w:val="18"/>
                <w:szCs w:val="21"/>
              </w:rPr>
              <w:t>（轮廓、极化）</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b/>
                <w:color w:val="0070C0"/>
                <w:sz w:val="18"/>
                <w:szCs w:val="21"/>
              </w:rPr>
              <w:t>高光谱</w:t>
            </w:r>
            <w:r w:rsidRPr="00130F3A">
              <w:rPr>
                <w:rFonts w:ascii="宋体" w:hAnsi="宋体" w:hint="eastAsia"/>
                <w:color w:val="0070C0"/>
                <w:sz w:val="18"/>
                <w:szCs w:val="21"/>
              </w:rPr>
              <w:t>（曲线、光谱变换、光谱相似度量）</w:t>
            </w:r>
          </w:p>
          <w:p w:rsidR="00130F3A" w:rsidRPr="00130F3A" w:rsidRDefault="00130F3A" w:rsidP="008F18BE">
            <w:pPr>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b/>
                <w:color w:val="0070C0"/>
                <w:sz w:val="18"/>
                <w:szCs w:val="21"/>
              </w:rPr>
              <w:t>红外</w:t>
            </w:r>
            <w:r w:rsidRPr="00130F3A">
              <w:rPr>
                <w:rFonts w:ascii="宋体" w:hAnsi="宋体" w:hint="eastAsia"/>
                <w:color w:val="0070C0"/>
                <w:sz w:val="18"/>
                <w:szCs w:val="21"/>
              </w:rPr>
              <w:t>（空间、像素数比）</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b/>
                <w:color w:val="0070C0"/>
                <w:sz w:val="18"/>
                <w:szCs w:val="21"/>
              </w:rPr>
              <w:t>可见光</w:t>
            </w:r>
            <w:r w:rsidRPr="00130F3A">
              <w:rPr>
                <w:rFonts w:ascii="宋体" w:hAnsi="宋体" w:hint="eastAsia"/>
                <w:color w:val="0070C0"/>
                <w:sz w:val="18"/>
                <w:szCs w:val="21"/>
              </w:rPr>
              <w:t>（轮廓、纹理、颜色、几何特征）</w:t>
            </w:r>
          </w:p>
        </w:tc>
        <w:tc>
          <w:tcPr>
            <w:tcW w:w="1560" w:type="dxa"/>
            <w:tcBorders>
              <w:left w:val="single" w:sz="4" w:space="0" w:color="auto"/>
              <w:right w:val="single" w:sz="4" w:space="0" w:color="auto"/>
            </w:tcBorders>
          </w:tcPr>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hint="eastAsia"/>
                <w:b/>
                <w:color w:val="0070C0"/>
                <w:sz w:val="18"/>
                <w:szCs w:val="21"/>
              </w:rPr>
              <w:t>雷达</w:t>
            </w:r>
            <w:r w:rsidRPr="00130F3A">
              <w:rPr>
                <w:rFonts w:ascii="宋体" w:hAnsi="宋体" w:hint="eastAsia"/>
                <w:color w:val="0070C0"/>
                <w:sz w:val="18"/>
                <w:szCs w:val="21"/>
              </w:rPr>
              <w:t>（轮廓、极化）</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b/>
                <w:color w:val="0070C0"/>
                <w:sz w:val="18"/>
                <w:szCs w:val="21"/>
              </w:rPr>
              <w:t>高光谱</w:t>
            </w:r>
            <w:r w:rsidRPr="00130F3A">
              <w:rPr>
                <w:rFonts w:ascii="宋体" w:hAnsi="宋体" w:hint="eastAsia"/>
                <w:color w:val="0070C0"/>
                <w:sz w:val="18"/>
                <w:szCs w:val="21"/>
              </w:rPr>
              <w:t>（曲线、光谱变换、光谱相似度量）</w:t>
            </w:r>
          </w:p>
          <w:p w:rsidR="00130F3A" w:rsidRPr="00130F3A" w:rsidRDefault="00130F3A" w:rsidP="008F18BE">
            <w:pPr>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b/>
                <w:color w:val="0070C0"/>
                <w:sz w:val="18"/>
                <w:szCs w:val="21"/>
              </w:rPr>
              <w:t>红外</w:t>
            </w:r>
            <w:r w:rsidRPr="00130F3A">
              <w:rPr>
                <w:rFonts w:ascii="宋体" w:hAnsi="宋体" w:hint="eastAsia"/>
                <w:color w:val="0070C0"/>
                <w:sz w:val="18"/>
                <w:szCs w:val="21"/>
              </w:rPr>
              <w:t>（空间、像素数比、温度、统计）</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b/>
                <w:color w:val="0070C0"/>
                <w:sz w:val="18"/>
                <w:szCs w:val="21"/>
              </w:rPr>
              <w:t>可见光</w:t>
            </w:r>
            <w:r w:rsidRPr="00130F3A">
              <w:rPr>
                <w:rFonts w:ascii="宋体" w:hAnsi="宋体" w:hint="eastAsia"/>
                <w:color w:val="0070C0"/>
                <w:sz w:val="18"/>
                <w:szCs w:val="21"/>
              </w:rPr>
              <w:t>（轮廓、纹理、颜色、几何特征）</w:t>
            </w:r>
          </w:p>
        </w:tc>
        <w:tc>
          <w:tcPr>
            <w:tcW w:w="1559" w:type="dxa"/>
            <w:tcBorders>
              <w:left w:val="single" w:sz="4" w:space="0" w:color="auto"/>
              <w:right w:val="single" w:sz="4" w:space="0" w:color="auto"/>
            </w:tcBorders>
          </w:tcPr>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hint="eastAsia"/>
                <w:b/>
                <w:color w:val="0070C0"/>
                <w:sz w:val="18"/>
                <w:szCs w:val="21"/>
              </w:rPr>
              <w:t>雷达</w:t>
            </w:r>
            <w:r w:rsidRPr="00130F3A">
              <w:rPr>
                <w:rFonts w:ascii="宋体" w:hAnsi="宋体" w:hint="eastAsia"/>
                <w:color w:val="0070C0"/>
                <w:sz w:val="18"/>
                <w:szCs w:val="21"/>
              </w:rPr>
              <w:t>（速度、位置）</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color w:val="0070C0"/>
                <w:sz w:val="18"/>
                <w:szCs w:val="21"/>
              </w:rPr>
              <w:t>高光谱</w:t>
            </w:r>
            <w:r w:rsidRPr="00130F3A">
              <w:rPr>
                <w:rFonts w:ascii="宋体" w:hAnsi="宋体" w:hint="eastAsia"/>
                <w:color w:val="0070C0"/>
                <w:sz w:val="18"/>
                <w:szCs w:val="21"/>
              </w:rPr>
              <w:t>（曲线、光谱变换、光谱相似度量）</w:t>
            </w:r>
          </w:p>
          <w:p w:rsidR="00130F3A" w:rsidRPr="00130F3A" w:rsidRDefault="00130F3A" w:rsidP="008F18BE">
            <w:pPr>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b/>
                <w:color w:val="0070C0"/>
                <w:sz w:val="18"/>
                <w:szCs w:val="21"/>
              </w:rPr>
              <w:t>红外</w:t>
            </w:r>
            <w:r w:rsidRPr="00130F3A">
              <w:rPr>
                <w:rFonts w:ascii="宋体" w:hAnsi="宋体" w:hint="eastAsia"/>
                <w:color w:val="0070C0"/>
                <w:sz w:val="18"/>
                <w:szCs w:val="21"/>
              </w:rPr>
              <w:t>（空间、像素数比、温度、统计）</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b/>
                <w:color w:val="0070C0"/>
                <w:sz w:val="18"/>
                <w:szCs w:val="21"/>
              </w:rPr>
              <w:t>可见光</w:t>
            </w:r>
            <w:r w:rsidRPr="00130F3A">
              <w:rPr>
                <w:rFonts w:ascii="宋体" w:hAnsi="宋体" w:hint="eastAsia"/>
                <w:color w:val="0070C0"/>
                <w:sz w:val="18"/>
                <w:szCs w:val="21"/>
              </w:rPr>
              <w:t>（痕迹、轮廓、纹理、颜色、几何特征）</w:t>
            </w:r>
          </w:p>
        </w:tc>
        <w:tc>
          <w:tcPr>
            <w:tcW w:w="1559" w:type="dxa"/>
            <w:tcBorders>
              <w:left w:val="single" w:sz="4" w:space="0" w:color="auto"/>
              <w:right w:val="single" w:sz="4" w:space="0" w:color="auto"/>
            </w:tcBorders>
          </w:tcPr>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hint="eastAsia"/>
                <w:b/>
                <w:color w:val="0070C0"/>
                <w:sz w:val="18"/>
                <w:szCs w:val="21"/>
              </w:rPr>
              <w:t>雷达</w:t>
            </w:r>
            <w:r w:rsidRPr="00130F3A">
              <w:rPr>
                <w:rFonts w:ascii="宋体" w:hAnsi="宋体" w:hint="eastAsia"/>
                <w:color w:val="0070C0"/>
                <w:sz w:val="18"/>
                <w:szCs w:val="21"/>
              </w:rPr>
              <w:t>（仿真：极化）</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color w:val="0070C0"/>
                <w:sz w:val="18"/>
                <w:szCs w:val="21"/>
              </w:rPr>
              <w:t>高光谱</w:t>
            </w:r>
            <w:r w:rsidRPr="00130F3A">
              <w:rPr>
                <w:rFonts w:ascii="宋体" w:hAnsi="宋体" w:hint="eastAsia"/>
                <w:color w:val="0070C0"/>
                <w:sz w:val="18"/>
                <w:szCs w:val="21"/>
              </w:rPr>
              <w:t>（曲线、光谱变换、光谱相似度量）</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b/>
                <w:color w:val="0070C0"/>
                <w:sz w:val="18"/>
                <w:szCs w:val="21"/>
              </w:rPr>
              <w:t>红外</w:t>
            </w:r>
            <w:r w:rsidRPr="00130F3A">
              <w:rPr>
                <w:rFonts w:ascii="宋体" w:hAnsi="宋体" w:hint="eastAsia"/>
                <w:color w:val="0070C0"/>
                <w:sz w:val="18"/>
                <w:szCs w:val="21"/>
              </w:rPr>
              <w:t>（雷达隐身：空间、像素数比、温度、统计）</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b/>
                <w:color w:val="0070C0"/>
                <w:sz w:val="18"/>
                <w:szCs w:val="21"/>
              </w:rPr>
              <w:t>可见光</w:t>
            </w:r>
            <w:r w:rsidRPr="00130F3A">
              <w:rPr>
                <w:rFonts w:ascii="宋体" w:hAnsi="宋体" w:hint="eastAsia"/>
                <w:color w:val="0070C0"/>
                <w:sz w:val="18"/>
                <w:szCs w:val="21"/>
              </w:rPr>
              <w:t>（轮廓、纹理、颜色、几何特征）</w:t>
            </w:r>
          </w:p>
        </w:tc>
        <w:tc>
          <w:tcPr>
            <w:tcW w:w="1559" w:type="dxa"/>
            <w:tcBorders>
              <w:left w:val="single" w:sz="4" w:space="0" w:color="auto"/>
              <w:right w:val="single" w:sz="12" w:space="0" w:color="auto"/>
            </w:tcBorders>
          </w:tcPr>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hint="eastAsia"/>
                <w:b/>
                <w:color w:val="0070C0"/>
                <w:sz w:val="18"/>
                <w:szCs w:val="21"/>
              </w:rPr>
              <w:t>雷达</w:t>
            </w:r>
            <w:r w:rsidRPr="00130F3A">
              <w:rPr>
                <w:rFonts w:ascii="宋体" w:hAnsi="宋体" w:hint="eastAsia"/>
                <w:color w:val="0070C0"/>
                <w:sz w:val="18"/>
                <w:szCs w:val="21"/>
              </w:rPr>
              <w:t>（轮廓、极化）</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b/>
                <w:color w:val="0070C0"/>
                <w:sz w:val="18"/>
                <w:szCs w:val="21"/>
              </w:rPr>
              <w:t>高光谱</w:t>
            </w:r>
            <w:r w:rsidRPr="00130F3A">
              <w:rPr>
                <w:rFonts w:ascii="宋体" w:hAnsi="宋体" w:hint="eastAsia"/>
                <w:color w:val="0070C0"/>
                <w:sz w:val="18"/>
                <w:szCs w:val="21"/>
              </w:rPr>
              <w:t>（曲线、光谱变换、光谱相似度量）</w:t>
            </w:r>
          </w:p>
          <w:p w:rsidR="00130F3A" w:rsidRPr="00130F3A" w:rsidRDefault="00130F3A" w:rsidP="008F18BE">
            <w:pPr>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b/>
                <w:color w:val="0070C0"/>
                <w:sz w:val="18"/>
                <w:szCs w:val="21"/>
              </w:rPr>
              <w:t>红外</w:t>
            </w:r>
            <w:r w:rsidRPr="00130F3A">
              <w:rPr>
                <w:rFonts w:ascii="宋体" w:hAnsi="宋体" w:hint="eastAsia"/>
                <w:color w:val="0070C0"/>
                <w:sz w:val="18"/>
                <w:szCs w:val="21"/>
              </w:rPr>
              <w:t>（空间、像素数比、温度、统计）</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p>
        </w:tc>
      </w:tr>
      <w:tr w:rsidR="00130F3A" w:rsidRPr="00130F3A" w:rsidTr="008F18BE">
        <w:trPr>
          <w:jc w:val="center"/>
        </w:trPr>
        <w:tc>
          <w:tcPr>
            <w:cnfStyle w:val="001000000000" w:firstRow="0" w:lastRow="0" w:firstColumn="1" w:lastColumn="0" w:oddVBand="0" w:evenVBand="0" w:oddHBand="0" w:evenHBand="0" w:firstRowFirstColumn="0" w:firstRowLastColumn="0" w:lastRowFirstColumn="0" w:lastRowLastColumn="0"/>
            <w:tcW w:w="704" w:type="dxa"/>
            <w:tcBorders>
              <w:left w:val="single" w:sz="12" w:space="0" w:color="auto"/>
              <w:right w:val="single" w:sz="4" w:space="0" w:color="auto"/>
            </w:tcBorders>
            <w:shd w:val="clear" w:color="auto" w:fill="DEEAF6" w:themeFill="accent5" w:themeFillTint="33"/>
            <w:vAlign w:val="center"/>
          </w:tcPr>
          <w:p w:rsidR="00130F3A" w:rsidRPr="00130F3A" w:rsidRDefault="00130F3A" w:rsidP="008F18BE">
            <w:pPr>
              <w:widowControl/>
              <w:jc w:val="center"/>
              <w:rPr>
                <w:rFonts w:ascii="宋体" w:hAnsi="宋体"/>
                <w:b w:val="0"/>
                <w:bCs w:val="0"/>
                <w:color w:val="0070C0"/>
                <w:sz w:val="18"/>
                <w:szCs w:val="21"/>
              </w:rPr>
            </w:pPr>
            <w:r w:rsidRPr="00130F3A">
              <w:rPr>
                <w:rFonts w:ascii="宋体" w:hAnsi="宋体"/>
                <w:color w:val="0070C0"/>
                <w:sz w:val="18"/>
                <w:szCs w:val="21"/>
              </w:rPr>
              <w:t>典型</w:t>
            </w:r>
          </w:p>
          <w:p w:rsidR="00130F3A" w:rsidRPr="00130F3A" w:rsidRDefault="00130F3A" w:rsidP="008F18BE">
            <w:pPr>
              <w:widowControl/>
              <w:jc w:val="center"/>
              <w:rPr>
                <w:rFonts w:ascii="宋体" w:hAnsi="宋体"/>
                <w:b w:val="0"/>
                <w:bCs w:val="0"/>
                <w:color w:val="0070C0"/>
                <w:sz w:val="18"/>
                <w:szCs w:val="21"/>
              </w:rPr>
            </w:pPr>
            <w:r w:rsidRPr="00130F3A">
              <w:rPr>
                <w:rFonts w:ascii="宋体" w:hAnsi="宋体"/>
                <w:color w:val="0070C0"/>
                <w:sz w:val="18"/>
                <w:szCs w:val="21"/>
              </w:rPr>
              <w:t>炸药</w:t>
            </w:r>
          </w:p>
        </w:tc>
        <w:tc>
          <w:tcPr>
            <w:tcW w:w="1559" w:type="dxa"/>
            <w:tcBorders>
              <w:left w:val="single" w:sz="4" w:space="0" w:color="auto"/>
              <w:right w:val="single" w:sz="4" w:space="0" w:color="auto"/>
              <w:tl2br w:val="single" w:sz="4" w:space="0" w:color="auto"/>
            </w:tcBorders>
            <w:shd w:val="clear" w:color="auto" w:fill="F2F2F2" w:themeFill="background1" w:themeFillShade="F2"/>
          </w:tcPr>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p>
        </w:tc>
        <w:tc>
          <w:tcPr>
            <w:tcW w:w="1560" w:type="dxa"/>
            <w:tcBorders>
              <w:left w:val="single" w:sz="4" w:space="0" w:color="auto"/>
              <w:right w:val="single" w:sz="4" w:space="0" w:color="auto"/>
              <w:tl2br w:val="single" w:sz="4" w:space="0" w:color="auto"/>
            </w:tcBorders>
            <w:shd w:val="clear" w:color="auto" w:fill="F2F2F2" w:themeFill="background1" w:themeFillShade="F2"/>
          </w:tcPr>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p>
        </w:tc>
        <w:tc>
          <w:tcPr>
            <w:tcW w:w="1559" w:type="dxa"/>
            <w:tcBorders>
              <w:left w:val="single" w:sz="4" w:space="0" w:color="auto"/>
              <w:right w:val="single" w:sz="4" w:space="0" w:color="auto"/>
            </w:tcBorders>
            <w:shd w:val="clear" w:color="auto" w:fill="F2F2F2" w:themeFill="background1" w:themeFillShade="F2"/>
          </w:tcPr>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b/>
                <w:color w:val="0070C0"/>
                <w:sz w:val="18"/>
                <w:szCs w:val="21"/>
              </w:rPr>
              <w:t>高光谱</w:t>
            </w:r>
            <w:r w:rsidRPr="00130F3A">
              <w:rPr>
                <w:rFonts w:ascii="宋体" w:hAnsi="宋体" w:hint="eastAsia"/>
                <w:color w:val="0070C0"/>
                <w:sz w:val="18"/>
                <w:szCs w:val="21"/>
              </w:rPr>
              <w:t>（光谱）</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b/>
                <w:color w:val="0070C0"/>
                <w:sz w:val="18"/>
                <w:szCs w:val="21"/>
              </w:rPr>
              <w:t>红外</w:t>
            </w:r>
            <w:r w:rsidRPr="00130F3A">
              <w:rPr>
                <w:rFonts w:ascii="宋体" w:hAnsi="宋体" w:hint="eastAsia"/>
                <w:color w:val="0070C0"/>
                <w:sz w:val="18"/>
                <w:szCs w:val="21"/>
              </w:rPr>
              <w:t>（温度、统计）</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b/>
                <w:color w:val="0070C0"/>
                <w:sz w:val="18"/>
                <w:szCs w:val="21"/>
              </w:rPr>
              <w:t>可见光</w:t>
            </w:r>
            <w:r w:rsidRPr="00130F3A">
              <w:rPr>
                <w:rFonts w:ascii="宋体" w:hAnsi="宋体" w:hint="eastAsia"/>
                <w:color w:val="0070C0"/>
                <w:sz w:val="18"/>
                <w:szCs w:val="21"/>
              </w:rPr>
              <w:t>（颜色、面积）</w:t>
            </w:r>
          </w:p>
        </w:tc>
        <w:tc>
          <w:tcPr>
            <w:tcW w:w="1559" w:type="dxa"/>
            <w:tcBorders>
              <w:left w:val="single" w:sz="4" w:space="0" w:color="auto"/>
              <w:right w:val="single" w:sz="4" w:space="0" w:color="auto"/>
              <w:tl2br w:val="single" w:sz="4" w:space="0" w:color="auto"/>
            </w:tcBorders>
            <w:shd w:val="clear" w:color="auto" w:fill="F2F2F2" w:themeFill="background1" w:themeFillShade="F2"/>
          </w:tcPr>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p>
        </w:tc>
        <w:tc>
          <w:tcPr>
            <w:tcW w:w="1559" w:type="dxa"/>
            <w:tcBorders>
              <w:left w:val="single" w:sz="4" w:space="0" w:color="auto"/>
              <w:right w:val="single" w:sz="12" w:space="0" w:color="auto"/>
              <w:tl2br w:val="single" w:sz="4" w:space="0" w:color="auto"/>
            </w:tcBorders>
            <w:shd w:val="clear" w:color="auto" w:fill="F2F2F2" w:themeFill="background1" w:themeFillShade="F2"/>
          </w:tcPr>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p>
        </w:tc>
      </w:tr>
      <w:tr w:rsidR="00130F3A" w:rsidRPr="00130F3A" w:rsidTr="008F18BE">
        <w:trPr>
          <w:jc w:val="center"/>
        </w:trPr>
        <w:tc>
          <w:tcPr>
            <w:cnfStyle w:val="001000000000" w:firstRow="0" w:lastRow="0" w:firstColumn="1" w:lastColumn="0" w:oddVBand="0" w:evenVBand="0" w:oddHBand="0" w:evenHBand="0" w:firstRowFirstColumn="0" w:firstRowLastColumn="0" w:lastRowFirstColumn="0" w:lastRowLastColumn="0"/>
            <w:tcW w:w="704" w:type="dxa"/>
            <w:tcBorders>
              <w:left w:val="single" w:sz="12" w:space="0" w:color="auto"/>
              <w:bottom w:val="single" w:sz="12" w:space="0" w:color="auto"/>
              <w:right w:val="single" w:sz="4" w:space="0" w:color="auto"/>
            </w:tcBorders>
            <w:shd w:val="clear" w:color="auto" w:fill="DEEAF6" w:themeFill="accent5" w:themeFillTint="33"/>
            <w:vAlign w:val="center"/>
          </w:tcPr>
          <w:p w:rsidR="00130F3A" w:rsidRPr="00130F3A" w:rsidRDefault="00130F3A" w:rsidP="008F18BE">
            <w:pPr>
              <w:widowControl/>
              <w:jc w:val="center"/>
              <w:rPr>
                <w:rFonts w:ascii="宋体" w:hAnsi="宋体"/>
                <w:b w:val="0"/>
                <w:bCs w:val="0"/>
                <w:color w:val="0070C0"/>
                <w:sz w:val="18"/>
                <w:szCs w:val="21"/>
              </w:rPr>
            </w:pPr>
            <w:r w:rsidRPr="00130F3A">
              <w:rPr>
                <w:rFonts w:ascii="宋体" w:hAnsi="宋体"/>
                <w:color w:val="0070C0"/>
                <w:sz w:val="18"/>
                <w:szCs w:val="21"/>
              </w:rPr>
              <w:t>简易</w:t>
            </w:r>
          </w:p>
          <w:p w:rsidR="00130F3A" w:rsidRPr="00130F3A" w:rsidRDefault="00130F3A" w:rsidP="008F18BE">
            <w:pPr>
              <w:widowControl/>
              <w:jc w:val="center"/>
              <w:rPr>
                <w:rFonts w:ascii="宋体" w:hAnsi="宋体"/>
                <w:b w:val="0"/>
                <w:bCs w:val="0"/>
                <w:color w:val="0070C0"/>
                <w:sz w:val="18"/>
                <w:szCs w:val="21"/>
              </w:rPr>
            </w:pPr>
            <w:r w:rsidRPr="00130F3A">
              <w:rPr>
                <w:rFonts w:ascii="宋体" w:hAnsi="宋体"/>
                <w:color w:val="0070C0"/>
                <w:sz w:val="18"/>
                <w:szCs w:val="21"/>
              </w:rPr>
              <w:t>爆炸</w:t>
            </w:r>
          </w:p>
          <w:p w:rsidR="00130F3A" w:rsidRPr="00130F3A" w:rsidRDefault="00130F3A" w:rsidP="008F18BE">
            <w:pPr>
              <w:widowControl/>
              <w:jc w:val="center"/>
              <w:rPr>
                <w:rFonts w:ascii="宋体" w:hAnsi="宋体"/>
                <w:b w:val="0"/>
                <w:bCs w:val="0"/>
                <w:color w:val="0070C0"/>
                <w:sz w:val="18"/>
                <w:szCs w:val="21"/>
              </w:rPr>
            </w:pPr>
            <w:r w:rsidRPr="00130F3A">
              <w:rPr>
                <w:rFonts w:ascii="宋体" w:hAnsi="宋体"/>
                <w:color w:val="0070C0"/>
                <w:sz w:val="18"/>
                <w:szCs w:val="21"/>
              </w:rPr>
              <w:t>装置</w:t>
            </w:r>
          </w:p>
        </w:tc>
        <w:tc>
          <w:tcPr>
            <w:tcW w:w="1559" w:type="dxa"/>
            <w:tcBorders>
              <w:left w:val="single" w:sz="4" w:space="0" w:color="auto"/>
              <w:bottom w:val="single" w:sz="12" w:space="0" w:color="auto"/>
              <w:right w:val="single" w:sz="4" w:space="0" w:color="auto"/>
            </w:tcBorders>
          </w:tcPr>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hint="eastAsia"/>
                <w:b/>
                <w:color w:val="0070C0"/>
                <w:sz w:val="18"/>
                <w:szCs w:val="21"/>
              </w:rPr>
              <w:t>高光谱</w:t>
            </w:r>
            <w:r w:rsidRPr="00130F3A">
              <w:rPr>
                <w:rFonts w:ascii="宋体" w:hAnsi="宋体" w:hint="eastAsia"/>
                <w:color w:val="0070C0"/>
                <w:sz w:val="18"/>
                <w:szCs w:val="21"/>
              </w:rPr>
              <w:t>（光谱）</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hint="eastAsia"/>
                <w:b/>
                <w:color w:val="0070C0"/>
                <w:sz w:val="18"/>
                <w:szCs w:val="21"/>
              </w:rPr>
              <w:t>可见光</w:t>
            </w:r>
            <w:r w:rsidRPr="00130F3A">
              <w:rPr>
                <w:rFonts w:ascii="宋体" w:hAnsi="宋体" w:hint="eastAsia"/>
                <w:color w:val="0070C0"/>
                <w:sz w:val="18"/>
                <w:szCs w:val="21"/>
              </w:rPr>
              <w:t>（位置、外形）</w:t>
            </w:r>
          </w:p>
        </w:tc>
        <w:tc>
          <w:tcPr>
            <w:tcW w:w="1560" w:type="dxa"/>
            <w:tcBorders>
              <w:left w:val="single" w:sz="4" w:space="0" w:color="auto"/>
              <w:bottom w:val="single" w:sz="12" w:space="0" w:color="auto"/>
              <w:right w:val="single" w:sz="4" w:space="0" w:color="auto"/>
              <w:tl2br w:val="single" w:sz="4" w:space="0" w:color="auto"/>
            </w:tcBorders>
          </w:tcPr>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p>
        </w:tc>
        <w:tc>
          <w:tcPr>
            <w:tcW w:w="1559" w:type="dxa"/>
            <w:tcBorders>
              <w:left w:val="single" w:sz="4" w:space="0" w:color="auto"/>
              <w:bottom w:val="single" w:sz="12" w:space="0" w:color="auto"/>
              <w:right w:val="single" w:sz="4" w:space="0" w:color="auto"/>
            </w:tcBorders>
          </w:tcPr>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hint="eastAsia"/>
                <w:color w:val="0070C0"/>
                <w:sz w:val="18"/>
                <w:szCs w:val="21"/>
              </w:rPr>
              <w:t>如当量达到一定规模，同典型炸药</w:t>
            </w:r>
          </w:p>
        </w:tc>
        <w:tc>
          <w:tcPr>
            <w:tcW w:w="1559" w:type="dxa"/>
            <w:tcBorders>
              <w:left w:val="single" w:sz="4" w:space="0" w:color="auto"/>
              <w:bottom w:val="single" w:sz="12" w:space="0" w:color="auto"/>
              <w:right w:val="single" w:sz="4" w:space="0" w:color="auto"/>
            </w:tcBorders>
          </w:tcPr>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hint="eastAsia"/>
                <w:b/>
                <w:color w:val="0070C0"/>
                <w:sz w:val="18"/>
                <w:szCs w:val="21"/>
              </w:rPr>
              <w:t>高光谱</w:t>
            </w:r>
            <w:r w:rsidRPr="00130F3A">
              <w:rPr>
                <w:rFonts w:ascii="宋体" w:hAnsi="宋体" w:hint="eastAsia"/>
                <w:color w:val="0070C0"/>
                <w:sz w:val="18"/>
                <w:szCs w:val="21"/>
              </w:rPr>
              <w:t>（光谱）</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hint="eastAsia"/>
                <w:b/>
                <w:color w:val="0070C0"/>
                <w:sz w:val="18"/>
                <w:szCs w:val="21"/>
              </w:rPr>
              <w:t>可见光</w:t>
            </w:r>
            <w:r w:rsidRPr="00130F3A">
              <w:rPr>
                <w:rFonts w:ascii="宋体" w:hAnsi="宋体" w:hint="eastAsia"/>
                <w:color w:val="0070C0"/>
                <w:sz w:val="18"/>
                <w:szCs w:val="21"/>
              </w:rPr>
              <w:t>（位置、外形）</w:t>
            </w:r>
          </w:p>
        </w:tc>
        <w:tc>
          <w:tcPr>
            <w:tcW w:w="1559" w:type="dxa"/>
            <w:tcBorders>
              <w:left w:val="single" w:sz="4" w:space="0" w:color="auto"/>
              <w:bottom w:val="single" w:sz="12" w:space="0" w:color="auto"/>
              <w:right w:val="single" w:sz="12" w:space="0" w:color="auto"/>
            </w:tcBorders>
          </w:tcPr>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b/>
                <w:color w:val="0070C0"/>
                <w:sz w:val="18"/>
                <w:szCs w:val="21"/>
              </w:rPr>
              <w:t>高光谱</w:t>
            </w:r>
            <w:r w:rsidRPr="00130F3A">
              <w:rPr>
                <w:rFonts w:ascii="宋体" w:hAnsi="宋体" w:hint="eastAsia"/>
                <w:color w:val="0070C0"/>
                <w:sz w:val="18"/>
                <w:szCs w:val="21"/>
              </w:rPr>
              <w:t>（光谱）</w:t>
            </w:r>
          </w:p>
          <w:p w:rsidR="00130F3A" w:rsidRPr="00130F3A" w:rsidRDefault="00130F3A" w:rsidP="008F18BE">
            <w:pPr>
              <w:widowControl/>
              <w:jc w:val="left"/>
              <w:cnfStyle w:val="000000000000" w:firstRow="0" w:lastRow="0" w:firstColumn="0" w:lastColumn="0" w:oddVBand="0" w:evenVBand="0" w:oddHBand="0" w:evenHBand="0" w:firstRowFirstColumn="0" w:firstRowLastColumn="0" w:lastRowFirstColumn="0" w:lastRowLastColumn="0"/>
              <w:rPr>
                <w:rFonts w:ascii="宋体" w:hAnsi="宋体"/>
                <w:color w:val="0070C0"/>
                <w:sz w:val="18"/>
                <w:szCs w:val="21"/>
              </w:rPr>
            </w:pPr>
            <w:r w:rsidRPr="00130F3A">
              <w:rPr>
                <w:rFonts w:ascii="宋体" w:hAnsi="宋体"/>
                <w:b/>
                <w:color w:val="0070C0"/>
                <w:sz w:val="18"/>
                <w:szCs w:val="21"/>
              </w:rPr>
              <w:t>可见光</w:t>
            </w:r>
            <w:r w:rsidRPr="00130F3A">
              <w:rPr>
                <w:rFonts w:ascii="宋体" w:hAnsi="宋体" w:hint="eastAsia"/>
                <w:color w:val="0070C0"/>
                <w:sz w:val="18"/>
                <w:szCs w:val="21"/>
              </w:rPr>
              <w:t>（位置、外形）</w:t>
            </w:r>
          </w:p>
        </w:tc>
      </w:tr>
    </w:tbl>
    <w:p w:rsidR="00130F3A" w:rsidRPr="00130F3A" w:rsidRDefault="00130F3A" w:rsidP="00F03251">
      <w:pPr>
        <w:pStyle w:val="2"/>
        <w:widowControl/>
        <w:numPr>
          <w:ilvl w:val="0"/>
          <w:numId w:val="17"/>
        </w:numPr>
        <w:spacing w:line="500" w:lineRule="exact"/>
        <w:ind w:firstLineChars="0"/>
        <w:jc w:val="left"/>
        <w:rPr>
          <w:rFonts w:ascii="宋体" w:hAnsi="宋体"/>
          <w:b/>
          <w:color w:val="0070C0"/>
          <w:sz w:val="22"/>
          <w:szCs w:val="28"/>
        </w:rPr>
      </w:pPr>
      <w:r w:rsidRPr="00130F3A">
        <w:rPr>
          <w:rFonts w:ascii="宋体" w:hAnsi="宋体" w:hint="eastAsia"/>
          <w:b/>
          <w:color w:val="0070C0"/>
          <w:sz w:val="22"/>
          <w:szCs w:val="28"/>
        </w:rPr>
        <w:t>坦克特征</w:t>
      </w:r>
    </w:p>
    <w:p w:rsidR="00130F3A" w:rsidRPr="00130F3A" w:rsidRDefault="00130F3A" w:rsidP="00F03251">
      <w:pPr>
        <w:pStyle w:val="a7"/>
        <w:widowControl/>
        <w:numPr>
          <w:ilvl w:val="0"/>
          <w:numId w:val="18"/>
        </w:numPr>
        <w:spacing w:line="500" w:lineRule="exact"/>
        <w:ind w:firstLineChars="0"/>
        <w:jc w:val="left"/>
        <w:rPr>
          <w:rFonts w:ascii="宋体" w:hAnsi="宋体"/>
          <w:color w:val="0070C0"/>
          <w:sz w:val="22"/>
          <w:szCs w:val="28"/>
        </w:rPr>
      </w:pPr>
      <w:r w:rsidRPr="00130F3A">
        <w:rPr>
          <w:rFonts w:ascii="宋体" w:hAnsi="宋体" w:hint="eastAsia"/>
          <w:color w:val="0070C0"/>
          <w:sz w:val="22"/>
          <w:szCs w:val="28"/>
        </w:rPr>
        <w:t>外形特征：单炮筒、口径大、身管长，炮管长一般大于5米，旋转炮塔</w:t>
      </w:r>
    </w:p>
    <w:p w:rsidR="00130F3A" w:rsidRPr="00130F3A" w:rsidRDefault="00130F3A" w:rsidP="00F03251">
      <w:pPr>
        <w:pStyle w:val="a7"/>
        <w:widowControl/>
        <w:numPr>
          <w:ilvl w:val="0"/>
          <w:numId w:val="18"/>
        </w:numPr>
        <w:spacing w:line="500" w:lineRule="exact"/>
        <w:ind w:firstLineChars="0"/>
        <w:jc w:val="left"/>
        <w:rPr>
          <w:rFonts w:ascii="宋体" w:hAnsi="宋体"/>
          <w:color w:val="0070C0"/>
          <w:sz w:val="22"/>
          <w:szCs w:val="28"/>
        </w:rPr>
      </w:pPr>
      <w:r w:rsidRPr="00130F3A">
        <w:rPr>
          <w:rFonts w:ascii="宋体" w:hAnsi="宋体" w:hint="eastAsia"/>
          <w:color w:val="0070C0"/>
          <w:sz w:val="22"/>
          <w:szCs w:val="28"/>
        </w:rPr>
        <w:t>印痕特征：机动目标附近有履带式车辙印等运动痕迹</w:t>
      </w:r>
    </w:p>
    <w:p w:rsidR="00130F3A" w:rsidRPr="00130F3A" w:rsidRDefault="00130F3A" w:rsidP="00F03251">
      <w:pPr>
        <w:pStyle w:val="a7"/>
        <w:widowControl/>
        <w:numPr>
          <w:ilvl w:val="0"/>
          <w:numId w:val="18"/>
        </w:numPr>
        <w:spacing w:line="500" w:lineRule="exact"/>
        <w:ind w:firstLineChars="0"/>
        <w:jc w:val="left"/>
        <w:rPr>
          <w:rFonts w:ascii="宋体" w:hAnsi="宋体"/>
          <w:color w:val="0070C0"/>
          <w:sz w:val="22"/>
          <w:szCs w:val="28"/>
        </w:rPr>
      </w:pPr>
      <w:r w:rsidRPr="00130F3A">
        <w:rPr>
          <w:rFonts w:ascii="宋体" w:hAnsi="宋体" w:hint="eastAsia"/>
          <w:color w:val="0070C0"/>
          <w:sz w:val="22"/>
          <w:szCs w:val="28"/>
        </w:rPr>
        <w:t>材质特征：主要以合金钢铁和复合材料制造</w:t>
      </w:r>
    </w:p>
    <w:p w:rsidR="00130F3A" w:rsidRPr="00130F3A" w:rsidRDefault="00130F3A" w:rsidP="00F03251">
      <w:pPr>
        <w:pStyle w:val="a7"/>
        <w:widowControl/>
        <w:numPr>
          <w:ilvl w:val="0"/>
          <w:numId w:val="18"/>
        </w:numPr>
        <w:spacing w:line="500" w:lineRule="exact"/>
        <w:ind w:firstLineChars="0"/>
        <w:jc w:val="left"/>
        <w:rPr>
          <w:rFonts w:ascii="宋体" w:hAnsi="宋体"/>
          <w:color w:val="0070C0"/>
          <w:sz w:val="22"/>
          <w:szCs w:val="28"/>
        </w:rPr>
      </w:pPr>
      <w:r w:rsidRPr="00130F3A">
        <w:rPr>
          <w:rFonts w:ascii="宋体" w:hAnsi="宋体" w:hint="eastAsia"/>
          <w:color w:val="0070C0"/>
          <w:sz w:val="22"/>
          <w:szCs w:val="28"/>
        </w:rPr>
        <w:t>温度特征：真假目标昼夜温差、不同状态温差及炮筒等设备温度异常</w:t>
      </w:r>
    </w:p>
    <w:p w:rsidR="00130F3A" w:rsidRPr="00130F3A" w:rsidRDefault="00130F3A" w:rsidP="00F03251">
      <w:pPr>
        <w:pStyle w:val="2"/>
        <w:widowControl/>
        <w:numPr>
          <w:ilvl w:val="0"/>
          <w:numId w:val="17"/>
        </w:numPr>
        <w:spacing w:line="500" w:lineRule="exact"/>
        <w:ind w:firstLineChars="0"/>
        <w:jc w:val="left"/>
        <w:rPr>
          <w:rFonts w:ascii="宋体" w:hAnsi="宋体"/>
          <w:b/>
          <w:color w:val="0070C0"/>
          <w:sz w:val="22"/>
          <w:szCs w:val="28"/>
        </w:rPr>
      </w:pPr>
      <w:r w:rsidRPr="00130F3A">
        <w:rPr>
          <w:rFonts w:ascii="宋体" w:hAnsi="宋体" w:hint="eastAsia"/>
          <w:b/>
          <w:color w:val="0070C0"/>
          <w:sz w:val="22"/>
          <w:szCs w:val="28"/>
        </w:rPr>
        <w:t>装甲车特征</w:t>
      </w:r>
    </w:p>
    <w:p w:rsidR="00130F3A" w:rsidRPr="00130F3A" w:rsidRDefault="00130F3A" w:rsidP="00F03251">
      <w:pPr>
        <w:pStyle w:val="a7"/>
        <w:widowControl/>
        <w:numPr>
          <w:ilvl w:val="0"/>
          <w:numId w:val="19"/>
        </w:numPr>
        <w:spacing w:line="500" w:lineRule="exact"/>
        <w:ind w:firstLineChars="0"/>
        <w:jc w:val="left"/>
        <w:rPr>
          <w:rFonts w:ascii="宋体" w:hAnsi="宋体"/>
          <w:color w:val="0070C0"/>
          <w:sz w:val="22"/>
          <w:szCs w:val="28"/>
        </w:rPr>
      </w:pPr>
      <w:r w:rsidRPr="00130F3A">
        <w:rPr>
          <w:rFonts w:ascii="宋体" w:hAnsi="宋体" w:hint="eastAsia"/>
          <w:color w:val="0070C0"/>
          <w:sz w:val="22"/>
          <w:szCs w:val="28"/>
        </w:rPr>
        <w:t>外形特征：口径小、身管短，炮管长一般小于2米，配备一至两门中小口径火炮及数挺机枪</w:t>
      </w:r>
    </w:p>
    <w:p w:rsidR="00130F3A" w:rsidRPr="00130F3A" w:rsidRDefault="00130F3A" w:rsidP="00F03251">
      <w:pPr>
        <w:pStyle w:val="a7"/>
        <w:widowControl/>
        <w:numPr>
          <w:ilvl w:val="0"/>
          <w:numId w:val="19"/>
        </w:numPr>
        <w:spacing w:line="500" w:lineRule="exact"/>
        <w:ind w:firstLineChars="0"/>
        <w:jc w:val="left"/>
        <w:rPr>
          <w:rFonts w:ascii="宋体" w:hAnsi="宋体"/>
          <w:color w:val="0070C0"/>
          <w:sz w:val="22"/>
          <w:szCs w:val="28"/>
        </w:rPr>
      </w:pPr>
      <w:r w:rsidRPr="00130F3A">
        <w:rPr>
          <w:rFonts w:ascii="宋体" w:hAnsi="宋体" w:hint="eastAsia"/>
          <w:color w:val="0070C0"/>
          <w:sz w:val="22"/>
          <w:szCs w:val="28"/>
        </w:rPr>
        <w:t>印痕特征：机动目标附近有履带式、轮式、履带和轮式相结合的车辙印等运动痕迹</w:t>
      </w:r>
    </w:p>
    <w:p w:rsidR="00130F3A" w:rsidRPr="00130F3A" w:rsidRDefault="00130F3A" w:rsidP="00F03251">
      <w:pPr>
        <w:pStyle w:val="a7"/>
        <w:widowControl/>
        <w:numPr>
          <w:ilvl w:val="0"/>
          <w:numId w:val="19"/>
        </w:numPr>
        <w:spacing w:line="500" w:lineRule="exact"/>
        <w:ind w:firstLineChars="0"/>
        <w:jc w:val="left"/>
        <w:rPr>
          <w:rFonts w:ascii="宋体" w:hAnsi="宋体"/>
          <w:color w:val="0070C0"/>
          <w:sz w:val="22"/>
          <w:szCs w:val="28"/>
        </w:rPr>
      </w:pPr>
      <w:r w:rsidRPr="00130F3A">
        <w:rPr>
          <w:rFonts w:ascii="宋体" w:hAnsi="宋体" w:hint="eastAsia"/>
          <w:color w:val="0070C0"/>
          <w:sz w:val="22"/>
          <w:szCs w:val="28"/>
        </w:rPr>
        <w:lastRenderedPageBreak/>
        <w:t>材质特征：主要由热处理过的铝材制造</w:t>
      </w:r>
    </w:p>
    <w:p w:rsidR="00130F3A" w:rsidRPr="00130F3A" w:rsidRDefault="00130F3A" w:rsidP="00F03251">
      <w:pPr>
        <w:pStyle w:val="a7"/>
        <w:widowControl/>
        <w:numPr>
          <w:ilvl w:val="0"/>
          <w:numId w:val="19"/>
        </w:numPr>
        <w:spacing w:line="500" w:lineRule="exact"/>
        <w:ind w:firstLineChars="0"/>
        <w:jc w:val="left"/>
        <w:rPr>
          <w:rFonts w:ascii="宋体" w:hAnsi="宋体"/>
          <w:color w:val="0070C0"/>
          <w:sz w:val="22"/>
          <w:szCs w:val="28"/>
        </w:rPr>
      </w:pPr>
      <w:r w:rsidRPr="00130F3A">
        <w:rPr>
          <w:rFonts w:ascii="宋体" w:hAnsi="宋体" w:hint="eastAsia"/>
          <w:color w:val="0070C0"/>
          <w:sz w:val="22"/>
          <w:szCs w:val="28"/>
        </w:rPr>
        <w:t>温度特征：真假目标昼夜温差、不同状态温差及炮筒等设备温度异常</w:t>
      </w:r>
    </w:p>
    <w:p w:rsidR="00130F3A" w:rsidRPr="00130F3A" w:rsidRDefault="00130F3A" w:rsidP="00F03251">
      <w:pPr>
        <w:pStyle w:val="2"/>
        <w:widowControl/>
        <w:numPr>
          <w:ilvl w:val="0"/>
          <w:numId w:val="17"/>
        </w:numPr>
        <w:spacing w:line="500" w:lineRule="exact"/>
        <w:ind w:firstLineChars="0"/>
        <w:jc w:val="left"/>
        <w:rPr>
          <w:rFonts w:ascii="宋体" w:hAnsi="宋体"/>
          <w:b/>
          <w:color w:val="0070C0"/>
          <w:sz w:val="22"/>
          <w:szCs w:val="28"/>
        </w:rPr>
      </w:pPr>
      <w:r w:rsidRPr="00130F3A">
        <w:rPr>
          <w:rFonts w:ascii="宋体" w:hAnsi="宋体" w:hint="eastAsia"/>
          <w:b/>
          <w:color w:val="0070C0"/>
          <w:sz w:val="22"/>
          <w:szCs w:val="28"/>
        </w:rPr>
        <w:t>导弹发射车特征</w:t>
      </w:r>
    </w:p>
    <w:p w:rsidR="00130F3A" w:rsidRPr="00130F3A" w:rsidRDefault="00130F3A" w:rsidP="00F03251">
      <w:pPr>
        <w:pStyle w:val="a7"/>
        <w:widowControl/>
        <w:numPr>
          <w:ilvl w:val="0"/>
          <w:numId w:val="20"/>
        </w:numPr>
        <w:spacing w:line="500" w:lineRule="exact"/>
        <w:ind w:firstLineChars="0"/>
        <w:jc w:val="left"/>
        <w:rPr>
          <w:rFonts w:ascii="宋体" w:hAnsi="宋体"/>
          <w:color w:val="0070C0"/>
          <w:sz w:val="22"/>
          <w:szCs w:val="28"/>
        </w:rPr>
      </w:pPr>
      <w:r w:rsidRPr="00130F3A">
        <w:rPr>
          <w:rFonts w:ascii="宋体" w:hAnsi="宋体" w:hint="eastAsia"/>
          <w:color w:val="0070C0"/>
          <w:sz w:val="22"/>
          <w:szCs w:val="28"/>
        </w:rPr>
        <w:t>通行特征：交叉路口宽度是否满足目标车辆转弯半径</w:t>
      </w:r>
    </w:p>
    <w:p w:rsidR="00130F3A" w:rsidRPr="00130F3A" w:rsidRDefault="00130F3A" w:rsidP="00F03251">
      <w:pPr>
        <w:pStyle w:val="a7"/>
        <w:widowControl/>
        <w:numPr>
          <w:ilvl w:val="0"/>
          <w:numId w:val="20"/>
        </w:numPr>
        <w:spacing w:line="500" w:lineRule="exact"/>
        <w:ind w:firstLineChars="0"/>
        <w:jc w:val="left"/>
        <w:rPr>
          <w:rFonts w:ascii="宋体" w:hAnsi="宋体"/>
          <w:color w:val="0070C0"/>
          <w:sz w:val="22"/>
          <w:szCs w:val="28"/>
        </w:rPr>
      </w:pPr>
      <w:r w:rsidRPr="00130F3A">
        <w:rPr>
          <w:rFonts w:ascii="宋体" w:hAnsi="宋体" w:hint="eastAsia"/>
          <w:color w:val="0070C0"/>
          <w:sz w:val="22"/>
          <w:szCs w:val="28"/>
        </w:rPr>
        <w:t>印痕特征：机动目标附近有无车辙印等运动痕迹</w:t>
      </w:r>
    </w:p>
    <w:p w:rsidR="00130F3A" w:rsidRPr="00130F3A" w:rsidRDefault="00130F3A" w:rsidP="00F03251">
      <w:pPr>
        <w:pStyle w:val="a7"/>
        <w:widowControl/>
        <w:numPr>
          <w:ilvl w:val="0"/>
          <w:numId w:val="20"/>
        </w:numPr>
        <w:spacing w:line="500" w:lineRule="exact"/>
        <w:ind w:firstLineChars="0"/>
        <w:jc w:val="left"/>
        <w:rPr>
          <w:rFonts w:ascii="宋体" w:hAnsi="宋体"/>
          <w:color w:val="0070C0"/>
          <w:sz w:val="22"/>
          <w:szCs w:val="28"/>
        </w:rPr>
      </w:pPr>
      <w:r w:rsidRPr="00130F3A">
        <w:rPr>
          <w:rFonts w:ascii="宋体" w:hAnsi="宋体" w:hint="eastAsia"/>
          <w:color w:val="0070C0"/>
          <w:sz w:val="22"/>
          <w:szCs w:val="28"/>
        </w:rPr>
        <w:t>温度特征：真假目标温差、目标昼夜温差及附属设备温度异常</w:t>
      </w:r>
    </w:p>
    <w:p w:rsidR="00130F3A" w:rsidRPr="00130F3A" w:rsidRDefault="00130F3A" w:rsidP="00F03251">
      <w:pPr>
        <w:pStyle w:val="a7"/>
        <w:widowControl/>
        <w:numPr>
          <w:ilvl w:val="0"/>
          <w:numId w:val="20"/>
        </w:numPr>
        <w:spacing w:line="500" w:lineRule="exact"/>
        <w:ind w:firstLineChars="0"/>
        <w:jc w:val="left"/>
        <w:rPr>
          <w:rFonts w:ascii="宋体" w:hAnsi="宋体"/>
          <w:color w:val="0070C0"/>
          <w:sz w:val="22"/>
          <w:szCs w:val="28"/>
        </w:rPr>
      </w:pPr>
      <w:r w:rsidRPr="00130F3A">
        <w:rPr>
          <w:rFonts w:ascii="宋体" w:hAnsi="宋体" w:hint="eastAsia"/>
          <w:color w:val="0070C0"/>
          <w:sz w:val="22"/>
          <w:szCs w:val="28"/>
        </w:rPr>
        <w:t>周围背景特征：火炮、导弹发射车附近植被是否完整</w:t>
      </w:r>
    </w:p>
    <w:p w:rsidR="00130F3A" w:rsidRPr="00130F3A" w:rsidRDefault="00130F3A" w:rsidP="00F03251">
      <w:pPr>
        <w:pStyle w:val="2"/>
        <w:widowControl/>
        <w:numPr>
          <w:ilvl w:val="0"/>
          <w:numId w:val="17"/>
        </w:numPr>
        <w:spacing w:line="500" w:lineRule="exact"/>
        <w:ind w:firstLineChars="0"/>
        <w:jc w:val="left"/>
        <w:rPr>
          <w:rFonts w:ascii="宋体" w:hAnsi="宋体"/>
          <w:b/>
          <w:color w:val="0070C0"/>
          <w:sz w:val="22"/>
          <w:szCs w:val="28"/>
        </w:rPr>
      </w:pPr>
      <w:r w:rsidRPr="00130F3A">
        <w:rPr>
          <w:rFonts w:ascii="宋体" w:hAnsi="宋体" w:hint="eastAsia"/>
          <w:b/>
          <w:color w:val="0070C0"/>
          <w:sz w:val="22"/>
          <w:szCs w:val="28"/>
        </w:rPr>
        <w:t>典型炸药特征</w:t>
      </w:r>
    </w:p>
    <w:p w:rsidR="00130F3A" w:rsidRPr="00130F3A" w:rsidRDefault="00130F3A" w:rsidP="00F03251">
      <w:pPr>
        <w:pStyle w:val="a7"/>
        <w:widowControl/>
        <w:numPr>
          <w:ilvl w:val="0"/>
          <w:numId w:val="22"/>
        </w:numPr>
        <w:spacing w:line="500" w:lineRule="exact"/>
        <w:ind w:firstLineChars="0"/>
        <w:jc w:val="left"/>
        <w:rPr>
          <w:rFonts w:ascii="宋体" w:hAnsi="宋体"/>
          <w:color w:val="0070C0"/>
          <w:sz w:val="22"/>
          <w:szCs w:val="28"/>
        </w:rPr>
      </w:pPr>
      <w:r w:rsidRPr="00130F3A">
        <w:rPr>
          <w:rFonts w:ascii="宋体" w:hAnsi="宋体" w:hint="eastAsia"/>
          <w:color w:val="0070C0"/>
          <w:sz w:val="22"/>
          <w:szCs w:val="28"/>
        </w:rPr>
        <w:t>化学特征：成分中含有特殊化学元素，如铝、氯等</w:t>
      </w:r>
    </w:p>
    <w:p w:rsidR="00130F3A" w:rsidRPr="00130F3A" w:rsidRDefault="00130F3A" w:rsidP="00F03251">
      <w:pPr>
        <w:pStyle w:val="a7"/>
        <w:widowControl/>
        <w:numPr>
          <w:ilvl w:val="0"/>
          <w:numId w:val="22"/>
        </w:numPr>
        <w:spacing w:line="500" w:lineRule="exact"/>
        <w:ind w:firstLineChars="0"/>
        <w:jc w:val="left"/>
        <w:rPr>
          <w:rFonts w:ascii="宋体" w:hAnsi="宋体"/>
          <w:color w:val="0070C0"/>
          <w:sz w:val="22"/>
          <w:szCs w:val="28"/>
        </w:rPr>
      </w:pPr>
      <w:r w:rsidRPr="00130F3A">
        <w:rPr>
          <w:rFonts w:ascii="宋体" w:hAnsi="宋体" w:hint="eastAsia"/>
          <w:color w:val="0070C0"/>
          <w:sz w:val="22"/>
          <w:szCs w:val="28"/>
        </w:rPr>
        <w:t>光学特征：爆速达6000</w:t>
      </w:r>
      <w:r w:rsidRPr="00130F3A">
        <w:rPr>
          <w:rFonts w:ascii="宋体" w:hAnsi="宋体"/>
          <w:color w:val="0070C0"/>
          <w:sz w:val="22"/>
          <w:szCs w:val="28"/>
        </w:rPr>
        <w:t>～</w:t>
      </w:r>
      <w:r w:rsidRPr="00130F3A">
        <w:rPr>
          <w:rFonts w:ascii="宋体" w:hAnsi="宋体" w:hint="eastAsia"/>
          <w:color w:val="0070C0"/>
          <w:sz w:val="22"/>
          <w:szCs w:val="28"/>
        </w:rPr>
        <w:t>8000m/s，爆炸区域空气冲击波产生强光及烟雾，呈灰、黑色云团状</w:t>
      </w:r>
    </w:p>
    <w:p w:rsidR="00130F3A" w:rsidRPr="00130F3A" w:rsidRDefault="00130F3A" w:rsidP="00F03251">
      <w:pPr>
        <w:pStyle w:val="a7"/>
        <w:widowControl/>
        <w:numPr>
          <w:ilvl w:val="0"/>
          <w:numId w:val="22"/>
        </w:numPr>
        <w:spacing w:line="500" w:lineRule="exact"/>
        <w:ind w:firstLineChars="0"/>
        <w:jc w:val="left"/>
        <w:rPr>
          <w:rFonts w:ascii="宋体" w:hAnsi="宋体"/>
          <w:color w:val="0070C0"/>
          <w:sz w:val="22"/>
          <w:szCs w:val="28"/>
        </w:rPr>
      </w:pPr>
      <w:r w:rsidRPr="00130F3A">
        <w:rPr>
          <w:rFonts w:ascii="宋体" w:hAnsi="宋体" w:hint="eastAsia"/>
          <w:color w:val="0070C0"/>
          <w:sz w:val="22"/>
          <w:szCs w:val="28"/>
        </w:rPr>
        <w:t>温度特征：瞬间爆炸温度高达4000℃，持续温度通常高于</w:t>
      </w:r>
      <w:r w:rsidRPr="00130F3A">
        <w:rPr>
          <w:rFonts w:ascii="宋体" w:hAnsi="宋体"/>
          <w:color w:val="0070C0"/>
          <w:sz w:val="22"/>
          <w:szCs w:val="28"/>
        </w:rPr>
        <w:t>15</w:t>
      </w:r>
      <w:r w:rsidRPr="00130F3A">
        <w:rPr>
          <w:rFonts w:ascii="宋体" w:hAnsi="宋体" w:hint="eastAsia"/>
          <w:color w:val="0070C0"/>
          <w:sz w:val="22"/>
          <w:szCs w:val="28"/>
        </w:rPr>
        <w:t>00℃</w:t>
      </w:r>
    </w:p>
    <w:p w:rsidR="00130F3A" w:rsidRPr="00130F3A" w:rsidRDefault="00130F3A" w:rsidP="00F03251">
      <w:pPr>
        <w:pStyle w:val="a7"/>
        <w:widowControl/>
        <w:numPr>
          <w:ilvl w:val="0"/>
          <w:numId w:val="22"/>
        </w:numPr>
        <w:spacing w:line="500" w:lineRule="exact"/>
        <w:ind w:firstLineChars="0"/>
        <w:jc w:val="left"/>
        <w:rPr>
          <w:rFonts w:ascii="宋体" w:hAnsi="宋体"/>
          <w:color w:val="0070C0"/>
          <w:sz w:val="22"/>
          <w:szCs w:val="28"/>
        </w:rPr>
      </w:pPr>
      <w:r w:rsidRPr="00130F3A">
        <w:rPr>
          <w:rFonts w:ascii="宋体" w:hAnsi="宋体" w:hint="eastAsia"/>
          <w:color w:val="0070C0"/>
          <w:sz w:val="22"/>
          <w:szCs w:val="28"/>
        </w:rPr>
        <w:t>周围背景特征：爆炸区域附近产生焦坑，建筑物、车辆等损毁</w:t>
      </w:r>
    </w:p>
    <w:p w:rsidR="00130F3A" w:rsidRPr="00130F3A" w:rsidRDefault="00130F3A" w:rsidP="00F03251">
      <w:pPr>
        <w:pStyle w:val="2"/>
        <w:widowControl/>
        <w:numPr>
          <w:ilvl w:val="0"/>
          <w:numId w:val="17"/>
        </w:numPr>
        <w:spacing w:line="500" w:lineRule="exact"/>
        <w:ind w:firstLineChars="0"/>
        <w:jc w:val="left"/>
        <w:rPr>
          <w:rFonts w:ascii="宋体" w:hAnsi="宋体"/>
          <w:b/>
          <w:color w:val="0070C0"/>
          <w:sz w:val="22"/>
          <w:szCs w:val="28"/>
        </w:rPr>
      </w:pPr>
      <w:r w:rsidRPr="00130F3A">
        <w:rPr>
          <w:rFonts w:ascii="宋体" w:hAnsi="宋体" w:hint="eastAsia"/>
          <w:b/>
          <w:color w:val="0070C0"/>
          <w:sz w:val="22"/>
          <w:szCs w:val="28"/>
        </w:rPr>
        <w:t>简易爆炸装置特征</w:t>
      </w:r>
    </w:p>
    <w:p w:rsidR="00130F3A" w:rsidRPr="00130F3A" w:rsidRDefault="00130F3A" w:rsidP="00F03251">
      <w:pPr>
        <w:pStyle w:val="a7"/>
        <w:widowControl/>
        <w:numPr>
          <w:ilvl w:val="0"/>
          <w:numId w:val="21"/>
        </w:numPr>
        <w:spacing w:line="500" w:lineRule="exact"/>
        <w:ind w:firstLineChars="0"/>
        <w:jc w:val="left"/>
        <w:rPr>
          <w:rFonts w:ascii="宋体" w:hAnsi="宋体"/>
          <w:color w:val="0070C0"/>
          <w:sz w:val="22"/>
          <w:szCs w:val="28"/>
        </w:rPr>
      </w:pPr>
      <w:r w:rsidRPr="00130F3A">
        <w:rPr>
          <w:rFonts w:ascii="宋体" w:hAnsi="宋体" w:hint="eastAsia"/>
          <w:color w:val="0070C0"/>
          <w:sz w:val="22"/>
          <w:szCs w:val="28"/>
        </w:rPr>
        <w:t>位置特征：重点监测主要供应线和交通要道沿线等要塞位置</w:t>
      </w:r>
    </w:p>
    <w:p w:rsidR="00130F3A" w:rsidRPr="00130F3A" w:rsidRDefault="00130F3A" w:rsidP="00F03251">
      <w:pPr>
        <w:pStyle w:val="a7"/>
        <w:widowControl/>
        <w:numPr>
          <w:ilvl w:val="0"/>
          <w:numId w:val="21"/>
        </w:numPr>
        <w:spacing w:line="500" w:lineRule="exact"/>
        <w:ind w:firstLineChars="0"/>
        <w:jc w:val="left"/>
        <w:rPr>
          <w:rFonts w:ascii="宋体" w:hAnsi="宋体"/>
          <w:color w:val="0070C0"/>
          <w:sz w:val="22"/>
          <w:szCs w:val="28"/>
        </w:rPr>
      </w:pPr>
      <w:r w:rsidRPr="00130F3A">
        <w:rPr>
          <w:rFonts w:ascii="宋体" w:hAnsi="宋体" w:hint="eastAsia"/>
          <w:color w:val="0070C0"/>
          <w:sz w:val="22"/>
          <w:szCs w:val="28"/>
        </w:rPr>
        <w:t>伪装特征：监测区域是否有新的可疑物出现，如垃圾堆、石头或者动物尸体</w:t>
      </w:r>
    </w:p>
    <w:p w:rsidR="00130F3A" w:rsidRPr="00130F3A" w:rsidRDefault="00130F3A" w:rsidP="00F03251">
      <w:pPr>
        <w:pStyle w:val="a7"/>
        <w:widowControl/>
        <w:numPr>
          <w:ilvl w:val="0"/>
          <w:numId w:val="21"/>
        </w:numPr>
        <w:spacing w:line="500" w:lineRule="exact"/>
        <w:ind w:firstLineChars="0"/>
        <w:jc w:val="left"/>
        <w:rPr>
          <w:rFonts w:ascii="宋体" w:hAnsi="宋体"/>
          <w:color w:val="0070C0"/>
          <w:sz w:val="22"/>
          <w:szCs w:val="28"/>
        </w:rPr>
      </w:pPr>
      <w:r w:rsidRPr="00130F3A">
        <w:rPr>
          <w:rFonts w:ascii="宋体" w:hAnsi="宋体" w:hint="eastAsia"/>
          <w:color w:val="0070C0"/>
          <w:sz w:val="22"/>
          <w:szCs w:val="28"/>
        </w:rPr>
        <w:t>地物异常特征：监测区域附近土壤、植被是否有人为痕迹</w:t>
      </w:r>
    </w:p>
    <w:p w:rsidR="00130F3A" w:rsidRPr="00130F3A" w:rsidRDefault="00130F3A" w:rsidP="000C4DC1">
      <w:pPr>
        <w:snapToGrid w:val="0"/>
        <w:spacing w:afterLines="30" w:after="93" w:line="312" w:lineRule="auto"/>
        <w:ind w:firstLineChars="200" w:firstLine="420"/>
        <w:rPr>
          <w:rFonts w:ascii="宋体" w:hAnsi="宋体" w:cs="楷体_GB2312"/>
          <w:bCs/>
          <w:szCs w:val="21"/>
        </w:rPr>
      </w:pPr>
    </w:p>
    <w:p w:rsidR="005668CF" w:rsidRPr="003860BB" w:rsidRDefault="005668CF" w:rsidP="0058065B">
      <w:pPr>
        <w:pStyle w:val="4"/>
      </w:pPr>
      <w:r w:rsidRPr="003860BB">
        <w:rPr>
          <w:rFonts w:hint="eastAsia"/>
        </w:rPr>
        <w:t>（i</w:t>
      </w:r>
      <w:r w:rsidRPr="003860BB">
        <w:t>ii</w:t>
      </w:r>
      <w:r w:rsidRPr="003860BB">
        <w:rPr>
          <w:rFonts w:hint="eastAsia"/>
        </w:rPr>
        <w:t>）</w:t>
      </w:r>
      <w:r w:rsidR="003078CC" w:rsidRPr="003078CC">
        <w:rPr>
          <w:rFonts w:hint="eastAsia"/>
        </w:rPr>
        <w:t>基于知识发现的星载、机载的多源异构载荷总体设计评价与决策优化</w:t>
      </w:r>
    </w:p>
    <w:p w:rsidR="003078CC" w:rsidRDefault="003078CC" w:rsidP="000C4DC1">
      <w:pPr>
        <w:snapToGrid w:val="0"/>
        <w:spacing w:afterLines="30" w:after="93" w:line="312" w:lineRule="auto"/>
        <w:ind w:firstLineChars="200" w:firstLine="420"/>
        <w:rPr>
          <w:rFonts w:ascii="黑体" w:eastAsia="黑体" w:hAnsi="黑体" w:cs="楷体_GB2312"/>
          <w:bCs/>
          <w:szCs w:val="21"/>
        </w:rPr>
      </w:pPr>
    </w:p>
    <w:p w:rsidR="00D574DF" w:rsidRPr="0007258C" w:rsidRDefault="008444FE" w:rsidP="000C4DC1">
      <w:pPr>
        <w:snapToGrid w:val="0"/>
        <w:spacing w:afterLines="30" w:after="93" w:line="312" w:lineRule="auto"/>
        <w:ind w:firstLineChars="200" w:firstLine="420"/>
        <w:rPr>
          <w:rFonts w:ascii="黑体" w:eastAsia="黑体" w:hAnsi="黑体" w:cs="楷体_GB2312"/>
          <w:bCs/>
          <w:szCs w:val="21"/>
        </w:rPr>
      </w:pPr>
      <w:r w:rsidRPr="0007258C">
        <w:rPr>
          <w:rFonts w:ascii="黑体" w:eastAsia="黑体" w:hAnsi="黑体" w:cs="楷体_GB2312"/>
          <w:bCs/>
          <w:szCs w:val="21"/>
        </w:rPr>
        <w:t>1</w:t>
      </w:r>
      <w:r w:rsidRPr="0007258C">
        <w:rPr>
          <w:rFonts w:ascii="黑体" w:eastAsia="黑体" w:hAnsi="黑体" w:cs="楷体_GB2312" w:hint="eastAsia"/>
          <w:bCs/>
          <w:szCs w:val="21"/>
        </w:rPr>
        <w:t>）</w:t>
      </w:r>
      <w:r w:rsidR="00D574DF" w:rsidRPr="0007258C">
        <w:rPr>
          <w:rFonts w:ascii="黑体" w:eastAsia="黑体" w:hAnsi="黑体" w:cs="楷体_GB2312" w:hint="eastAsia"/>
          <w:bCs/>
          <w:szCs w:val="21"/>
        </w:rPr>
        <w:t>BP神经网络建模</w:t>
      </w:r>
    </w:p>
    <w:p w:rsidR="00D574DF" w:rsidRPr="0007258C" w:rsidRDefault="008444FE" w:rsidP="0007258C">
      <w:pPr>
        <w:snapToGrid w:val="0"/>
        <w:spacing w:afterLines="30" w:after="93" w:line="312" w:lineRule="auto"/>
        <w:ind w:firstLineChars="200" w:firstLine="422"/>
        <w:rPr>
          <w:rFonts w:ascii="宋体" w:hAnsi="宋体" w:cs="楷体_GB2312"/>
          <w:b/>
          <w:bCs/>
          <w:szCs w:val="21"/>
        </w:rPr>
      </w:pPr>
      <w:r w:rsidRPr="0007258C">
        <w:rPr>
          <w:rFonts w:ascii="宋体" w:hAnsi="宋体" w:cs="楷体_GB2312" w:hint="eastAsia"/>
          <w:b/>
          <w:bCs/>
          <w:szCs w:val="21"/>
        </w:rPr>
        <w:t>a</w:t>
      </w:r>
      <w:r w:rsidRPr="0007258C">
        <w:rPr>
          <w:rFonts w:ascii="宋体" w:hAnsi="宋体" w:cs="楷体_GB2312"/>
          <w:b/>
          <w:bCs/>
          <w:szCs w:val="21"/>
        </w:rPr>
        <w:t>.</w:t>
      </w:r>
      <w:r w:rsidR="00D574DF" w:rsidRPr="0007258C">
        <w:rPr>
          <w:rFonts w:ascii="宋体" w:hAnsi="宋体" w:cs="楷体_GB2312" w:hint="eastAsia"/>
          <w:b/>
          <w:bCs/>
          <w:szCs w:val="21"/>
        </w:rPr>
        <w:t>使用</w:t>
      </w:r>
      <w:r w:rsidR="00D574DF" w:rsidRPr="0007258C">
        <w:rPr>
          <w:rFonts w:ascii="宋体" w:hAnsi="宋体" w:cs="楷体_GB2312"/>
          <w:b/>
          <w:bCs/>
          <w:szCs w:val="21"/>
        </w:rPr>
        <w:t>神经网络训练流程</w:t>
      </w:r>
    </w:p>
    <w:p w:rsidR="00711041" w:rsidRPr="00711041" w:rsidRDefault="00711041" w:rsidP="00711041">
      <w:pPr>
        <w:snapToGrid w:val="0"/>
        <w:spacing w:afterLines="30" w:after="93" w:line="312" w:lineRule="auto"/>
        <w:ind w:firstLineChars="200" w:firstLine="422"/>
        <w:rPr>
          <w:rFonts w:ascii="宋体" w:hAnsi="宋体" w:cs="楷体_GB2312"/>
          <w:b/>
          <w:bCs/>
          <w:color w:val="FF0000"/>
          <w:szCs w:val="21"/>
        </w:rPr>
      </w:pPr>
      <w:r w:rsidRPr="00711041">
        <w:rPr>
          <w:rFonts w:ascii="宋体" w:hAnsi="宋体" w:cs="楷体_GB2312" w:hint="eastAsia"/>
          <w:b/>
          <w:bCs/>
          <w:color w:val="FF0000"/>
          <w:szCs w:val="21"/>
        </w:rPr>
        <w:t>下面的图用visio</w:t>
      </w:r>
      <w:r>
        <w:rPr>
          <w:rFonts w:ascii="宋体" w:hAnsi="宋体" w:cs="楷体_GB2312" w:hint="eastAsia"/>
          <w:b/>
          <w:bCs/>
          <w:color w:val="FF0000"/>
          <w:szCs w:val="21"/>
        </w:rPr>
        <w:t>重新</w:t>
      </w:r>
      <w:r w:rsidRPr="00711041">
        <w:rPr>
          <w:rFonts w:ascii="宋体" w:hAnsi="宋体" w:cs="楷体_GB2312" w:hint="eastAsia"/>
          <w:b/>
          <w:bCs/>
          <w:color w:val="FF0000"/>
          <w:szCs w:val="21"/>
        </w:rPr>
        <w:t>画</w:t>
      </w:r>
      <w:r>
        <w:rPr>
          <w:rFonts w:ascii="宋体" w:hAnsi="宋体" w:cs="楷体_GB2312" w:hint="eastAsia"/>
          <w:b/>
          <w:bCs/>
          <w:color w:val="FF0000"/>
          <w:szCs w:val="21"/>
        </w:rPr>
        <w:t>一下</w:t>
      </w:r>
    </w:p>
    <w:p w:rsidR="00D574DF" w:rsidRDefault="00D574DF" w:rsidP="00D574DF">
      <w:pPr>
        <w:rPr>
          <w:rStyle w:val="a9"/>
          <w:rFonts w:ascii="宋体" w:hAnsi="宋体" w:cs="Courier New"/>
          <w:b w:val="0"/>
          <w:kern w:val="0"/>
          <w:sz w:val="22"/>
          <w:szCs w:val="27"/>
          <w:shd w:val="clear" w:color="auto" w:fill="FFFFFF"/>
        </w:rPr>
      </w:pPr>
      <w:r>
        <w:rPr>
          <w:rStyle w:val="a9"/>
          <w:rFonts w:ascii="宋体" w:hAnsi="宋体" w:cs="Courier New"/>
          <w:kern w:val="0"/>
          <w:sz w:val="22"/>
          <w:szCs w:val="27"/>
          <w:shd w:val="clear" w:color="auto" w:fill="FFFFFF"/>
        </w:rPr>
        <w:br w:type="page"/>
      </w:r>
    </w:p>
    <w:p w:rsidR="00D574DF" w:rsidRPr="00B031AF" w:rsidRDefault="00B031AF" w:rsidP="00B031AF">
      <w:pPr>
        <w:spacing w:line="360" w:lineRule="auto"/>
        <w:jc w:val="center"/>
        <w:rPr>
          <w:rFonts w:ascii="宋体" w:hAnsi="宋体"/>
          <w:szCs w:val="21"/>
        </w:rPr>
      </w:pPr>
      <w:r>
        <w:object w:dxaOrig="7935" w:dyaOrig="8011">
          <v:shape id="_x0000_i1080" type="#_x0000_t75" style="width:295.35pt;height:297.05pt" o:ole="">
            <v:imagedata r:id="rId133" o:title=""/>
          </v:shape>
          <o:OLEObject Type="Embed" ProgID="Visio.Drawing.15" ShapeID="_x0000_i1080" DrawAspect="Content" ObjectID="_1565419578" r:id="rId134"/>
        </w:object>
      </w:r>
    </w:p>
    <w:p w:rsidR="007E4722" w:rsidRPr="000C4DC1" w:rsidRDefault="007E4722" w:rsidP="007E4722">
      <w:pPr>
        <w:snapToGrid w:val="0"/>
        <w:spacing w:afterLines="30" w:after="93" w:line="312" w:lineRule="auto"/>
        <w:jc w:val="center"/>
        <w:rPr>
          <w:rFonts w:ascii="宋体" w:hAnsi="宋体" w:cs="楷体_GB2312"/>
          <w:szCs w:val="21"/>
        </w:rPr>
      </w:pPr>
      <w:r w:rsidRPr="00605F36">
        <w:rPr>
          <w:rFonts w:ascii="宋体" w:hAnsi="宋体" w:cs="楷体_GB2312" w:hint="eastAsia"/>
          <w:b/>
          <w:bCs/>
          <w:color w:val="FF0000"/>
          <w:szCs w:val="21"/>
        </w:rPr>
        <w:t>缺少</w:t>
      </w:r>
      <w:r>
        <w:rPr>
          <w:rFonts w:ascii="宋体" w:hAnsi="宋体" w:cs="楷体_GB2312" w:hint="eastAsia"/>
          <w:b/>
          <w:bCs/>
          <w:color w:val="FF0000"/>
          <w:szCs w:val="21"/>
        </w:rPr>
        <w:t>图的说明</w:t>
      </w:r>
    </w:p>
    <w:p w:rsidR="00D574DF" w:rsidRPr="0007258C" w:rsidRDefault="0007258C" w:rsidP="0007258C">
      <w:pPr>
        <w:snapToGrid w:val="0"/>
        <w:spacing w:afterLines="30" w:after="93" w:line="312" w:lineRule="auto"/>
        <w:ind w:firstLineChars="200" w:firstLine="422"/>
        <w:rPr>
          <w:rFonts w:ascii="宋体" w:hAnsi="宋体" w:cs="楷体_GB2312"/>
          <w:b/>
          <w:bCs/>
          <w:szCs w:val="21"/>
        </w:rPr>
      </w:pPr>
      <w:r w:rsidRPr="0007258C">
        <w:rPr>
          <w:rFonts w:ascii="宋体" w:hAnsi="宋体" w:cs="楷体_GB2312"/>
          <w:b/>
          <w:bCs/>
          <w:szCs w:val="21"/>
        </w:rPr>
        <w:t>b.</w:t>
      </w:r>
      <w:r w:rsidR="00D574DF" w:rsidRPr="0007258C">
        <w:rPr>
          <w:rFonts w:ascii="宋体" w:hAnsi="宋体" w:cs="楷体_GB2312"/>
          <w:b/>
          <w:bCs/>
          <w:szCs w:val="21"/>
        </w:rPr>
        <w:t>隐含层的选取</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bCs/>
          <w:szCs w:val="21"/>
        </w:rPr>
        <w:t>在BP神经网络中，输入层和输出层的节点个数都是确定的，而隐含层节点个数不确定，那么应该设置为多少才合适呢？实际上，隐含层节点个数的多少对神经网络的性能是有影响的，有一个经验公式可以确定隐含层节点数目，如下</w:t>
      </w:r>
    </w:p>
    <w:p w:rsidR="00D574DF" w:rsidRPr="00E506FD" w:rsidRDefault="00D574DF" w:rsidP="00E506FD">
      <w:pPr>
        <w:snapToGrid w:val="0"/>
        <w:spacing w:afterLines="30" w:after="93" w:line="312" w:lineRule="auto"/>
        <w:jc w:val="center"/>
        <w:rPr>
          <w:rFonts w:ascii="宋体" w:hAnsi="宋体" w:cs="楷体_GB2312"/>
          <w:szCs w:val="21"/>
        </w:rPr>
      </w:pPr>
      <w:r w:rsidRPr="00E506FD">
        <w:rPr>
          <w:rFonts w:ascii="宋体" w:hAnsi="宋体" w:cs="楷体_GB2312"/>
          <w:noProof/>
          <w:szCs w:val="21"/>
        </w:rPr>
        <w:drawing>
          <wp:inline distT="0" distB="0" distL="0" distR="0" wp14:anchorId="5597800C" wp14:editId="30182CB8">
            <wp:extent cx="1657350" cy="257175"/>
            <wp:effectExtent l="0" t="0" r="0" b="9525"/>
            <wp:docPr id="62" name="图片 62" descr="http://images.cnitblog.com/blog/571227/201412/1911454714129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cnitblog.com/blog/571227/201412/191145471412994.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657350" cy="257175"/>
                    </a:xfrm>
                    <a:prstGeom prst="rect">
                      <a:avLst/>
                    </a:prstGeom>
                    <a:noFill/>
                    <a:ln>
                      <a:noFill/>
                    </a:ln>
                  </pic:spPr>
                </pic:pic>
              </a:graphicData>
            </a:graphic>
          </wp:inline>
        </w:drawing>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bCs/>
          <w:szCs w:val="21"/>
        </w:rPr>
        <w:t>其中</w:t>
      </w:r>
      <w:r w:rsidRPr="000C4DC1">
        <w:rPr>
          <w:rFonts w:ascii="宋体" w:hAnsi="宋体" w:cs="楷体_GB2312"/>
          <w:bCs/>
          <w:noProof/>
          <w:szCs w:val="21"/>
        </w:rPr>
        <w:drawing>
          <wp:inline distT="0" distB="0" distL="0" distR="0" wp14:anchorId="2A7858F3" wp14:editId="65F92E67">
            <wp:extent cx="161925" cy="180975"/>
            <wp:effectExtent l="0" t="0" r="9525" b="9525"/>
            <wp:docPr id="57" name="图片 57" descr="http://images.cnitblog.com/blog/571227/201412/191145158911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cnitblog.com/blog/571227/201412/191145158911113.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62224" cy="181309"/>
                    </a:xfrm>
                    <a:prstGeom prst="rect">
                      <a:avLst/>
                    </a:prstGeom>
                    <a:noFill/>
                    <a:ln>
                      <a:noFill/>
                    </a:ln>
                  </pic:spPr>
                </pic:pic>
              </a:graphicData>
            </a:graphic>
          </wp:inline>
        </w:drawing>
      </w:r>
      <w:r w:rsidRPr="000C4DC1">
        <w:rPr>
          <w:rFonts w:ascii="宋体" w:hAnsi="宋体" w:cs="楷体_GB2312"/>
          <w:bCs/>
          <w:szCs w:val="21"/>
        </w:rPr>
        <w:t>为隐含层节点数目，</w:t>
      </w:r>
      <w:r w:rsidRPr="000C4DC1">
        <w:rPr>
          <w:rFonts w:ascii="宋体" w:hAnsi="宋体" w:cs="楷体_GB2312"/>
          <w:bCs/>
          <w:noProof/>
          <w:szCs w:val="21"/>
        </w:rPr>
        <w:drawing>
          <wp:inline distT="0" distB="0" distL="0" distR="0" wp14:anchorId="2376143D" wp14:editId="03F33471">
            <wp:extent cx="257175" cy="161925"/>
            <wp:effectExtent l="0" t="0" r="9525" b="9525"/>
            <wp:docPr id="56" name="图片 56" descr="http://images.cnitblog.com/blog/571227/201411/231434129068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cnitblog.com/blog/571227/201411/231434129068554.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57175" cy="161925"/>
                    </a:xfrm>
                    <a:prstGeom prst="rect">
                      <a:avLst/>
                    </a:prstGeom>
                    <a:noFill/>
                    <a:ln>
                      <a:noFill/>
                    </a:ln>
                  </pic:spPr>
                </pic:pic>
              </a:graphicData>
            </a:graphic>
          </wp:inline>
        </w:drawing>
      </w:r>
      <w:r w:rsidRPr="000C4DC1">
        <w:rPr>
          <w:rFonts w:ascii="宋体" w:hAnsi="宋体" w:cs="楷体_GB2312"/>
          <w:bCs/>
          <w:szCs w:val="21"/>
        </w:rPr>
        <w:t>为输入层节点数目，</w:t>
      </w:r>
      <w:r w:rsidRPr="000C4DC1">
        <w:rPr>
          <w:rFonts w:ascii="宋体" w:hAnsi="宋体" w:cs="楷体_GB2312"/>
          <w:bCs/>
          <w:noProof/>
          <w:szCs w:val="21"/>
        </w:rPr>
        <w:drawing>
          <wp:inline distT="0" distB="0" distL="0" distR="0" wp14:anchorId="242F8315" wp14:editId="4DC480AA">
            <wp:extent cx="180975" cy="171450"/>
            <wp:effectExtent l="0" t="0" r="9525" b="0"/>
            <wp:docPr id="55" name="图片 55" descr="http://images.cnitblog.com/blog/571227/201411/231434303909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cnitblog.com/blog/571227/201411/231434303909312.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80975" cy="171450"/>
                    </a:xfrm>
                    <a:prstGeom prst="rect">
                      <a:avLst/>
                    </a:prstGeom>
                    <a:noFill/>
                    <a:ln>
                      <a:noFill/>
                    </a:ln>
                  </pic:spPr>
                </pic:pic>
              </a:graphicData>
            </a:graphic>
          </wp:inline>
        </w:drawing>
      </w:r>
      <w:r w:rsidRPr="000C4DC1">
        <w:rPr>
          <w:rFonts w:ascii="宋体" w:hAnsi="宋体" w:cs="楷体_GB2312"/>
          <w:bCs/>
          <w:szCs w:val="21"/>
        </w:rPr>
        <w:t>为输出层节点数目，</w:t>
      </w:r>
      <w:r w:rsidRPr="000C4DC1">
        <w:rPr>
          <w:rFonts w:ascii="宋体" w:hAnsi="宋体" w:cs="楷体_GB2312"/>
          <w:bCs/>
          <w:noProof/>
          <w:szCs w:val="21"/>
        </w:rPr>
        <w:drawing>
          <wp:inline distT="0" distB="0" distL="0" distR="0" wp14:anchorId="0688D0E7" wp14:editId="49C2EAE9">
            <wp:extent cx="209550" cy="161925"/>
            <wp:effectExtent l="0" t="0" r="0" b="9525"/>
            <wp:docPr id="53" name="图片 53" descr="http://images.cnitblog.com/blog/571227/201411/231435141876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cnitblog.com/blog/571227/201411/231435141876266.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09550" cy="161925"/>
                    </a:xfrm>
                    <a:prstGeom prst="rect">
                      <a:avLst/>
                    </a:prstGeom>
                    <a:noFill/>
                    <a:ln>
                      <a:noFill/>
                    </a:ln>
                  </pic:spPr>
                </pic:pic>
              </a:graphicData>
            </a:graphic>
          </wp:inline>
        </w:drawing>
      </w:r>
      <w:r w:rsidRPr="000C4DC1">
        <w:rPr>
          <w:rFonts w:ascii="宋体" w:hAnsi="宋体" w:cs="楷体_GB2312"/>
          <w:bCs/>
          <w:szCs w:val="21"/>
        </w:rPr>
        <w:t>为</w:t>
      </w:r>
      <w:r w:rsidRPr="000C4DC1">
        <w:rPr>
          <w:rFonts w:ascii="宋体" w:hAnsi="宋体" w:cs="楷体_GB2312"/>
          <w:bCs/>
          <w:noProof/>
          <w:szCs w:val="21"/>
        </w:rPr>
        <w:drawing>
          <wp:inline distT="0" distB="0" distL="0" distR="0" wp14:anchorId="55BAC0F0" wp14:editId="78889E49">
            <wp:extent cx="666750" cy="180975"/>
            <wp:effectExtent l="0" t="0" r="0" b="9525"/>
            <wp:docPr id="52" name="图片 52" descr="http://images.cnitblog.com/blog/571227/201411/231435510155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cnitblog.com/blog/571227/201411/23143551015518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6750" cy="180975"/>
                    </a:xfrm>
                    <a:prstGeom prst="rect">
                      <a:avLst/>
                    </a:prstGeom>
                    <a:noFill/>
                    <a:ln>
                      <a:noFill/>
                    </a:ln>
                  </pic:spPr>
                </pic:pic>
              </a:graphicData>
            </a:graphic>
          </wp:inline>
        </w:drawing>
      </w:r>
      <w:r w:rsidRPr="000C4DC1">
        <w:rPr>
          <w:rFonts w:ascii="宋体" w:hAnsi="宋体" w:cs="楷体_GB2312"/>
          <w:bCs/>
          <w:szCs w:val="21"/>
        </w:rPr>
        <w:t>之间的调节常数。</w:t>
      </w:r>
    </w:p>
    <w:p w:rsidR="00D574DF" w:rsidRPr="0007258C" w:rsidRDefault="0007258C" w:rsidP="0007258C">
      <w:pPr>
        <w:snapToGrid w:val="0"/>
        <w:spacing w:afterLines="30" w:after="93" w:line="312" w:lineRule="auto"/>
        <w:ind w:firstLineChars="200" w:firstLine="422"/>
        <w:rPr>
          <w:rFonts w:ascii="宋体" w:hAnsi="宋体" w:cs="楷体_GB2312"/>
          <w:b/>
          <w:bCs/>
          <w:szCs w:val="21"/>
        </w:rPr>
      </w:pPr>
      <w:r w:rsidRPr="0007258C">
        <w:rPr>
          <w:rFonts w:ascii="宋体" w:hAnsi="宋体" w:cs="楷体_GB2312"/>
          <w:b/>
          <w:bCs/>
          <w:szCs w:val="21"/>
        </w:rPr>
        <w:t>c.</w:t>
      </w:r>
      <w:r w:rsidR="00D574DF" w:rsidRPr="0007258C">
        <w:rPr>
          <w:rFonts w:ascii="宋体" w:hAnsi="宋体" w:cs="楷体_GB2312"/>
          <w:b/>
          <w:bCs/>
          <w:szCs w:val="21"/>
        </w:rPr>
        <w:t>算法步骤</w:t>
      </w:r>
    </w:p>
    <w:p w:rsidR="00D574DF" w:rsidRPr="0007258C" w:rsidRDefault="00D574DF" w:rsidP="00F03251">
      <w:pPr>
        <w:pStyle w:val="a7"/>
        <w:numPr>
          <w:ilvl w:val="0"/>
          <w:numId w:val="11"/>
        </w:numPr>
        <w:snapToGrid w:val="0"/>
        <w:spacing w:afterLines="30" w:after="93" w:line="312" w:lineRule="auto"/>
        <w:ind w:firstLineChars="0"/>
        <w:rPr>
          <w:rFonts w:ascii="宋体" w:hAnsi="宋体" w:cs="楷体_GB2312"/>
          <w:bCs/>
          <w:szCs w:val="21"/>
        </w:rPr>
      </w:pPr>
      <w:r w:rsidRPr="0007258C">
        <w:rPr>
          <w:rFonts w:ascii="宋体" w:hAnsi="宋体" w:cs="楷体_GB2312"/>
          <w:bCs/>
          <w:szCs w:val="21"/>
        </w:rPr>
        <w:t>创建神经网络结构</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bCs/>
          <w:szCs w:val="21"/>
        </w:rPr>
        <w:t>隐藏层一般来说为一层，若为多层时，每层单元数默认相同，一般单元数大于输入层单元数，输入层单元数为特征数量</w:t>
      </w:r>
      <w:r w:rsidRPr="000C4DC1">
        <w:rPr>
          <w:rFonts w:ascii="宋体" w:hAnsi="宋体" w:cs="楷体_GB2312" w:hint="eastAsia"/>
          <w:bCs/>
          <w:szCs w:val="21"/>
        </w:rPr>
        <w:t>。</w:t>
      </w:r>
      <w:r w:rsidRPr="000C4DC1">
        <w:rPr>
          <w:rFonts w:ascii="宋体" w:hAnsi="宋体" w:cs="楷体_GB2312"/>
          <w:bCs/>
          <w:szCs w:val="21"/>
        </w:rPr>
        <w:t>隐层单元数</w:t>
      </w:r>
      <w:r w:rsidRPr="000C4DC1">
        <w:rPr>
          <w:rFonts w:ascii="宋体" w:hAnsi="宋体" w:cs="楷体_GB2312" w:hint="eastAsia"/>
          <w:bCs/>
          <w:szCs w:val="21"/>
        </w:rPr>
        <w:t>M</w:t>
      </w:r>
      <w:r w:rsidRPr="000C4DC1">
        <w:rPr>
          <w:rFonts w:ascii="宋体" w:hAnsi="宋体" w:cs="楷体_GB2312"/>
          <w:bCs/>
          <w:szCs w:val="21"/>
        </w:rPr>
        <w:t>满足</w:t>
      </w:r>
      <w:r w:rsidRPr="000C4DC1">
        <w:rPr>
          <w:rFonts w:ascii="宋体" w:hAnsi="宋体" w:cs="楷体_GB2312" w:hint="eastAsia"/>
          <w:bCs/>
          <w:szCs w:val="21"/>
        </w:rPr>
        <w:t>M&gt;</w:t>
      </w:r>
      <m:oMath>
        <m:func>
          <m:funcPr>
            <m:ctrlPr>
              <w:rPr>
                <w:rFonts w:ascii="Cambria Math" w:hAnsi="Cambria Math" w:cs="楷体_GB2312"/>
                <w:bCs/>
                <w:szCs w:val="21"/>
              </w:rPr>
            </m:ctrlPr>
          </m:funcPr>
          <m:fName>
            <m:sSub>
              <m:sSubPr>
                <m:ctrlPr>
                  <w:rPr>
                    <w:rFonts w:ascii="Cambria Math" w:hAnsi="Cambria Math" w:cs="楷体_GB2312"/>
                    <w:bCs/>
                    <w:szCs w:val="21"/>
                  </w:rPr>
                </m:ctrlPr>
              </m:sSubPr>
              <m:e>
                <m:r>
                  <m:rPr>
                    <m:sty m:val="p"/>
                  </m:rPr>
                  <w:rPr>
                    <w:rFonts w:ascii="Cambria Math" w:hAnsi="Cambria Math" w:cs="楷体_GB2312"/>
                    <w:szCs w:val="21"/>
                  </w:rPr>
                  <m:t>log</m:t>
                </m:r>
              </m:e>
              <m:sub>
                <m:r>
                  <m:rPr>
                    <m:sty m:val="p"/>
                  </m:rPr>
                  <w:rPr>
                    <w:rFonts w:ascii="Cambria Math" w:hAnsi="Cambria Math" w:cs="楷体_GB2312"/>
                    <w:szCs w:val="21"/>
                  </w:rPr>
                  <m:t>2</m:t>
                </m:r>
              </m:sub>
            </m:sSub>
          </m:fName>
          <m:e>
            <m:r>
              <m:rPr>
                <m:sty m:val="p"/>
              </m:rPr>
              <w:rPr>
                <w:rFonts w:ascii="Cambria Math" w:hAnsi="Cambria Math" w:cs="楷体_GB2312"/>
                <w:szCs w:val="21"/>
              </w:rPr>
              <m:t>m</m:t>
            </m:r>
          </m:e>
        </m:func>
      </m:oMath>
      <w:r w:rsidRPr="000C4DC1">
        <w:rPr>
          <w:rFonts w:ascii="宋体" w:hAnsi="宋体" w:cs="楷体_GB2312"/>
          <w:bCs/>
          <w:szCs w:val="21"/>
        </w:rPr>
        <w:t>，其中</w:t>
      </w:r>
      <w:r w:rsidRPr="000C4DC1">
        <w:rPr>
          <w:rFonts w:ascii="宋体" w:hAnsi="宋体" w:cs="楷体_GB2312" w:hint="eastAsia"/>
          <w:bCs/>
          <w:szCs w:val="21"/>
        </w:rPr>
        <w:t>m</w:t>
      </w:r>
      <w:r w:rsidRPr="000C4DC1">
        <w:rPr>
          <w:rFonts w:ascii="宋体" w:hAnsi="宋体" w:cs="楷体_GB2312"/>
          <w:bCs/>
          <w:szCs w:val="21"/>
        </w:rPr>
        <w:t>表示训练样本数</w:t>
      </w:r>
      <w:r w:rsidRPr="000C4DC1">
        <w:rPr>
          <w:rFonts w:ascii="宋体" w:hAnsi="宋体" w:cs="楷体_GB2312" w:hint="eastAsia"/>
          <w:bCs/>
          <w:szCs w:val="21"/>
        </w:rPr>
        <w:t>。</w:t>
      </w:r>
    </w:p>
    <w:p w:rsidR="00D574DF" w:rsidRPr="000C4DC1" w:rsidRDefault="00D574DF" w:rsidP="00F03251">
      <w:pPr>
        <w:pStyle w:val="a7"/>
        <w:numPr>
          <w:ilvl w:val="0"/>
          <w:numId w:val="11"/>
        </w:numPr>
        <w:snapToGrid w:val="0"/>
        <w:spacing w:afterLines="30" w:after="93" w:line="312" w:lineRule="auto"/>
        <w:ind w:firstLineChars="0"/>
        <w:rPr>
          <w:rFonts w:ascii="宋体" w:hAnsi="宋体" w:cs="楷体_GB2312"/>
          <w:bCs/>
          <w:szCs w:val="21"/>
        </w:rPr>
      </w:pPr>
      <w:r w:rsidRPr="000C4DC1">
        <w:rPr>
          <w:rFonts w:ascii="宋体" w:hAnsi="宋体" w:cs="楷体_GB2312"/>
          <w:bCs/>
          <w:szCs w:val="21"/>
        </w:rPr>
        <w:t>初始化网络权重</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bCs/>
          <w:szCs w:val="21"/>
        </w:rPr>
        <w:t>随机初始化一个很小的值，不能全置为0，全置为0后每次更新权重都会是一样的结果</w:t>
      </w:r>
      <w:r w:rsidRPr="000C4DC1">
        <w:rPr>
          <w:rFonts w:ascii="宋体" w:hAnsi="宋体" w:cs="楷体_GB2312" w:hint="eastAsia"/>
          <w:bCs/>
          <w:szCs w:val="21"/>
        </w:rPr>
        <w:t>。</w:t>
      </w:r>
    </w:p>
    <w:p w:rsidR="00D574DF" w:rsidRPr="000C4DC1" w:rsidRDefault="00D574DF" w:rsidP="00F03251">
      <w:pPr>
        <w:pStyle w:val="a7"/>
        <w:numPr>
          <w:ilvl w:val="0"/>
          <w:numId w:val="11"/>
        </w:numPr>
        <w:snapToGrid w:val="0"/>
        <w:spacing w:afterLines="30" w:after="93" w:line="312" w:lineRule="auto"/>
        <w:ind w:firstLineChars="0"/>
        <w:rPr>
          <w:rFonts w:ascii="宋体" w:hAnsi="宋体" w:cs="楷体_GB2312"/>
          <w:bCs/>
          <w:szCs w:val="21"/>
        </w:rPr>
      </w:pPr>
      <w:r w:rsidRPr="000C4DC1">
        <w:rPr>
          <w:rFonts w:ascii="宋体" w:hAnsi="宋体" w:cs="楷体_GB2312"/>
          <w:bCs/>
          <w:szCs w:val="21"/>
        </w:rPr>
        <w:t>将</w:t>
      </w:r>
      <w:r w:rsidRPr="000C4DC1">
        <w:rPr>
          <w:rFonts w:ascii="宋体" w:hAnsi="宋体" w:cs="楷体_GB2312" w:hint="eastAsia"/>
          <w:bCs/>
          <w:szCs w:val="21"/>
        </w:rPr>
        <w:t>m</w:t>
      </w:r>
      <w:r w:rsidRPr="000C4DC1">
        <w:rPr>
          <w:rFonts w:ascii="宋体" w:hAnsi="宋体" w:cs="楷体_GB2312"/>
          <w:bCs/>
          <w:szCs w:val="21"/>
        </w:rPr>
        <w:t>个训练样本循环输入模型中进行训练</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bCs/>
          <w:szCs w:val="21"/>
        </w:rPr>
        <w:t>前向传播计算每个神经单元的输出</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bCs/>
          <w:szCs w:val="21"/>
        </w:rPr>
        <w:t>反向计算隐藏层误差</w:t>
      </w:r>
      <w:r w:rsidRPr="000C4DC1">
        <w:rPr>
          <w:rFonts w:ascii="宋体" w:hAnsi="宋体" w:cs="楷体_GB2312" w:hint="eastAsia"/>
          <w:bCs/>
          <w:szCs w:val="21"/>
        </w:rPr>
        <w:t>：</w:t>
      </w:r>
    </w:p>
    <w:p w:rsidR="00D574DF" w:rsidRPr="00E506FD" w:rsidRDefault="00D574DF" w:rsidP="00E506FD">
      <w:pPr>
        <w:snapToGrid w:val="0"/>
        <w:spacing w:afterLines="30" w:after="93" w:line="312" w:lineRule="auto"/>
        <w:jc w:val="center"/>
        <w:rPr>
          <w:rFonts w:ascii="宋体" w:hAnsi="宋体" w:cs="楷体_GB2312"/>
          <w:szCs w:val="21"/>
        </w:rPr>
      </w:pPr>
      <w:r w:rsidRPr="00E506FD">
        <w:rPr>
          <w:rFonts w:ascii="宋体" w:hAnsi="宋体" w:cs="楷体_GB2312"/>
          <w:noProof/>
          <w:szCs w:val="21"/>
        </w:rPr>
        <w:lastRenderedPageBreak/>
        <w:drawing>
          <wp:inline distT="0" distB="0" distL="0" distR="0" wp14:anchorId="2C2D5453" wp14:editId="6208CD17">
            <wp:extent cx="2333625" cy="466725"/>
            <wp:effectExtent l="0" t="0" r="9525" b="9525"/>
            <wp:docPr id="51" name="图片 51" descr="https://pic4.zhimg.com/v2-7d34a0b298489a35d2f0b58d39d9fe37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pic4.zhimg.com/v2-7d34a0b298489a35d2f0b58d39d9fe37_b.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333625" cy="466725"/>
                    </a:xfrm>
                    <a:prstGeom prst="rect">
                      <a:avLst/>
                    </a:prstGeom>
                    <a:noFill/>
                    <a:ln>
                      <a:noFill/>
                    </a:ln>
                  </pic:spPr>
                </pic:pic>
              </a:graphicData>
            </a:graphic>
          </wp:inline>
        </w:drawing>
      </w:r>
    </w:p>
    <w:p w:rsidR="00D574DF" w:rsidRPr="0007258C" w:rsidRDefault="0007258C" w:rsidP="0007258C">
      <w:pPr>
        <w:snapToGrid w:val="0"/>
        <w:spacing w:afterLines="30" w:after="93" w:line="312" w:lineRule="auto"/>
        <w:ind w:firstLineChars="200" w:firstLine="422"/>
        <w:rPr>
          <w:rFonts w:ascii="宋体" w:hAnsi="宋体" w:cs="楷体_GB2312"/>
          <w:b/>
          <w:bCs/>
          <w:szCs w:val="21"/>
        </w:rPr>
      </w:pPr>
      <w:r w:rsidRPr="0007258C">
        <w:rPr>
          <w:rFonts w:ascii="宋体" w:hAnsi="宋体" w:cs="楷体_GB2312"/>
          <w:b/>
          <w:bCs/>
          <w:szCs w:val="21"/>
        </w:rPr>
        <w:t>d.</w:t>
      </w:r>
      <w:r w:rsidR="00D574DF" w:rsidRPr="0007258C">
        <w:rPr>
          <w:rFonts w:ascii="宋体" w:hAnsi="宋体" w:cs="楷体_GB2312"/>
          <w:b/>
          <w:bCs/>
          <w:szCs w:val="21"/>
        </w:rPr>
        <w:t>BP</w:t>
      </w:r>
      <w:r w:rsidR="00D574DF" w:rsidRPr="0007258C">
        <w:rPr>
          <w:rFonts w:ascii="宋体" w:hAnsi="宋体" w:cs="楷体_GB2312" w:hint="eastAsia"/>
          <w:b/>
          <w:bCs/>
          <w:szCs w:val="21"/>
        </w:rPr>
        <w:t>网络适应的</w:t>
      </w:r>
      <w:r w:rsidR="00D574DF" w:rsidRPr="0007258C">
        <w:rPr>
          <w:rFonts w:ascii="宋体" w:hAnsi="宋体" w:cs="楷体_GB2312"/>
          <w:b/>
          <w:bCs/>
          <w:szCs w:val="21"/>
        </w:rPr>
        <w:t>场景</w:t>
      </w:r>
    </w:p>
    <w:p w:rsidR="00D574DF" w:rsidRPr="008444FE" w:rsidRDefault="00D574DF" w:rsidP="00F03251">
      <w:pPr>
        <w:pStyle w:val="a7"/>
        <w:numPr>
          <w:ilvl w:val="0"/>
          <w:numId w:val="3"/>
        </w:numPr>
        <w:snapToGrid w:val="0"/>
        <w:spacing w:afterLines="30" w:after="93" w:line="312" w:lineRule="auto"/>
        <w:ind w:firstLineChars="0"/>
        <w:rPr>
          <w:rFonts w:ascii="宋体" w:hAnsi="宋体" w:cs="楷体_GB2312"/>
          <w:bCs/>
          <w:szCs w:val="21"/>
        </w:rPr>
      </w:pPr>
      <w:r w:rsidRPr="008444FE">
        <w:rPr>
          <w:rFonts w:ascii="宋体" w:hAnsi="宋体" w:cs="楷体_GB2312"/>
          <w:bCs/>
          <w:szCs w:val="21"/>
        </w:rPr>
        <w:t>网络实质上实现了一个从输入到输出的映射功能，而数学理论已证明它具有实现任何复杂非线性映射的功能。这使得它特别适合于求解内部机制复杂的问题；</w:t>
      </w:r>
    </w:p>
    <w:p w:rsidR="00D574DF" w:rsidRPr="008444FE" w:rsidRDefault="00D574DF" w:rsidP="00F03251">
      <w:pPr>
        <w:pStyle w:val="a7"/>
        <w:numPr>
          <w:ilvl w:val="0"/>
          <w:numId w:val="3"/>
        </w:numPr>
        <w:snapToGrid w:val="0"/>
        <w:spacing w:afterLines="30" w:after="93" w:line="312" w:lineRule="auto"/>
        <w:ind w:firstLineChars="0"/>
        <w:rPr>
          <w:rFonts w:ascii="宋体" w:hAnsi="宋体" w:cs="楷体_GB2312"/>
          <w:bCs/>
          <w:szCs w:val="21"/>
        </w:rPr>
      </w:pPr>
      <w:r w:rsidRPr="008444FE">
        <w:rPr>
          <w:rFonts w:ascii="宋体" w:hAnsi="宋体" w:cs="楷体_GB2312"/>
          <w:bCs/>
          <w:szCs w:val="21"/>
        </w:rPr>
        <w:t>网络能通过学习带正确答案的实例集自动提取“合理的”求解规则，即具有自学习能力；</w:t>
      </w:r>
    </w:p>
    <w:p w:rsidR="00D574DF" w:rsidRPr="008444FE" w:rsidRDefault="00D574DF" w:rsidP="00F03251">
      <w:pPr>
        <w:pStyle w:val="a7"/>
        <w:numPr>
          <w:ilvl w:val="0"/>
          <w:numId w:val="3"/>
        </w:numPr>
        <w:snapToGrid w:val="0"/>
        <w:spacing w:afterLines="30" w:after="93" w:line="312" w:lineRule="auto"/>
        <w:ind w:firstLineChars="0"/>
        <w:rPr>
          <w:rFonts w:ascii="宋体" w:hAnsi="宋体" w:cs="楷体_GB2312"/>
          <w:bCs/>
          <w:szCs w:val="21"/>
        </w:rPr>
      </w:pPr>
      <w:r w:rsidRPr="008444FE">
        <w:rPr>
          <w:rFonts w:ascii="宋体" w:hAnsi="宋体" w:cs="楷体_GB2312"/>
          <w:bCs/>
          <w:szCs w:val="21"/>
        </w:rPr>
        <w:t>网络具有一定的推广、概括能力。</w:t>
      </w:r>
    </w:p>
    <w:p w:rsidR="00D574DF" w:rsidRPr="0007258C" w:rsidRDefault="0007258C" w:rsidP="0007258C">
      <w:pPr>
        <w:snapToGrid w:val="0"/>
        <w:spacing w:afterLines="30" w:after="93" w:line="312" w:lineRule="auto"/>
        <w:ind w:firstLineChars="200" w:firstLine="422"/>
        <w:rPr>
          <w:rFonts w:ascii="宋体" w:hAnsi="宋体" w:cs="楷体_GB2312"/>
          <w:b/>
          <w:bCs/>
          <w:szCs w:val="21"/>
        </w:rPr>
      </w:pPr>
      <w:r w:rsidRPr="0007258C">
        <w:rPr>
          <w:rFonts w:ascii="宋体" w:hAnsi="宋体" w:cs="楷体_GB2312"/>
          <w:b/>
          <w:bCs/>
          <w:szCs w:val="21"/>
        </w:rPr>
        <w:t>e.</w:t>
      </w:r>
      <w:r w:rsidR="00D574DF" w:rsidRPr="0007258C">
        <w:rPr>
          <w:rFonts w:ascii="宋体" w:hAnsi="宋体" w:cs="楷体_GB2312" w:hint="eastAsia"/>
          <w:b/>
          <w:bCs/>
          <w:szCs w:val="21"/>
        </w:rPr>
        <w:t>网络训练需要解决的难题</w:t>
      </w:r>
    </w:p>
    <w:p w:rsidR="00D574DF" w:rsidRPr="008444FE" w:rsidRDefault="00D574DF" w:rsidP="00F03251">
      <w:pPr>
        <w:pStyle w:val="a7"/>
        <w:numPr>
          <w:ilvl w:val="0"/>
          <w:numId w:val="4"/>
        </w:numPr>
        <w:snapToGrid w:val="0"/>
        <w:spacing w:afterLines="30" w:after="93" w:line="312" w:lineRule="auto"/>
        <w:ind w:firstLineChars="0"/>
        <w:rPr>
          <w:rFonts w:ascii="宋体" w:hAnsi="宋体" w:cs="楷体_GB2312"/>
          <w:bCs/>
          <w:szCs w:val="21"/>
        </w:rPr>
      </w:pPr>
      <w:r w:rsidRPr="008444FE">
        <w:rPr>
          <w:rFonts w:ascii="宋体" w:hAnsi="宋体" w:cs="楷体_GB2312"/>
          <w:bCs/>
          <w:szCs w:val="21"/>
        </w:rPr>
        <w:t>从数学角度看，BP算法为一种局部搜索的优化方法，但它要解决的问题为求解复杂非线性函数的全局极值，因此，算法很有可能陷入局部极值，使训练失败；</w:t>
      </w:r>
    </w:p>
    <w:p w:rsidR="00D574DF" w:rsidRPr="008444FE" w:rsidRDefault="00D574DF" w:rsidP="00F03251">
      <w:pPr>
        <w:pStyle w:val="a7"/>
        <w:numPr>
          <w:ilvl w:val="0"/>
          <w:numId w:val="4"/>
        </w:numPr>
        <w:snapToGrid w:val="0"/>
        <w:spacing w:afterLines="30" w:after="93" w:line="312" w:lineRule="auto"/>
        <w:ind w:firstLineChars="0"/>
        <w:rPr>
          <w:rFonts w:ascii="宋体" w:hAnsi="宋体" w:cs="楷体_GB2312"/>
          <w:bCs/>
          <w:szCs w:val="21"/>
        </w:rPr>
      </w:pPr>
      <w:r w:rsidRPr="008444FE">
        <w:rPr>
          <w:rFonts w:ascii="宋体" w:hAnsi="宋体" w:cs="楷体_GB2312"/>
          <w:bCs/>
          <w:szCs w:val="21"/>
        </w:rPr>
        <w:t>网络的逼近、推广能力同学习样本的典型性密切相关，而从问题中选取典型样本实例组成训练集是一个很困难的问题。</w:t>
      </w:r>
    </w:p>
    <w:p w:rsidR="00D574DF" w:rsidRPr="008444FE" w:rsidRDefault="00D574DF" w:rsidP="00F03251">
      <w:pPr>
        <w:pStyle w:val="a7"/>
        <w:numPr>
          <w:ilvl w:val="0"/>
          <w:numId w:val="4"/>
        </w:numPr>
        <w:snapToGrid w:val="0"/>
        <w:spacing w:afterLines="30" w:after="93" w:line="312" w:lineRule="auto"/>
        <w:ind w:firstLineChars="0"/>
        <w:rPr>
          <w:rFonts w:ascii="宋体" w:hAnsi="宋体" w:cs="楷体_GB2312"/>
          <w:bCs/>
          <w:szCs w:val="21"/>
        </w:rPr>
      </w:pPr>
      <w:r w:rsidRPr="008444FE">
        <w:rPr>
          <w:rFonts w:ascii="宋体" w:hAnsi="宋体" w:cs="楷体_GB2312"/>
          <w:bCs/>
          <w:szCs w:val="21"/>
        </w:rPr>
        <w:t>难以解决应用问题的实例规模和网络规模间的矛盾。这涉及到网络容量的可能性与可行性的关系问题，即学习复杂性问题；</w:t>
      </w:r>
    </w:p>
    <w:p w:rsidR="00D574DF" w:rsidRPr="008444FE" w:rsidRDefault="00D574DF" w:rsidP="00F03251">
      <w:pPr>
        <w:pStyle w:val="a7"/>
        <w:numPr>
          <w:ilvl w:val="0"/>
          <w:numId w:val="4"/>
        </w:numPr>
        <w:snapToGrid w:val="0"/>
        <w:spacing w:afterLines="30" w:after="93" w:line="312" w:lineRule="auto"/>
        <w:ind w:firstLineChars="0"/>
        <w:rPr>
          <w:rFonts w:ascii="宋体" w:hAnsi="宋体" w:cs="楷体_GB2312"/>
          <w:bCs/>
          <w:szCs w:val="21"/>
        </w:rPr>
      </w:pPr>
      <w:r w:rsidRPr="008444FE">
        <w:rPr>
          <w:rFonts w:ascii="宋体" w:hAnsi="宋体" w:cs="楷体_GB2312"/>
          <w:bCs/>
          <w:szCs w:val="21"/>
        </w:rPr>
        <w:t>网络结构的选择尚无一种统一而完整的理论指导，一般只能由经验选定。为此，有人称神经网络的结构选择为一种艺术。而网络的结构直接影响网络的逼近能力及推广性质。因此，应用中如何选择合适的网络结构是一个重要的问题；</w:t>
      </w:r>
    </w:p>
    <w:p w:rsidR="00D574DF" w:rsidRPr="008444FE" w:rsidRDefault="00D574DF" w:rsidP="00F03251">
      <w:pPr>
        <w:pStyle w:val="a7"/>
        <w:numPr>
          <w:ilvl w:val="0"/>
          <w:numId w:val="4"/>
        </w:numPr>
        <w:snapToGrid w:val="0"/>
        <w:spacing w:afterLines="30" w:after="93" w:line="312" w:lineRule="auto"/>
        <w:ind w:firstLineChars="0"/>
        <w:rPr>
          <w:rFonts w:ascii="宋体" w:hAnsi="宋体" w:cs="楷体_GB2312"/>
          <w:bCs/>
          <w:szCs w:val="21"/>
        </w:rPr>
      </w:pPr>
      <w:r w:rsidRPr="008444FE">
        <w:rPr>
          <w:rFonts w:ascii="宋体" w:hAnsi="宋体" w:cs="楷体_GB2312"/>
          <w:bCs/>
          <w:szCs w:val="21"/>
        </w:rPr>
        <w:t>新加入的样本要影</w:t>
      </w:r>
      <w:r w:rsidR="008444FE">
        <w:rPr>
          <w:rFonts w:ascii="宋体" w:hAnsi="宋体" w:cs="楷体_GB2312"/>
          <w:bCs/>
          <w:szCs w:val="21"/>
        </w:rPr>
        <w:t>响已学习成功的网络，而且刻画每个输入样本的特征的数目也必须相同</w:t>
      </w:r>
      <w:r w:rsidR="008444FE">
        <w:rPr>
          <w:rFonts w:ascii="宋体" w:hAnsi="宋体" w:cs="楷体_GB2312" w:hint="eastAsia"/>
          <w:bCs/>
          <w:szCs w:val="21"/>
        </w:rPr>
        <w:t>。</w:t>
      </w:r>
    </w:p>
    <w:p w:rsidR="00D574DF" w:rsidRPr="0007258C" w:rsidRDefault="0007258C" w:rsidP="0007258C">
      <w:pPr>
        <w:snapToGrid w:val="0"/>
        <w:spacing w:afterLines="30" w:after="93" w:line="312" w:lineRule="auto"/>
        <w:ind w:firstLineChars="200" w:firstLine="422"/>
        <w:rPr>
          <w:rFonts w:ascii="宋体" w:hAnsi="宋体" w:cs="楷体_GB2312"/>
          <w:b/>
          <w:bCs/>
          <w:szCs w:val="21"/>
        </w:rPr>
      </w:pPr>
      <w:r w:rsidRPr="0007258C">
        <w:rPr>
          <w:rFonts w:ascii="宋体" w:hAnsi="宋体" w:cs="楷体_GB2312"/>
          <w:b/>
          <w:bCs/>
          <w:szCs w:val="21"/>
        </w:rPr>
        <w:t>f.</w:t>
      </w:r>
      <w:r w:rsidR="00D574DF" w:rsidRPr="0007258C">
        <w:rPr>
          <w:rFonts w:ascii="宋体" w:hAnsi="宋体" w:cs="楷体_GB2312" w:hint="eastAsia"/>
          <w:b/>
          <w:bCs/>
          <w:szCs w:val="21"/>
        </w:rPr>
        <w:t>提高B</w:t>
      </w:r>
      <w:r w:rsidR="00D574DF" w:rsidRPr="0007258C">
        <w:rPr>
          <w:rFonts w:ascii="宋体" w:hAnsi="宋体" w:cs="楷体_GB2312"/>
          <w:b/>
          <w:bCs/>
          <w:szCs w:val="21"/>
        </w:rPr>
        <w:t>P</w:t>
      </w:r>
      <w:r w:rsidR="00D574DF" w:rsidRPr="0007258C">
        <w:rPr>
          <w:rFonts w:ascii="宋体" w:hAnsi="宋体" w:cs="楷体_GB2312" w:hint="eastAsia"/>
          <w:b/>
          <w:bCs/>
          <w:szCs w:val="21"/>
        </w:rPr>
        <w:t>网络收敛速度的方法归纳为三类</w:t>
      </w:r>
    </w:p>
    <w:p w:rsidR="00D574DF" w:rsidRPr="008444FE" w:rsidRDefault="00D574DF" w:rsidP="00F03251">
      <w:pPr>
        <w:pStyle w:val="a7"/>
        <w:numPr>
          <w:ilvl w:val="0"/>
          <w:numId w:val="5"/>
        </w:numPr>
        <w:snapToGrid w:val="0"/>
        <w:spacing w:afterLines="30" w:after="93" w:line="312" w:lineRule="auto"/>
        <w:ind w:firstLineChars="0"/>
        <w:rPr>
          <w:rFonts w:ascii="宋体" w:hAnsi="宋体" w:cs="楷体_GB2312"/>
          <w:bCs/>
          <w:szCs w:val="21"/>
        </w:rPr>
      </w:pPr>
      <w:r w:rsidRPr="008444FE">
        <w:rPr>
          <w:rFonts w:ascii="宋体" w:hAnsi="宋体" w:cs="楷体_GB2312" w:hint="eastAsia"/>
          <w:bCs/>
          <w:szCs w:val="21"/>
        </w:rPr>
        <w:t>优化</w:t>
      </w:r>
      <w:r w:rsidRPr="008444FE">
        <w:rPr>
          <w:rFonts w:ascii="宋体" w:hAnsi="宋体" w:cs="楷体_GB2312"/>
          <w:bCs/>
          <w:szCs w:val="21"/>
        </w:rPr>
        <w:t>网络学习率的变化方式来提高训练速度的方法。如</w:t>
      </w:r>
      <w:r w:rsidRPr="008444FE">
        <w:rPr>
          <w:rFonts w:ascii="宋体" w:hAnsi="宋体" w:cs="楷体_GB2312" w:hint="eastAsia"/>
          <w:bCs/>
          <w:szCs w:val="21"/>
        </w:rPr>
        <w:t>：</w:t>
      </w:r>
      <w:r w:rsidRPr="008444FE">
        <w:rPr>
          <w:rFonts w:ascii="宋体" w:hAnsi="宋体" w:cs="楷体_GB2312"/>
          <w:bCs/>
          <w:szCs w:val="21"/>
        </w:rPr>
        <w:t>动量项法</w:t>
      </w:r>
      <w:r w:rsidRPr="008444FE">
        <w:rPr>
          <w:rFonts w:ascii="宋体" w:hAnsi="宋体" w:cs="楷体_GB2312" w:hint="eastAsia"/>
          <w:bCs/>
          <w:szCs w:val="21"/>
        </w:rPr>
        <w:t>、</w:t>
      </w:r>
      <w:r w:rsidRPr="008444FE">
        <w:rPr>
          <w:rFonts w:ascii="宋体" w:hAnsi="宋体" w:cs="楷体_GB2312"/>
          <w:bCs/>
          <w:szCs w:val="21"/>
        </w:rPr>
        <w:t>自适应学习</w:t>
      </w:r>
      <w:r w:rsidRPr="008444FE">
        <w:rPr>
          <w:rFonts w:ascii="宋体" w:hAnsi="宋体" w:cs="楷体_GB2312" w:hint="eastAsia"/>
          <w:bCs/>
          <w:szCs w:val="21"/>
        </w:rPr>
        <w:t>率</w:t>
      </w:r>
      <w:r w:rsidR="008444FE">
        <w:rPr>
          <w:rFonts w:ascii="宋体" w:hAnsi="宋体" w:cs="楷体_GB2312"/>
          <w:bCs/>
          <w:szCs w:val="21"/>
        </w:rPr>
        <w:t>法、共轭梯度法、牛顿迭代法等</w:t>
      </w:r>
      <w:r w:rsidR="008444FE">
        <w:rPr>
          <w:rFonts w:ascii="宋体" w:hAnsi="宋体" w:cs="楷体_GB2312" w:hint="eastAsia"/>
          <w:bCs/>
          <w:szCs w:val="21"/>
        </w:rPr>
        <w:t>；</w:t>
      </w:r>
    </w:p>
    <w:p w:rsidR="00D574DF" w:rsidRPr="008444FE" w:rsidRDefault="00D574DF" w:rsidP="00F03251">
      <w:pPr>
        <w:pStyle w:val="a7"/>
        <w:numPr>
          <w:ilvl w:val="0"/>
          <w:numId w:val="5"/>
        </w:numPr>
        <w:snapToGrid w:val="0"/>
        <w:spacing w:afterLines="30" w:after="93" w:line="312" w:lineRule="auto"/>
        <w:ind w:firstLineChars="0"/>
        <w:rPr>
          <w:rFonts w:ascii="宋体" w:hAnsi="宋体" w:cs="楷体_GB2312"/>
          <w:bCs/>
          <w:szCs w:val="21"/>
        </w:rPr>
      </w:pPr>
      <w:r w:rsidRPr="008444FE">
        <w:rPr>
          <w:rFonts w:ascii="宋体" w:hAnsi="宋体" w:cs="楷体_GB2312" w:hint="eastAsia"/>
          <w:bCs/>
          <w:szCs w:val="21"/>
        </w:rPr>
        <w:t>优化</w:t>
      </w:r>
      <w:r w:rsidRPr="008444FE">
        <w:rPr>
          <w:rFonts w:ascii="宋体" w:hAnsi="宋体" w:cs="楷体_GB2312"/>
          <w:bCs/>
          <w:szCs w:val="21"/>
        </w:rPr>
        <w:t>网络初始参数方式来提高训练速度的方法。如</w:t>
      </w:r>
      <w:r w:rsidRPr="008444FE">
        <w:rPr>
          <w:rFonts w:ascii="宋体" w:hAnsi="宋体" w:cs="楷体_GB2312" w:hint="eastAsia"/>
          <w:bCs/>
          <w:szCs w:val="21"/>
        </w:rPr>
        <w:t>：</w:t>
      </w:r>
      <w:r w:rsidRPr="008444FE">
        <w:rPr>
          <w:rFonts w:ascii="宋体" w:hAnsi="宋体" w:cs="楷体_GB2312"/>
          <w:bCs/>
          <w:szCs w:val="21"/>
        </w:rPr>
        <w:t>对输入初始参数和网络连接权重参数进行归一化</w:t>
      </w:r>
      <w:r w:rsidRPr="008444FE">
        <w:rPr>
          <w:rFonts w:ascii="宋体" w:hAnsi="宋体" w:cs="楷体_GB2312" w:hint="eastAsia"/>
          <w:bCs/>
          <w:szCs w:val="21"/>
        </w:rPr>
        <w:t>等</w:t>
      </w:r>
      <w:r w:rsidR="008444FE">
        <w:rPr>
          <w:rFonts w:ascii="宋体" w:hAnsi="宋体" w:cs="楷体_GB2312" w:hint="eastAsia"/>
          <w:bCs/>
          <w:szCs w:val="21"/>
        </w:rPr>
        <w:t>；</w:t>
      </w:r>
    </w:p>
    <w:p w:rsidR="00D574DF" w:rsidRPr="008444FE" w:rsidRDefault="00D574DF" w:rsidP="00F03251">
      <w:pPr>
        <w:pStyle w:val="a7"/>
        <w:numPr>
          <w:ilvl w:val="0"/>
          <w:numId w:val="5"/>
        </w:numPr>
        <w:snapToGrid w:val="0"/>
        <w:spacing w:afterLines="30" w:after="93" w:line="312" w:lineRule="auto"/>
        <w:ind w:firstLineChars="0"/>
        <w:rPr>
          <w:rFonts w:ascii="宋体" w:hAnsi="宋体" w:cs="楷体_GB2312"/>
          <w:bCs/>
          <w:szCs w:val="21"/>
        </w:rPr>
      </w:pPr>
      <w:r w:rsidRPr="008444FE">
        <w:rPr>
          <w:rFonts w:ascii="宋体" w:hAnsi="宋体" w:cs="楷体_GB2312" w:hint="eastAsia"/>
          <w:bCs/>
          <w:szCs w:val="21"/>
        </w:rPr>
        <w:t>优化</w:t>
      </w:r>
      <w:r w:rsidRPr="008444FE">
        <w:rPr>
          <w:rFonts w:ascii="宋体" w:hAnsi="宋体" w:cs="楷体_GB2312"/>
          <w:bCs/>
          <w:szCs w:val="21"/>
        </w:rPr>
        <w:t>网络学习结构的参数来提高训练速度的方法。如</w:t>
      </w:r>
      <w:r w:rsidRPr="008444FE">
        <w:rPr>
          <w:rFonts w:ascii="宋体" w:hAnsi="宋体" w:cs="楷体_GB2312" w:hint="eastAsia"/>
          <w:bCs/>
          <w:szCs w:val="21"/>
        </w:rPr>
        <w:t>：</w:t>
      </w:r>
      <w:r w:rsidRPr="008444FE">
        <w:rPr>
          <w:rFonts w:ascii="宋体" w:hAnsi="宋体" w:cs="楷体_GB2312"/>
          <w:bCs/>
          <w:szCs w:val="21"/>
        </w:rPr>
        <w:t>误差函数修正法、激励函数选取</w:t>
      </w:r>
      <w:r w:rsidRPr="008444FE">
        <w:rPr>
          <w:rFonts w:ascii="宋体" w:hAnsi="宋体" w:cs="楷体_GB2312" w:hint="eastAsia"/>
          <w:bCs/>
          <w:szCs w:val="21"/>
        </w:rPr>
        <w:t>法</w:t>
      </w:r>
      <w:r w:rsidRPr="008444FE">
        <w:rPr>
          <w:rFonts w:ascii="宋体" w:hAnsi="宋体" w:cs="楷体_GB2312"/>
          <w:bCs/>
          <w:szCs w:val="21"/>
        </w:rPr>
        <w:t>等</w:t>
      </w:r>
      <w:r w:rsidRPr="008444FE">
        <w:rPr>
          <w:rFonts w:ascii="宋体" w:hAnsi="宋体" w:cs="楷体_GB2312" w:hint="eastAsia"/>
          <w:bCs/>
          <w:szCs w:val="21"/>
        </w:rPr>
        <w:t>。</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bCs/>
          <w:szCs w:val="21"/>
        </w:rPr>
        <w:t>网络的预测能力（也称泛化能力、推广能力）与训练能力（也称逼近能力、学习能力）的矛盾。一般情况下，训练能力差时，预测能力也差，并且一定程度上，随训练能力地提高，预测能力也提高。但这种趋势有一个极限，当达到此极限时，随训练能力的提高，预测能力反而下降，即出现所谓“过拟合”现象。此时，网络学习了过多的样本细节，而不能反映样本内含的规律</w:t>
      </w:r>
      <w:r w:rsidRPr="000C4DC1">
        <w:rPr>
          <w:rFonts w:ascii="宋体" w:hAnsi="宋体" w:cs="楷体_GB2312" w:hint="eastAsia"/>
          <w:bCs/>
          <w:szCs w:val="21"/>
        </w:rPr>
        <w:t>。</w:t>
      </w:r>
    </w:p>
    <w:p w:rsidR="00D574DF" w:rsidRPr="0007258C" w:rsidRDefault="008444FE" w:rsidP="0007258C">
      <w:pPr>
        <w:snapToGrid w:val="0"/>
        <w:spacing w:afterLines="30" w:after="93" w:line="312" w:lineRule="auto"/>
        <w:ind w:firstLineChars="200" w:firstLine="420"/>
        <w:rPr>
          <w:rFonts w:ascii="黑体" w:eastAsia="黑体" w:hAnsi="黑体" w:cs="楷体_GB2312"/>
          <w:bCs/>
          <w:szCs w:val="21"/>
        </w:rPr>
      </w:pPr>
      <w:r w:rsidRPr="0007258C">
        <w:rPr>
          <w:rFonts w:ascii="黑体" w:eastAsia="黑体" w:hAnsi="黑体" w:cs="楷体_GB2312" w:hint="eastAsia"/>
          <w:bCs/>
          <w:szCs w:val="21"/>
        </w:rPr>
        <w:t>2）</w:t>
      </w:r>
      <w:r w:rsidR="00D574DF" w:rsidRPr="0007258C">
        <w:rPr>
          <w:rFonts w:ascii="黑体" w:eastAsia="黑体" w:hAnsi="黑体" w:cs="楷体_GB2312" w:hint="eastAsia"/>
          <w:bCs/>
          <w:szCs w:val="21"/>
        </w:rPr>
        <w:t>极限学习机建模</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bCs/>
          <w:szCs w:val="21"/>
        </w:rPr>
        <w:t>单层前馈神经网络（SLFN）以其良好的学习能力在许多领域得到了广泛的应用，然而传</w:t>
      </w:r>
      <w:r w:rsidRPr="000C4DC1">
        <w:rPr>
          <w:rFonts w:ascii="宋体" w:hAnsi="宋体" w:cs="楷体_GB2312"/>
          <w:bCs/>
          <w:szCs w:val="21"/>
        </w:rPr>
        <w:lastRenderedPageBreak/>
        <w:t>统的学习</w:t>
      </w:r>
      <w:hyperlink r:id="rId142" w:tgtFrame="_blank" w:tooltip="算法与数据结构知识库" w:history="1">
        <w:r w:rsidRPr="000C4DC1">
          <w:rPr>
            <w:rFonts w:ascii="宋体" w:hAnsi="宋体" w:cs="楷体_GB2312"/>
            <w:bCs/>
            <w:szCs w:val="21"/>
          </w:rPr>
          <w:t>算法</w:t>
        </w:r>
      </w:hyperlink>
      <w:r w:rsidRPr="000C4DC1">
        <w:rPr>
          <w:rFonts w:ascii="宋体" w:hAnsi="宋体" w:cs="楷体_GB2312"/>
          <w:bCs/>
          <w:szCs w:val="21"/>
        </w:rPr>
        <w:t>，如BP等固有的一些缺点，成为制约其发展的主要瓶颈，前馈神经网络大多采用梯度下降法，该方法存在以下几个方面的缺点和不足：</w:t>
      </w:r>
    </w:p>
    <w:p w:rsidR="00D574DF" w:rsidRPr="008444FE" w:rsidRDefault="00D574DF" w:rsidP="00F03251">
      <w:pPr>
        <w:pStyle w:val="a7"/>
        <w:numPr>
          <w:ilvl w:val="0"/>
          <w:numId w:val="6"/>
        </w:numPr>
        <w:snapToGrid w:val="0"/>
        <w:spacing w:afterLines="30" w:after="93" w:line="312" w:lineRule="auto"/>
        <w:ind w:left="420" w:firstLineChars="0"/>
        <w:rPr>
          <w:rFonts w:ascii="宋体" w:hAnsi="宋体" w:cs="楷体_GB2312"/>
          <w:bCs/>
          <w:szCs w:val="21"/>
        </w:rPr>
      </w:pPr>
      <w:r w:rsidRPr="008444FE">
        <w:rPr>
          <w:rFonts w:ascii="宋体" w:hAnsi="宋体" w:cs="楷体_GB2312"/>
          <w:bCs/>
          <w:szCs w:val="21"/>
        </w:rPr>
        <w:t>训练速度慢。由于梯度下降法需要多次迭代，从而达到修正权值和阈值的目的，因此训练过程耗时较长；</w:t>
      </w:r>
    </w:p>
    <w:p w:rsidR="00D574DF" w:rsidRPr="008444FE" w:rsidRDefault="00D574DF" w:rsidP="00F03251">
      <w:pPr>
        <w:pStyle w:val="a7"/>
        <w:numPr>
          <w:ilvl w:val="0"/>
          <w:numId w:val="6"/>
        </w:numPr>
        <w:snapToGrid w:val="0"/>
        <w:spacing w:afterLines="30" w:after="93" w:line="312" w:lineRule="auto"/>
        <w:ind w:left="420" w:firstLineChars="0"/>
        <w:rPr>
          <w:rFonts w:ascii="宋体" w:hAnsi="宋体" w:cs="楷体_GB2312"/>
          <w:bCs/>
          <w:szCs w:val="21"/>
        </w:rPr>
      </w:pPr>
      <w:r w:rsidRPr="008444FE">
        <w:rPr>
          <w:rFonts w:ascii="宋体" w:hAnsi="宋体" w:cs="楷体_GB2312"/>
          <w:bCs/>
          <w:szCs w:val="21"/>
        </w:rPr>
        <w:t>容易陷入局部极小值，无法到达全局最小；</w:t>
      </w:r>
    </w:p>
    <w:p w:rsidR="00D574DF" w:rsidRPr="008444FE" w:rsidRDefault="00D574DF" w:rsidP="00F03251">
      <w:pPr>
        <w:pStyle w:val="a7"/>
        <w:numPr>
          <w:ilvl w:val="0"/>
          <w:numId w:val="6"/>
        </w:numPr>
        <w:snapToGrid w:val="0"/>
        <w:spacing w:afterLines="30" w:after="93" w:line="312" w:lineRule="auto"/>
        <w:ind w:left="420" w:firstLineChars="0"/>
        <w:rPr>
          <w:rFonts w:ascii="宋体" w:hAnsi="宋体" w:cs="楷体_GB2312"/>
          <w:bCs/>
          <w:szCs w:val="21"/>
        </w:rPr>
      </w:pPr>
      <w:r w:rsidRPr="008444FE">
        <w:rPr>
          <w:rFonts w:ascii="宋体" w:hAnsi="宋体" w:cs="楷体_GB2312"/>
          <w:bCs/>
          <w:szCs w:val="21"/>
        </w:rPr>
        <w:t>学习率</w:t>
      </w:r>
      <m:oMath>
        <m:r>
          <m:rPr>
            <m:sty m:val="p"/>
          </m:rPr>
          <w:rPr>
            <w:rFonts w:ascii="Cambria Math" w:hAnsi="Cambria Math" w:cs="楷体_GB2312"/>
            <w:szCs w:val="21"/>
          </w:rPr>
          <m:t>η</m:t>
        </m:r>
      </m:oMath>
      <w:r w:rsidRPr="008444FE">
        <w:rPr>
          <w:rFonts w:ascii="宋体" w:hAnsi="宋体" w:cs="楷体_GB2312"/>
          <w:bCs/>
          <w:szCs w:val="21"/>
        </w:rPr>
        <w:t>的选择敏感，学习率对神经网络的性能影响较大，必须选择合适的才能达到较为理想的效果，</w:t>
      </w:r>
      <m:oMath>
        <m:r>
          <m:rPr>
            <m:sty m:val="p"/>
          </m:rPr>
          <w:rPr>
            <w:rFonts w:ascii="Cambria Math" w:hAnsi="Cambria Math" w:cs="楷体_GB2312"/>
            <w:szCs w:val="21"/>
          </w:rPr>
          <m:t>η</m:t>
        </m:r>
      </m:oMath>
      <w:r w:rsidRPr="008444FE">
        <w:rPr>
          <w:rFonts w:ascii="宋体" w:hAnsi="宋体" w:cs="楷体_GB2312"/>
          <w:bCs/>
          <w:szCs w:val="21"/>
        </w:rPr>
        <w:t>太小则算法的收敛速度很慢，训练过程耗时较长，</w:t>
      </w:r>
      <m:oMath>
        <m:r>
          <m:rPr>
            <m:sty m:val="p"/>
          </m:rPr>
          <w:rPr>
            <w:rFonts w:ascii="Cambria Math" w:hAnsi="Cambria Math" w:cs="楷体_GB2312"/>
            <w:szCs w:val="21"/>
          </w:rPr>
          <m:t>η</m:t>
        </m:r>
      </m:oMath>
      <w:r w:rsidRPr="008444FE">
        <w:rPr>
          <w:rFonts w:ascii="宋体" w:hAnsi="宋体" w:cs="楷体_GB2312"/>
          <w:bCs/>
          <w:szCs w:val="21"/>
        </w:rPr>
        <w:t>太大则训练过程可能不稳定。</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而极限学习机可以改善这一情况。</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极限学习机</w:t>
      </w:r>
      <w:r w:rsidRPr="000C4DC1">
        <w:rPr>
          <w:rFonts w:ascii="宋体" w:hAnsi="宋体" w:cs="楷体_GB2312"/>
          <w:bCs/>
          <w:szCs w:val="21"/>
        </w:rPr>
        <w:t>(ExtremeLearningMachine</w:t>
      </w:r>
      <w:r w:rsidRPr="000C4DC1">
        <w:rPr>
          <w:rFonts w:ascii="宋体" w:hAnsi="宋体" w:cs="楷体_GB2312" w:hint="eastAsia"/>
          <w:bCs/>
          <w:szCs w:val="21"/>
        </w:rPr>
        <w:t>，</w:t>
      </w:r>
      <w:r w:rsidRPr="000C4DC1">
        <w:rPr>
          <w:rFonts w:ascii="宋体" w:hAnsi="宋体" w:cs="楷体_GB2312"/>
          <w:bCs/>
          <w:szCs w:val="21"/>
        </w:rPr>
        <w:t>ELM)是一种新型的快速学习算法，对于单隐层神经网络，ELM可以随机初始化输入权重和偏置并得到相应的输出权重。该算法将随机产生输入层和隐含层间的连接权值和隐含层神经元的阈值，且在训练过程中无需调整，只需要设置隐含层的神经元的个数，便可以获得唯一最优解，与传统的训练方法相比，该方法具有学习速率快、泛化性能好等优点。</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bCs/>
          <w:szCs w:val="21"/>
        </w:rPr>
        <w:t>ELM最大的特点是对于传统的神经网络，尤其是单隐层前馈神经网络(SLFNs)，在保证学习精度的前提下比传统的学习算法速度更快。</w:t>
      </w:r>
    </w:p>
    <w:p w:rsidR="00D574DF" w:rsidRPr="00E506FD" w:rsidRDefault="00D574DF" w:rsidP="00B51578">
      <w:pPr>
        <w:snapToGrid w:val="0"/>
        <w:spacing w:afterLines="30" w:after="93" w:line="312" w:lineRule="auto"/>
        <w:jc w:val="center"/>
        <w:rPr>
          <w:rFonts w:ascii="宋体" w:hAnsi="宋体" w:cs="楷体_GB2312"/>
          <w:szCs w:val="21"/>
        </w:rPr>
      </w:pPr>
      <w:r w:rsidRPr="00E506FD">
        <w:rPr>
          <w:rFonts w:ascii="宋体" w:hAnsi="宋体" w:cs="楷体_GB2312"/>
          <w:noProof/>
          <w:szCs w:val="21"/>
        </w:rPr>
        <w:drawing>
          <wp:inline distT="0" distB="0" distL="0" distR="0" wp14:anchorId="1B4A0ED3" wp14:editId="032779F7">
            <wp:extent cx="2760453" cy="1799645"/>
            <wp:effectExtent l="0" t="0" r="190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64F69D.tmp"/>
                    <pic:cNvPicPr/>
                  </pic:nvPicPr>
                  <pic:blipFill>
                    <a:blip r:embed="rId143">
                      <a:extLst>
                        <a:ext uri="{28A0092B-C50C-407E-A947-70E740481C1C}">
                          <a14:useLocalDpi xmlns:a14="http://schemas.microsoft.com/office/drawing/2010/main" val="0"/>
                        </a:ext>
                      </a:extLst>
                    </a:blip>
                    <a:stretch>
                      <a:fillRect/>
                    </a:stretch>
                  </pic:blipFill>
                  <pic:spPr>
                    <a:xfrm>
                      <a:off x="0" y="0"/>
                      <a:ext cx="2782809" cy="1814220"/>
                    </a:xfrm>
                    <a:prstGeom prst="rect">
                      <a:avLst/>
                    </a:prstGeom>
                  </pic:spPr>
                </pic:pic>
              </a:graphicData>
            </a:graphic>
          </wp:inline>
        </w:drawing>
      </w:r>
    </w:p>
    <w:p w:rsidR="007E4722" w:rsidRPr="000C4DC1" w:rsidRDefault="007E4722" w:rsidP="007E4722">
      <w:pPr>
        <w:snapToGrid w:val="0"/>
        <w:spacing w:afterLines="30" w:after="93" w:line="312" w:lineRule="auto"/>
        <w:jc w:val="center"/>
        <w:rPr>
          <w:rFonts w:ascii="宋体" w:hAnsi="宋体" w:cs="楷体_GB2312"/>
          <w:szCs w:val="21"/>
        </w:rPr>
      </w:pPr>
      <w:r w:rsidRPr="00605F36">
        <w:rPr>
          <w:rFonts w:ascii="宋体" w:hAnsi="宋体" w:cs="楷体_GB2312" w:hint="eastAsia"/>
          <w:b/>
          <w:bCs/>
          <w:color w:val="FF0000"/>
          <w:szCs w:val="21"/>
        </w:rPr>
        <w:t>缺少</w:t>
      </w:r>
      <w:r>
        <w:rPr>
          <w:rFonts w:ascii="宋体" w:hAnsi="宋体" w:cs="楷体_GB2312" w:hint="eastAsia"/>
          <w:b/>
          <w:bCs/>
          <w:color w:val="FF0000"/>
          <w:szCs w:val="21"/>
        </w:rPr>
        <w:t>图的说明</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极限学习机的</w:t>
      </w:r>
      <w:r w:rsidRPr="000C4DC1">
        <w:rPr>
          <w:rFonts w:ascii="宋体" w:hAnsi="宋体" w:cs="楷体_GB2312"/>
          <w:bCs/>
          <w:szCs w:val="21"/>
        </w:rPr>
        <w:t>隐含层与输出层之间是全连接的。输入层的神经元的个数是根据样本的而特征数的多少来确定的，输出层的神经元的个数是根据样本的种类数来确定的</w:t>
      </w:r>
      <w:r w:rsidRPr="000C4DC1">
        <w:rPr>
          <w:rFonts w:ascii="宋体" w:hAnsi="宋体" w:cs="楷体_GB2312" w:hint="eastAsia"/>
          <w:bCs/>
          <w:szCs w:val="21"/>
        </w:rPr>
        <w:t>。</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ELM在训练之前可以随机产生w和b，只要确定隐含层神经元个数及隐含层神经元的激活函数，即可计算出</w:t>
      </w:r>
      <m:oMath>
        <m:r>
          <m:rPr>
            <m:sty m:val="p"/>
          </m:rPr>
          <w:rPr>
            <w:rFonts w:ascii="Cambria Math" w:hAnsi="Cambria Math" w:cs="楷体_GB2312"/>
            <w:szCs w:val="21"/>
          </w:rPr>
          <m:t>β</m:t>
        </m:r>
      </m:oMath>
      <w:r w:rsidRPr="000C4DC1">
        <w:rPr>
          <w:rFonts w:ascii="宋体" w:hAnsi="宋体" w:cs="楷体_GB2312" w:hint="eastAsia"/>
          <w:bCs/>
          <w:szCs w:val="21"/>
        </w:rPr>
        <w:t>。具体地有以下几个步骤：</w:t>
      </w:r>
    </w:p>
    <w:p w:rsidR="00D574DF" w:rsidRPr="00B51578" w:rsidRDefault="00D574DF" w:rsidP="00F03251">
      <w:pPr>
        <w:pStyle w:val="a7"/>
        <w:numPr>
          <w:ilvl w:val="0"/>
          <w:numId w:val="7"/>
        </w:numPr>
        <w:snapToGrid w:val="0"/>
        <w:spacing w:afterLines="30" w:after="93" w:line="312" w:lineRule="auto"/>
        <w:ind w:firstLineChars="0"/>
        <w:rPr>
          <w:rFonts w:ascii="宋体" w:hAnsi="宋体" w:cs="楷体_GB2312"/>
          <w:bCs/>
          <w:szCs w:val="21"/>
        </w:rPr>
      </w:pPr>
      <w:r w:rsidRPr="00B51578">
        <w:rPr>
          <w:rFonts w:ascii="宋体" w:hAnsi="宋体" w:cs="楷体_GB2312" w:hint="eastAsia"/>
          <w:bCs/>
          <w:szCs w:val="21"/>
        </w:rPr>
        <w:t>确定隐含层神经元个数，随机设定输入层与隐含层的连接权值</w:t>
      </w:r>
      <w:r w:rsidRPr="000C4DC1">
        <w:object w:dxaOrig="279" w:dyaOrig="279">
          <v:shape id="_x0000_i1081" type="#_x0000_t75" style="width:14.15pt;height:14.15pt" o:ole="">
            <v:imagedata r:id="rId144" o:title=""/>
          </v:shape>
          <o:OLEObject Type="Embed" ProgID="Equation.DSMT4" ShapeID="_x0000_i1081" DrawAspect="Content" ObjectID="_1565419579" r:id="rId145"/>
        </w:object>
      </w:r>
      <w:r w:rsidRPr="00B51578">
        <w:rPr>
          <w:rFonts w:ascii="宋体" w:hAnsi="宋体" w:cs="楷体_GB2312" w:hint="eastAsia"/>
          <w:bCs/>
          <w:szCs w:val="21"/>
        </w:rPr>
        <w:t>和隐含层神经元的阈值</w:t>
      </w:r>
      <w:r w:rsidRPr="000C4DC1">
        <w:object w:dxaOrig="200" w:dyaOrig="279">
          <v:shape id="_x0000_i1082" type="#_x0000_t75" style="width:10.75pt;height:14.15pt" o:ole="">
            <v:imagedata r:id="rId146" o:title=""/>
          </v:shape>
          <o:OLEObject Type="Embed" ProgID="Equation.DSMT4" ShapeID="_x0000_i1082" DrawAspect="Content" ObjectID="_1565419580" r:id="rId147"/>
        </w:object>
      </w:r>
      <w:r w:rsidRPr="00B51578">
        <w:rPr>
          <w:rFonts w:ascii="宋体" w:hAnsi="宋体" w:cs="楷体_GB2312" w:hint="eastAsia"/>
          <w:bCs/>
          <w:szCs w:val="21"/>
        </w:rPr>
        <w:t>；</w:t>
      </w:r>
    </w:p>
    <w:p w:rsidR="00D574DF" w:rsidRPr="00B51578" w:rsidRDefault="00D574DF" w:rsidP="00F03251">
      <w:pPr>
        <w:pStyle w:val="a7"/>
        <w:numPr>
          <w:ilvl w:val="0"/>
          <w:numId w:val="7"/>
        </w:numPr>
        <w:snapToGrid w:val="0"/>
        <w:spacing w:afterLines="30" w:after="93" w:line="312" w:lineRule="auto"/>
        <w:ind w:firstLineChars="0"/>
        <w:rPr>
          <w:rFonts w:ascii="宋体" w:hAnsi="宋体" w:cs="楷体_GB2312"/>
          <w:bCs/>
          <w:szCs w:val="21"/>
        </w:rPr>
      </w:pPr>
      <w:r w:rsidRPr="00B51578">
        <w:rPr>
          <w:rFonts w:ascii="宋体" w:hAnsi="宋体" w:cs="楷体_GB2312" w:hint="eastAsia"/>
          <w:bCs/>
          <w:szCs w:val="21"/>
        </w:rPr>
        <w:t>选择一个无限可微的函数作为隐含层神经元的激活函数，进而计算隐含层输出矩阵</w:t>
      </w:r>
      <w:r w:rsidRPr="000C4DC1">
        <w:object w:dxaOrig="279" w:dyaOrig="260">
          <v:shape id="_x0000_i1083" type="#_x0000_t75" style="width:14.15pt;height:12.45pt" o:ole="">
            <v:imagedata r:id="rId148" o:title=""/>
          </v:shape>
          <o:OLEObject Type="Embed" ProgID="Equation.DSMT4" ShapeID="_x0000_i1083" DrawAspect="Content" ObjectID="_1565419581" r:id="rId149"/>
        </w:object>
      </w:r>
      <w:r w:rsidRPr="00B51578">
        <w:rPr>
          <w:rFonts w:ascii="宋体" w:hAnsi="宋体" w:cs="楷体_GB2312" w:hint="eastAsia"/>
          <w:bCs/>
          <w:szCs w:val="21"/>
        </w:rPr>
        <w:t>；</w:t>
      </w:r>
    </w:p>
    <w:p w:rsidR="00D574DF" w:rsidRPr="00B51578" w:rsidRDefault="00D574DF" w:rsidP="00F03251">
      <w:pPr>
        <w:pStyle w:val="a7"/>
        <w:numPr>
          <w:ilvl w:val="0"/>
          <w:numId w:val="7"/>
        </w:numPr>
        <w:snapToGrid w:val="0"/>
        <w:spacing w:afterLines="30" w:after="93" w:line="312" w:lineRule="auto"/>
        <w:ind w:firstLineChars="0"/>
        <w:rPr>
          <w:rFonts w:ascii="宋体" w:hAnsi="宋体" w:cs="楷体_GB2312"/>
          <w:bCs/>
          <w:szCs w:val="21"/>
        </w:rPr>
      </w:pPr>
      <w:r w:rsidRPr="00B51578">
        <w:rPr>
          <w:rFonts w:ascii="宋体" w:hAnsi="宋体" w:cs="楷体_GB2312" w:hint="eastAsia"/>
          <w:bCs/>
          <w:szCs w:val="21"/>
        </w:rPr>
        <w:t>计算输出层权值</w:t>
      </w:r>
      <w:r w:rsidRPr="000C4DC1">
        <w:object w:dxaOrig="920" w:dyaOrig="360">
          <v:shape id="_x0000_i1084" type="#_x0000_t75" style="width:46.5pt;height:18.15pt" o:ole="">
            <v:imagedata r:id="rId150" o:title=""/>
          </v:shape>
          <o:OLEObject Type="Embed" ProgID="Equation.DSMT4" ShapeID="_x0000_i1084" DrawAspect="Content" ObjectID="_1565419582" r:id="rId151"/>
        </w:object>
      </w:r>
      <w:r w:rsidRPr="00B51578">
        <w:rPr>
          <w:rFonts w:ascii="宋体" w:hAnsi="宋体" w:cs="楷体_GB2312" w:hint="eastAsia"/>
          <w:bCs/>
          <w:szCs w:val="21"/>
        </w:rPr>
        <w:t>。</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bCs/>
          <w:szCs w:val="21"/>
        </w:rPr>
        <w:t>ELM与BP都是基于前馈神经网络的</w:t>
      </w:r>
      <w:hyperlink r:id="rId152" w:tgtFrame="_blank" w:tooltip="大型网站架构知识库" w:history="1">
        <w:r w:rsidRPr="000C4DC1">
          <w:rPr>
            <w:rFonts w:ascii="宋体" w:hAnsi="宋体" w:cs="楷体_GB2312"/>
            <w:bCs/>
            <w:szCs w:val="21"/>
          </w:rPr>
          <w:t>架构</w:t>
        </w:r>
      </w:hyperlink>
      <w:r w:rsidRPr="000C4DC1">
        <w:rPr>
          <w:rFonts w:ascii="宋体" w:hAnsi="宋体" w:cs="楷体_GB2312"/>
          <w:bCs/>
          <w:szCs w:val="21"/>
        </w:rPr>
        <w:t>之下的，他们的不同之处在于学习的方法不同</w:t>
      </w:r>
      <w:r w:rsidRPr="000C4DC1">
        <w:rPr>
          <w:rFonts w:ascii="宋体" w:hAnsi="宋体" w:cs="楷体_GB2312" w:hint="eastAsia"/>
          <w:bCs/>
          <w:szCs w:val="21"/>
        </w:rPr>
        <w:t>。</w:t>
      </w:r>
      <w:r w:rsidRPr="000C4DC1">
        <w:rPr>
          <w:rFonts w:ascii="宋体" w:hAnsi="宋体" w:cs="楷体_GB2312"/>
          <w:bCs/>
          <w:szCs w:val="21"/>
        </w:rPr>
        <w:lastRenderedPageBreak/>
        <w:t>BP是通过梯度下降法，利用反向传播的方式进行的学习，需要不断地进行迭代来更新权重和阈值</w:t>
      </w:r>
      <w:r w:rsidRPr="000C4DC1">
        <w:rPr>
          <w:rFonts w:ascii="宋体" w:hAnsi="宋体" w:cs="楷体_GB2312" w:hint="eastAsia"/>
          <w:bCs/>
          <w:szCs w:val="21"/>
        </w:rPr>
        <w:t>；</w:t>
      </w:r>
      <w:r w:rsidRPr="000C4DC1">
        <w:rPr>
          <w:rFonts w:ascii="宋体" w:hAnsi="宋体" w:cs="楷体_GB2312"/>
          <w:bCs/>
          <w:szCs w:val="21"/>
        </w:rPr>
        <w:t>而ELM则是通过增加隐层节点的个数来达到学习的目的，隐层节点的个数一般是根据样本的个数来确定的，巧妙地将隐含层的个数与样本的个数进行了联系。</w:t>
      </w:r>
    </w:p>
    <w:p w:rsidR="0007258C" w:rsidRDefault="0007258C" w:rsidP="0007258C">
      <w:pPr>
        <w:snapToGrid w:val="0"/>
        <w:spacing w:afterLines="30" w:after="93" w:line="312" w:lineRule="auto"/>
        <w:ind w:firstLineChars="200" w:firstLine="420"/>
        <w:rPr>
          <w:rFonts w:ascii="黑体" w:eastAsia="黑体" w:hAnsi="黑体" w:cs="楷体_GB2312"/>
          <w:bCs/>
          <w:szCs w:val="21"/>
        </w:rPr>
      </w:pPr>
      <w:r>
        <w:rPr>
          <w:rFonts w:ascii="黑体" w:eastAsia="黑体" w:hAnsi="黑体" w:cs="楷体_GB2312" w:hint="eastAsia"/>
          <w:bCs/>
          <w:szCs w:val="21"/>
        </w:rPr>
        <w:t>3）卷积神经网络</w:t>
      </w:r>
    </w:p>
    <w:p w:rsidR="00D574DF" w:rsidRPr="0007258C" w:rsidRDefault="00B51578" w:rsidP="0007258C">
      <w:pPr>
        <w:snapToGrid w:val="0"/>
        <w:spacing w:afterLines="30" w:after="93" w:line="312" w:lineRule="auto"/>
        <w:ind w:firstLineChars="200" w:firstLine="422"/>
        <w:rPr>
          <w:rFonts w:ascii="宋体" w:hAnsi="宋体" w:cs="楷体_GB2312"/>
          <w:b/>
          <w:bCs/>
          <w:szCs w:val="21"/>
        </w:rPr>
      </w:pPr>
      <w:r w:rsidRPr="0007258C">
        <w:rPr>
          <w:rFonts w:ascii="宋体" w:hAnsi="宋体" w:cs="楷体_GB2312" w:hint="eastAsia"/>
          <w:b/>
          <w:bCs/>
          <w:szCs w:val="21"/>
        </w:rPr>
        <w:t>a.</w:t>
      </w:r>
      <w:r w:rsidR="00D574DF" w:rsidRPr="0007258C">
        <w:rPr>
          <w:rFonts w:ascii="宋体" w:hAnsi="宋体" w:cs="楷体_GB2312" w:hint="eastAsia"/>
          <w:b/>
          <w:bCs/>
          <w:szCs w:val="21"/>
        </w:rPr>
        <w:t>卷积神经网络建模</w:t>
      </w:r>
    </w:p>
    <w:p w:rsidR="00D574DF" w:rsidRPr="000C4DC1" w:rsidRDefault="00D574DF" w:rsidP="00B51578">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卷积神经网络是一种特殊的深度前馈神经网络，为了避免层级之间全连接造成的参数冗余，而导致网络模型的训练以来相当参数个数的数据量；它的设计选择局部连接，符合生物神经元层级之间稀疏连接的稀疏响应特性，大大降低网络模型的参数规模，相对而言，对训练数据量的依赖性降低。</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卷积神经网络的基础模块为卷积流，包括卷积（用于维数扩展）、非线性（稀疏性、饱和、侧抑制）、池化（空间或特征类型的聚合）和批量归一化（优化操作，目的是为了加快训练过程中的收敛速度，同时避免陷入局部最优）等四种操作。</w:t>
      </w:r>
    </w:p>
    <w:p w:rsidR="00D574DF" w:rsidRPr="00B51578" w:rsidRDefault="00D574DF" w:rsidP="00F03251">
      <w:pPr>
        <w:pStyle w:val="a7"/>
        <w:numPr>
          <w:ilvl w:val="0"/>
          <w:numId w:val="8"/>
        </w:numPr>
        <w:snapToGrid w:val="0"/>
        <w:spacing w:afterLines="30" w:after="93" w:line="312" w:lineRule="auto"/>
        <w:ind w:firstLineChars="0"/>
        <w:rPr>
          <w:rFonts w:ascii="宋体" w:hAnsi="宋体" w:cs="楷体_GB2312"/>
          <w:bCs/>
          <w:szCs w:val="21"/>
        </w:rPr>
      </w:pPr>
      <w:r w:rsidRPr="00B51578">
        <w:rPr>
          <w:rFonts w:ascii="宋体" w:hAnsi="宋体" w:cs="楷体_GB2312" w:hint="eastAsia"/>
          <w:bCs/>
          <w:szCs w:val="21"/>
        </w:rPr>
        <w:t>卷积</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利用卷积核对输入图片进行处理，可学习到鲁棒性较高的特征。深度学习平台Caffe中常用的卷积操作包含两个参数即Stride和ZeroPadding，其中Stride指的是窗口从当前位置到下一个位置，跳过的中间数据个数。</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卷积操作的核心是：可以约减不必要的权值连接，引入稀疏或局部连接，带来的权值共享策略大大地减少参数量相对地提升了数据量，从而可以避免过拟合现象的发生；另外，由于卷积操作具有平移不变性，使得学到的特征具有拓扑对应性、鲁棒性的特性。下图分别给出全连接、局部连接和权值共享时所对应的的参数，其中权值共享是指相邻神经元的活性相似，从而共享相同的权值参数。</w:t>
      </w:r>
    </w:p>
    <w:p w:rsidR="00D574DF" w:rsidRPr="00E506FD" w:rsidRDefault="00D574DF" w:rsidP="00E506FD">
      <w:pPr>
        <w:snapToGrid w:val="0"/>
        <w:spacing w:afterLines="30" w:after="93" w:line="312" w:lineRule="auto"/>
        <w:jc w:val="center"/>
        <w:rPr>
          <w:rFonts w:ascii="宋体" w:hAnsi="宋体" w:cs="楷体_GB2312"/>
          <w:szCs w:val="21"/>
        </w:rPr>
      </w:pPr>
      <w:r w:rsidRPr="00E506FD">
        <w:rPr>
          <w:rFonts w:ascii="宋体" w:hAnsi="宋体" w:cs="楷体_GB2312"/>
          <w:noProof/>
          <w:szCs w:val="21"/>
        </w:rPr>
        <w:drawing>
          <wp:inline distT="0" distB="0" distL="0" distR="0" wp14:anchorId="2A0DEF21" wp14:editId="739B94A2">
            <wp:extent cx="4819650" cy="8953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874110" cy="905467"/>
                    </a:xfrm>
                    <a:prstGeom prst="rect">
                      <a:avLst/>
                    </a:prstGeom>
                    <a:noFill/>
                    <a:ln>
                      <a:noFill/>
                    </a:ln>
                  </pic:spPr>
                </pic:pic>
              </a:graphicData>
            </a:graphic>
          </wp:inline>
        </w:drawing>
      </w:r>
    </w:p>
    <w:p w:rsidR="00D574DF" w:rsidRPr="000C4DC1" w:rsidRDefault="00D574DF" w:rsidP="00B51578">
      <w:pPr>
        <w:snapToGrid w:val="0"/>
        <w:spacing w:afterLines="30" w:after="93" w:line="312" w:lineRule="auto"/>
        <w:jc w:val="center"/>
        <w:rPr>
          <w:rFonts w:ascii="宋体" w:hAnsi="宋体" w:cs="楷体_GB2312"/>
          <w:bCs/>
          <w:szCs w:val="21"/>
        </w:rPr>
      </w:pPr>
      <w:r w:rsidRPr="000C4DC1">
        <w:rPr>
          <w:rFonts w:ascii="宋体" w:hAnsi="宋体" w:cs="楷体_GB2312" w:hint="eastAsia"/>
          <w:bCs/>
          <w:szCs w:val="21"/>
        </w:rPr>
        <w:t>图</w:t>
      </w:r>
      <w:r w:rsidR="00605F36">
        <w:rPr>
          <w:rFonts w:ascii="宋体" w:hAnsi="宋体" w:cs="楷体_GB2312"/>
          <w:bCs/>
          <w:szCs w:val="21"/>
        </w:rPr>
        <w:t xml:space="preserve"> </w:t>
      </w:r>
      <w:r w:rsidRPr="000C4DC1">
        <w:rPr>
          <w:rFonts w:ascii="宋体" w:hAnsi="宋体" w:cs="楷体_GB2312" w:hint="eastAsia"/>
          <w:bCs/>
          <w:szCs w:val="21"/>
        </w:rPr>
        <w:t>连接类型</w:t>
      </w:r>
    </w:p>
    <w:p w:rsidR="00D574DF" w:rsidRPr="000C4DC1" w:rsidRDefault="00D574DF" w:rsidP="00F03251">
      <w:pPr>
        <w:pStyle w:val="a7"/>
        <w:numPr>
          <w:ilvl w:val="0"/>
          <w:numId w:val="8"/>
        </w:numPr>
        <w:snapToGrid w:val="0"/>
        <w:spacing w:afterLines="30" w:after="93" w:line="312" w:lineRule="auto"/>
        <w:ind w:firstLineChars="0"/>
        <w:rPr>
          <w:rFonts w:ascii="宋体" w:hAnsi="宋体" w:cs="楷体_GB2312"/>
          <w:bCs/>
          <w:szCs w:val="21"/>
        </w:rPr>
      </w:pPr>
      <w:r w:rsidRPr="000C4DC1">
        <w:rPr>
          <w:rFonts w:ascii="宋体" w:hAnsi="宋体" w:cs="楷体_GB2312" w:hint="eastAsia"/>
          <w:bCs/>
          <w:szCs w:val="21"/>
        </w:rPr>
        <w:t>池化</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池化操作执行空间或特征类型的聚合，降低空间维度，其主要意义是：减少计算量，刻画平移不变特性；约减下一层的输入维度（核心是对应的下一层级的参数有效地降低，有效控制过拟合风险。</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池化的操作方式有多种形式，例如最大池化、平均池化、范数池化和对数概率池化等。常用的池化方式为最大池化，但是另一种多尺度的空域金字塔池化方式可以获取数据（指卷积后的特征映射图）的多尺度信息，另外，空域金字塔池化可以把任何尺度的图像的军妓特征转化成相同维度，这不仅可以让卷积神经网络处理任意尺度的图像，还能避免cropping和warping操作所导致的一些信息丢失，具有非常重要的意义。空域金字塔池化方法尽可能在最后的卷积流中使用，避免之前的拉伸或向量化所带来的信息丢失。</w:t>
      </w:r>
    </w:p>
    <w:p w:rsidR="00D574DF" w:rsidRPr="000C4DC1" w:rsidRDefault="009855AF" w:rsidP="00B51578">
      <w:pPr>
        <w:snapToGrid w:val="0"/>
        <w:spacing w:afterLines="30" w:after="93" w:line="312" w:lineRule="auto"/>
        <w:jc w:val="center"/>
        <w:rPr>
          <w:rFonts w:ascii="宋体" w:hAnsi="宋体" w:cs="楷体_GB2312"/>
          <w:bCs/>
          <w:szCs w:val="21"/>
        </w:rPr>
      </w:pPr>
      <m:oMath>
        <m:sSub>
          <m:sSubPr>
            <m:ctrlPr>
              <w:rPr>
                <w:rFonts w:ascii="Cambria Math" w:hAnsi="Cambria Math" w:cs="楷体_GB2312"/>
                <w:bCs/>
                <w:szCs w:val="21"/>
              </w:rPr>
            </m:ctrlPr>
          </m:sSubPr>
          <m:e>
            <m:r>
              <w:rPr>
                <w:rFonts w:ascii="Cambria Math" w:hAnsi="Cambria Math" w:cs="楷体_GB2312"/>
                <w:szCs w:val="21"/>
              </w:rPr>
              <m:t>α</m:t>
            </m:r>
          </m:e>
          <m:sub>
            <m:r>
              <w:rPr>
                <w:rFonts w:ascii="Cambria Math" w:hAnsi="Cambria Math" w:cs="楷体_GB2312" w:hint="eastAsia"/>
                <w:szCs w:val="21"/>
              </w:rPr>
              <m:t>i</m:t>
            </m:r>
          </m:sub>
        </m:sSub>
        <m:r>
          <m:rPr>
            <m:sty m:val="p"/>
          </m:rPr>
          <w:rPr>
            <w:rFonts w:ascii="Cambria Math" w:hAnsi="Cambria Math" w:cs="楷体_GB2312"/>
            <w:szCs w:val="21"/>
          </w:rPr>
          <m:t>=</m:t>
        </m:r>
        <m:func>
          <m:funcPr>
            <m:ctrlPr>
              <w:rPr>
                <w:rFonts w:ascii="Cambria Math" w:hAnsi="Cambria Math" w:cs="楷体_GB2312"/>
                <w:bCs/>
                <w:szCs w:val="21"/>
              </w:rPr>
            </m:ctrlPr>
          </m:funcPr>
          <m:fName>
            <m:limLow>
              <m:limLowPr>
                <m:ctrlPr>
                  <w:rPr>
                    <w:rFonts w:ascii="Cambria Math" w:hAnsi="Cambria Math" w:cs="楷体_GB2312"/>
                    <w:bCs/>
                    <w:szCs w:val="21"/>
                  </w:rPr>
                </m:ctrlPr>
              </m:limLowPr>
              <m:e>
                <m:r>
                  <m:rPr>
                    <m:sty m:val="p"/>
                  </m:rPr>
                  <w:rPr>
                    <w:rFonts w:ascii="Cambria Math" w:hAnsi="Cambria Math" w:cs="楷体_GB2312"/>
                    <w:szCs w:val="21"/>
                  </w:rPr>
                  <m:t>argmin</m:t>
                </m:r>
              </m:e>
              <m:lim>
                <m:r>
                  <w:rPr>
                    <w:rFonts w:ascii="Cambria Math" w:hAnsi="Cambria Math" w:cs="楷体_GB2312"/>
                    <w:szCs w:val="21"/>
                  </w:rPr>
                  <m:t>α</m:t>
                </m:r>
              </m:lim>
            </m:limLow>
          </m:fName>
          <m:e>
            <m:r>
              <m:rPr>
                <m:sty m:val="p"/>
              </m:rPr>
              <w:rPr>
                <w:rFonts w:ascii="Cambria Math" w:hAnsi="Cambria Math" w:cs="楷体_GB2312"/>
                <w:szCs w:val="21"/>
              </w:rPr>
              <m:t>(</m:t>
            </m:r>
            <m:r>
              <w:rPr>
                <w:rFonts w:ascii="Cambria Math" w:hAnsi="Cambria Math" w:cs="楷体_GB2312"/>
                <w:szCs w:val="21"/>
              </w:rPr>
              <m:t>α</m:t>
            </m:r>
            <m:r>
              <m:rPr>
                <m:sty m:val="p"/>
              </m:rPr>
              <w:rPr>
                <w:rFonts w:ascii="Cambria Math" w:hAnsi="Cambria Math" w:cs="楷体_GB2312"/>
                <w:szCs w:val="21"/>
              </w:rPr>
              <m:t>,</m:t>
            </m:r>
            <m:r>
              <w:rPr>
                <w:rFonts w:ascii="Cambria Math" w:hAnsi="Cambria Math" w:cs="楷体_GB2312"/>
                <w:szCs w:val="21"/>
              </w:rPr>
              <m:t>D</m:t>
            </m:r>
            <m:r>
              <m:rPr>
                <m:sty m:val="p"/>
              </m:rPr>
              <w:rPr>
                <w:rFonts w:ascii="Cambria Math" w:hAnsi="Cambria Math" w:cs="楷体_GB2312"/>
                <w:szCs w:val="21"/>
              </w:rPr>
              <m:t>)</m:t>
            </m:r>
          </m:e>
        </m:func>
        <m:r>
          <m:rPr>
            <m:sty m:val="p"/>
          </m:rPr>
          <w:rPr>
            <w:rFonts w:ascii="Cambria Math" w:hAnsi="Cambria Math" w:cs="楷体_GB2312"/>
            <w:szCs w:val="21"/>
          </w:rPr>
          <m:t>≜</m:t>
        </m:r>
        <m:sSubSup>
          <m:sSubSupPr>
            <m:ctrlPr>
              <w:rPr>
                <w:rFonts w:ascii="Cambria Math" w:hAnsi="Cambria Math" w:cs="楷体_GB2312"/>
                <w:bCs/>
                <w:szCs w:val="21"/>
              </w:rPr>
            </m:ctrlPr>
          </m:sSubSupPr>
          <m:e>
            <m:d>
              <m:dPr>
                <m:begChr m:val="‖"/>
                <m:endChr m:val="‖"/>
                <m:ctrlPr>
                  <w:rPr>
                    <w:rFonts w:ascii="Cambria Math" w:hAnsi="Cambria Math" w:cs="楷体_GB2312"/>
                    <w:bCs/>
                    <w:szCs w:val="21"/>
                  </w:rPr>
                </m:ctrlPr>
              </m:dPr>
              <m:e>
                <m:sSub>
                  <m:sSubPr>
                    <m:ctrlPr>
                      <w:rPr>
                        <w:rFonts w:ascii="Cambria Math" w:hAnsi="Cambria Math" w:cs="楷体_GB2312"/>
                        <w:bCs/>
                        <w:szCs w:val="21"/>
                      </w:rPr>
                    </m:ctrlPr>
                  </m:sSubPr>
                  <m:e>
                    <m:r>
                      <w:rPr>
                        <w:rFonts w:ascii="Cambria Math" w:hAnsi="Cambria Math" w:cs="楷体_GB2312"/>
                        <w:szCs w:val="21"/>
                      </w:rPr>
                      <m:t>x</m:t>
                    </m:r>
                  </m:e>
                  <m:sub>
                    <m:r>
                      <w:rPr>
                        <w:rFonts w:ascii="Cambria Math" w:hAnsi="Cambria Math" w:cs="楷体_GB2312"/>
                        <w:szCs w:val="21"/>
                      </w:rPr>
                      <m:t>i</m:t>
                    </m:r>
                  </m:sub>
                </m:sSub>
                <m:r>
                  <m:rPr>
                    <m:sty m:val="p"/>
                  </m:rPr>
                  <w:rPr>
                    <w:rFonts w:ascii="Cambria Math" w:hAnsi="Cambria Math" w:cs="楷体_GB2312"/>
                    <w:szCs w:val="21"/>
                  </w:rPr>
                  <m:t>-</m:t>
                </m:r>
                <m:r>
                  <w:rPr>
                    <w:rFonts w:ascii="Cambria Math" w:hAnsi="Cambria Math" w:cs="楷体_GB2312"/>
                    <w:szCs w:val="21"/>
                  </w:rPr>
                  <m:t>Dα</m:t>
                </m:r>
              </m:e>
            </m:d>
          </m:e>
          <m:sub>
            <m:r>
              <m:rPr>
                <m:sty m:val="p"/>
              </m:rPr>
              <w:rPr>
                <w:rFonts w:ascii="Cambria Math" w:hAnsi="Cambria Math" w:cs="楷体_GB2312"/>
                <w:szCs w:val="21"/>
              </w:rPr>
              <m:t>2</m:t>
            </m:r>
          </m:sub>
          <m:sup>
            <m:r>
              <m:rPr>
                <m:sty m:val="p"/>
              </m:rPr>
              <w:rPr>
                <w:rFonts w:ascii="Cambria Math" w:hAnsi="Cambria Math" w:cs="楷体_GB2312"/>
                <w:szCs w:val="21"/>
              </w:rPr>
              <m:t>2</m:t>
            </m:r>
          </m:sup>
        </m:sSubSup>
        <m:r>
          <m:rPr>
            <m:sty m:val="p"/>
          </m:rPr>
          <w:rPr>
            <w:rFonts w:ascii="Cambria Math" w:hAnsi="Cambria Math" w:cs="楷体_GB2312"/>
            <w:szCs w:val="21"/>
          </w:rPr>
          <m:t>+</m:t>
        </m:r>
        <m:r>
          <w:rPr>
            <w:rFonts w:ascii="Cambria Math" w:hAnsi="Cambria Math" w:cs="楷体_GB2312"/>
            <w:szCs w:val="21"/>
          </w:rPr>
          <m:t>λ</m:t>
        </m:r>
        <m:sSub>
          <m:sSubPr>
            <m:ctrlPr>
              <w:rPr>
                <w:rFonts w:ascii="Cambria Math" w:hAnsi="Cambria Math" w:cs="楷体_GB2312"/>
                <w:bCs/>
                <w:szCs w:val="21"/>
              </w:rPr>
            </m:ctrlPr>
          </m:sSubPr>
          <m:e>
            <m:d>
              <m:dPr>
                <m:begChr m:val="‖"/>
                <m:endChr m:val="‖"/>
                <m:ctrlPr>
                  <w:rPr>
                    <w:rFonts w:ascii="Cambria Math" w:hAnsi="Cambria Math" w:cs="楷体_GB2312"/>
                    <w:bCs/>
                    <w:szCs w:val="21"/>
                  </w:rPr>
                </m:ctrlPr>
              </m:dPr>
              <m:e>
                <m:r>
                  <w:rPr>
                    <w:rFonts w:ascii="Cambria Math" w:hAnsi="Cambria Math" w:cs="楷体_GB2312"/>
                    <w:szCs w:val="21"/>
                  </w:rPr>
                  <m:t>α</m:t>
                </m:r>
              </m:e>
            </m:d>
          </m:e>
          <m:sub>
            <m:r>
              <m:rPr>
                <m:sty m:val="p"/>
              </m:rPr>
              <w:rPr>
                <w:rFonts w:ascii="Cambria Math" w:hAnsi="Cambria Math" w:cs="楷体_GB2312"/>
                <w:szCs w:val="21"/>
              </w:rPr>
              <m:t>1</m:t>
            </m:r>
          </m:sub>
        </m:sSub>
      </m:oMath>
      <w:r w:rsidR="00D574DF" w:rsidRPr="000C4DC1">
        <w:rPr>
          <w:rFonts w:ascii="宋体" w:hAnsi="宋体" w:cs="楷体_GB2312" w:hint="eastAsia"/>
          <w:bCs/>
          <w:szCs w:val="21"/>
        </w:rPr>
        <w:t>,</w:t>
      </w:r>
    </w:p>
    <w:p w:rsidR="00D574DF" w:rsidRPr="000C4DC1" w:rsidRDefault="009855AF" w:rsidP="000C4DC1">
      <w:pPr>
        <w:snapToGrid w:val="0"/>
        <w:spacing w:afterLines="30" w:after="93" w:line="312" w:lineRule="auto"/>
        <w:ind w:firstLineChars="200" w:firstLine="420"/>
        <w:rPr>
          <w:rFonts w:ascii="宋体" w:hAnsi="宋体" w:cs="楷体_GB2312"/>
          <w:bCs/>
          <w:szCs w:val="21"/>
        </w:rPr>
      </w:pPr>
      <m:oMathPara>
        <m:oMath>
          <m:sSub>
            <m:sSubPr>
              <m:ctrlPr>
                <w:rPr>
                  <w:rFonts w:ascii="Cambria Math" w:hAnsi="Cambria Math" w:cs="楷体_GB2312"/>
                  <w:bCs/>
                  <w:szCs w:val="21"/>
                </w:rPr>
              </m:ctrlPr>
            </m:sSubPr>
            <m:e>
              <m:r>
                <w:rPr>
                  <w:rFonts w:ascii="Cambria Math" w:hAnsi="Cambria Math" w:cs="楷体_GB2312"/>
                  <w:szCs w:val="21"/>
                </w:rPr>
                <m:t>h</m:t>
              </m:r>
            </m:e>
            <m:sub>
              <m:r>
                <w:rPr>
                  <w:rFonts w:ascii="Cambria Math" w:hAnsi="Cambria Math" w:cs="楷体_GB2312"/>
                  <w:szCs w:val="21"/>
                </w:rPr>
                <m:t>m</m:t>
              </m:r>
              <m:r>
                <m:rPr>
                  <m:sty m:val="p"/>
                </m:rPr>
                <w:rPr>
                  <w:rFonts w:ascii="Cambria Math" w:hAnsi="Cambria Math" w:cs="楷体_GB2312"/>
                  <w:szCs w:val="21"/>
                </w:rPr>
                <m:t>,</m:t>
              </m:r>
              <m:r>
                <w:rPr>
                  <w:rFonts w:ascii="Cambria Math" w:hAnsi="Cambria Math" w:cs="楷体_GB2312"/>
                  <w:szCs w:val="21"/>
                </w:rPr>
                <m:t>j</m:t>
              </m:r>
            </m:sub>
          </m:sSub>
          <m:r>
            <m:rPr>
              <m:sty m:val="p"/>
            </m:rPr>
            <w:rPr>
              <w:rFonts w:ascii="Cambria Math" w:hAnsi="Cambria Math" w:cs="楷体_GB2312"/>
              <w:szCs w:val="21"/>
            </w:rPr>
            <m:t>=</m:t>
          </m:r>
          <m:func>
            <m:funcPr>
              <m:ctrlPr>
                <w:rPr>
                  <w:rFonts w:ascii="Cambria Math" w:hAnsi="Cambria Math" w:cs="楷体_GB2312"/>
                  <w:bCs/>
                  <w:szCs w:val="21"/>
                </w:rPr>
              </m:ctrlPr>
            </m:funcPr>
            <m:fName>
              <m:limLow>
                <m:limLowPr>
                  <m:ctrlPr>
                    <w:rPr>
                      <w:rFonts w:ascii="Cambria Math" w:hAnsi="Cambria Math" w:cs="楷体_GB2312"/>
                      <w:bCs/>
                      <w:szCs w:val="21"/>
                    </w:rPr>
                  </m:ctrlPr>
                </m:limLowPr>
                <m:e>
                  <m:r>
                    <m:rPr>
                      <m:sty m:val="p"/>
                    </m:rPr>
                    <w:rPr>
                      <w:rFonts w:ascii="Cambria Math" w:hAnsi="Cambria Math" w:cs="楷体_GB2312"/>
                      <w:szCs w:val="21"/>
                    </w:rPr>
                    <m:t>max</m:t>
                  </m:r>
                </m:e>
                <m:lim>
                  <m:r>
                    <w:rPr>
                      <w:rFonts w:ascii="Cambria Math" w:hAnsi="Cambria Math" w:cs="楷体_GB2312"/>
                      <w:szCs w:val="21"/>
                    </w:rPr>
                    <m:t>i</m:t>
                  </m:r>
                  <m:r>
                    <m:rPr>
                      <m:sty m:val="p"/>
                    </m:rPr>
                    <w:rPr>
                      <w:rFonts w:ascii="Cambria Math" w:hAnsi="Cambria Math" w:cs="楷体_GB2312"/>
                      <w:szCs w:val="21"/>
                    </w:rPr>
                    <m:t>∈</m:t>
                  </m:r>
                  <m:sSub>
                    <m:sSubPr>
                      <m:ctrlPr>
                        <w:rPr>
                          <w:rFonts w:ascii="Cambria Math" w:hAnsi="Cambria Math" w:cs="楷体_GB2312"/>
                          <w:bCs/>
                          <w:szCs w:val="21"/>
                        </w:rPr>
                      </m:ctrlPr>
                    </m:sSubPr>
                    <m:e>
                      <m:r>
                        <w:rPr>
                          <w:rFonts w:ascii="Cambria Math" w:hAnsi="Cambria Math" w:cs="楷体_GB2312"/>
                          <w:szCs w:val="21"/>
                        </w:rPr>
                        <m:t>N</m:t>
                      </m:r>
                    </m:e>
                    <m:sub>
                      <m:r>
                        <w:rPr>
                          <w:rFonts w:ascii="Cambria Math" w:hAnsi="Cambria Math" w:cs="楷体_GB2312"/>
                          <w:szCs w:val="21"/>
                        </w:rPr>
                        <m:t>m</m:t>
                      </m:r>
                    </m:sub>
                  </m:sSub>
                </m:lim>
              </m:limLow>
            </m:fName>
            <m:e>
              <m:sSub>
                <m:sSubPr>
                  <m:ctrlPr>
                    <w:rPr>
                      <w:rFonts w:ascii="Cambria Math" w:hAnsi="Cambria Math" w:cs="楷体_GB2312"/>
                      <w:bCs/>
                      <w:szCs w:val="21"/>
                    </w:rPr>
                  </m:ctrlPr>
                </m:sSubPr>
                <m:e>
                  <m:r>
                    <w:rPr>
                      <w:rFonts w:ascii="Cambria Math" w:hAnsi="Cambria Math" w:cs="楷体_GB2312"/>
                      <w:szCs w:val="21"/>
                    </w:rPr>
                    <m:t>α</m:t>
                  </m:r>
                </m:e>
                <m:sub>
                  <m:r>
                    <w:rPr>
                      <w:rFonts w:ascii="Cambria Math" w:hAnsi="Cambria Math" w:cs="楷体_GB2312"/>
                      <w:szCs w:val="21"/>
                    </w:rPr>
                    <m:t>i</m:t>
                  </m:r>
                  <m:r>
                    <m:rPr>
                      <m:sty m:val="p"/>
                    </m:rPr>
                    <w:rPr>
                      <w:rFonts w:ascii="Cambria Math" w:hAnsi="Cambria Math" w:cs="楷体_GB2312"/>
                      <w:szCs w:val="21"/>
                    </w:rPr>
                    <m:t>,</m:t>
                  </m:r>
                  <m:r>
                    <w:rPr>
                      <w:rFonts w:ascii="Cambria Math" w:hAnsi="Cambria Math" w:cs="楷体_GB2312"/>
                      <w:szCs w:val="21"/>
                    </w:rPr>
                    <m:t>j</m:t>
                  </m:r>
                </m:sub>
              </m:sSub>
            </m:e>
          </m:func>
          <m:r>
            <m:rPr>
              <m:sty m:val="p"/>
            </m:rPr>
            <w:rPr>
              <w:rFonts w:ascii="Cambria Math" w:hAnsi="Cambria Math" w:cs="楷体_GB2312"/>
              <w:szCs w:val="21"/>
            </w:rPr>
            <m:t>,</m:t>
          </m:r>
          <m:r>
            <w:rPr>
              <w:rFonts w:ascii="Cambria Math" w:hAnsi="Cambria Math" w:cs="楷体_GB2312"/>
              <w:szCs w:val="21"/>
            </w:rPr>
            <m:t>fori</m:t>
          </m:r>
          <m:r>
            <m:rPr>
              <m:sty m:val="p"/>
            </m:rPr>
            <w:rPr>
              <w:rFonts w:ascii="Cambria Math" w:hAnsi="Cambria Math" w:cs="楷体_GB2312"/>
              <w:szCs w:val="21"/>
            </w:rPr>
            <m:t>=1,…,</m:t>
          </m:r>
          <m:r>
            <w:rPr>
              <w:rFonts w:ascii="Cambria Math" w:hAnsi="Cambria Math" w:cs="楷体_GB2312"/>
              <w:szCs w:val="21"/>
            </w:rPr>
            <m:t>K</m:t>
          </m:r>
        </m:oMath>
      </m:oMathPara>
    </w:p>
    <w:p w:rsidR="00D574DF" w:rsidRPr="000C4DC1" w:rsidRDefault="00D574DF" w:rsidP="00F03251">
      <w:pPr>
        <w:pStyle w:val="a7"/>
        <w:numPr>
          <w:ilvl w:val="0"/>
          <w:numId w:val="8"/>
        </w:numPr>
        <w:snapToGrid w:val="0"/>
        <w:spacing w:afterLines="30" w:after="93" w:line="312" w:lineRule="auto"/>
        <w:ind w:firstLineChars="0"/>
        <w:rPr>
          <w:rFonts w:ascii="宋体" w:hAnsi="宋体" w:cs="楷体_GB2312"/>
          <w:bCs/>
          <w:szCs w:val="21"/>
        </w:rPr>
      </w:pPr>
      <w:r w:rsidRPr="000C4DC1">
        <w:rPr>
          <w:rFonts w:ascii="宋体" w:hAnsi="宋体" w:cs="楷体_GB2312" w:hint="eastAsia"/>
          <w:bCs/>
          <w:szCs w:val="21"/>
        </w:rPr>
        <w:t>激活函数</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激活函数的核心是：通过层级（简单）非线性映射的复合使得整个网络的（负责）非线性刻画能力得到提升，若网络中没有非线性操作，更多的层级组合仍未线性逼近方式，表征或挖掘数据中高层语义特性的能力有限。</w:t>
      </w:r>
    </w:p>
    <w:p w:rsidR="00D574DF" w:rsidRPr="000C4DC1" w:rsidRDefault="00D574DF" w:rsidP="00F03251">
      <w:pPr>
        <w:pStyle w:val="a7"/>
        <w:numPr>
          <w:ilvl w:val="0"/>
          <w:numId w:val="8"/>
        </w:numPr>
        <w:snapToGrid w:val="0"/>
        <w:spacing w:afterLines="30" w:after="93" w:line="312" w:lineRule="auto"/>
        <w:ind w:firstLineChars="0"/>
        <w:rPr>
          <w:rFonts w:ascii="宋体" w:hAnsi="宋体" w:cs="楷体_GB2312"/>
          <w:bCs/>
          <w:szCs w:val="21"/>
        </w:rPr>
      </w:pPr>
      <w:r w:rsidRPr="000C4DC1">
        <w:rPr>
          <w:rFonts w:ascii="宋体" w:hAnsi="宋体" w:cs="楷体_GB2312" w:hint="eastAsia"/>
          <w:bCs/>
          <w:szCs w:val="21"/>
        </w:rPr>
        <w:t>批量归一化</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批量归一化操作，目的是避免随着层级的加深而导致信息的传递呈现逐层衰减的趋势，因为数据范围大的输入在模式分类中的作用可能偏大，而数据范围小的输入作用可能偏小，总之数据范围偏大或偏小，可能导致深度神经网络收敛慢、训练时间长。常用的归一化操作有：L</w:t>
      </w:r>
      <w:r w:rsidRPr="000C4DC1">
        <w:rPr>
          <w:rFonts w:ascii="宋体" w:hAnsi="宋体" w:cs="楷体_GB2312"/>
          <w:bCs/>
          <w:szCs w:val="21"/>
        </w:rPr>
        <w:t>2</w:t>
      </w:r>
      <w:r w:rsidRPr="000C4DC1">
        <w:rPr>
          <w:rFonts w:ascii="宋体" w:hAnsi="宋体" w:cs="楷体_GB2312" w:hint="eastAsia"/>
          <w:bCs/>
          <w:szCs w:val="21"/>
        </w:rPr>
        <w:t>范数归一化、Sigmoid函数归一化等。卷积神经网络里面有时候会用到各种各样的归一化层，但是近几年来的研究表明，这个层级似乎对最后结果的帮助非常小，因此可以摒弃。</w:t>
      </w:r>
    </w:p>
    <w:p w:rsidR="00D574DF" w:rsidRPr="00E506FD" w:rsidRDefault="007A1FB8" w:rsidP="00B51578">
      <w:pPr>
        <w:snapToGrid w:val="0"/>
        <w:spacing w:afterLines="30" w:after="93" w:line="312" w:lineRule="auto"/>
        <w:jc w:val="center"/>
        <w:rPr>
          <w:rFonts w:ascii="宋体" w:hAnsi="宋体" w:cs="楷体_GB2312"/>
          <w:szCs w:val="21"/>
        </w:rPr>
      </w:pPr>
      <w:r w:rsidRPr="00E506FD">
        <w:rPr>
          <w:rFonts w:ascii="宋体" w:hAnsi="宋体" w:cs="楷体_GB2312"/>
          <w:szCs w:val="21"/>
        </w:rPr>
        <w:object w:dxaOrig="2521" w:dyaOrig="4560">
          <v:shape id="_x0000_i1085" type="#_x0000_t75" style="width:130.4pt;height:236.4pt" o:ole="">
            <v:imagedata r:id="rId154" o:title=""/>
          </v:shape>
          <o:OLEObject Type="Embed" ProgID="Visio.Drawing.15" ShapeID="_x0000_i1085" DrawAspect="Content" ObjectID="_1565419583" r:id="rId155"/>
        </w:object>
      </w:r>
    </w:p>
    <w:p w:rsidR="00D574DF" w:rsidRPr="000C4DC1" w:rsidRDefault="00D574DF" w:rsidP="00B51578">
      <w:pPr>
        <w:snapToGrid w:val="0"/>
        <w:spacing w:afterLines="30" w:after="93" w:line="312" w:lineRule="auto"/>
        <w:jc w:val="center"/>
        <w:rPr>
          <w:rFonts w:ascii="宋体" w:hAnsi="宋体" w:cs="楷体_GB2312"/>
          <w:bCs/>
          <w:szCs w:val="21"/>
        </w:rPr>
      </w:pPr>
      <w:r w:rsidRPr="000C4DC1">
        <w:rPr>
          <w:rFonts w:ascii="宋体" w:hAnsi="宋体" w:cs="楷体_GB2312" w:hint="eastAsia"/>
          <w:bCs/>
          <w:szCs w:val="21"/>
        </w:rPr>
        <w:t>图</w:t>
      </w:r>
      <w:r w:rsidR="007E4722">
        <w:rPr>
          <w:rFonts w:ascii="宋体" w:hAnsi="宋体" w:cs="楷体_GB2312" w:hint="eastAsia"/>
          <w:bCs/>
          <w:szCs w:val="21"/>
        </w:rPr>
        <w:t xml:space="preserve"> </w:t>
      </w:r>
      <w:r w:rsidRPr="000C4DC1">
        <w:rPr>
          <w:rFonts w:ascii="宋体" w:hAnsi="宋体" w:cs="楷体_GB2312" w:hint="eastAsia"/>
          <w:bCs/>
          <w:szCs w:val="21"/>
        </w:rPr>
        <w:t>典型卷积网络层的组件</w:t>
      </w:r>
    </w:p>
    <w:p w:rsidR="00D574DF" w:rsidRPr="0007258C" w:rsidRDefault="00B51578" w:rsidP="0007258C">
      <w:pPr>
        <w:snapToGrid w:val="0"/>
        <w:spacing w:afterLines="30" w:after="93" w:line="312" w:lineRule="auto"/>
        <w:ind w:firstLineChars="200" w:firstLine="422"/>
        <w:rPr>
          <w:rFonts w:ascii="宋体" w:hAnsi="宋体" w:cs="楷体_GB2312"/>
          <w:b/>
          <w:bCs/>
          <w:szCs w:val="21"/>
        </w:rPr>
      </w:pPr>
      <w:r w:rsidRPr="0007258C">
        <w:rPr>
          <w:rFonts w:ascii="宋体" w:hAnsi="宋体" w:cs="楷体_GB2312" w:hint="eastAsia"/>
          <w:b/>
          <w:bCs/>
          <w:szCs w:val="21"/>
        </w:rPr>
        <w:t>b.</w:t>
      </w:r>
      <w:r w:rsidR="00D574DF" w:rsidRPr="0007258C">
        <w:rPr>
          <w:rFonts w:ascii="宋体" w:hAnsi="宋体" w:cs="楷体_GB2312" w:hint="eastAsia"/>
          <w:b/>
          <w:bCs/>
          <w:szCs w:val="21"/>
        </w:rPr>
        <w:t>深度卷积神经网络的流程</w:t>
      </w:r>
    </w:p>
    <w:p w:rsidR="00D574DF" w:rsidRPr="000C4DC1" w:rsidRDefault="00D574DF" w:rsidP="00F03251">
      <w:pPr>
        <w:pStyle w:val="a7"/>
        <w:numPr>
          <w:ilvl w:val="0"/>
          <w:numId w:val="8"/>
        </w:numPr>
        <w:snapToGrid w:val="0"/>
        <w:spacing w:afterLines="30" w:after="93" w:line="312" w:lineRule="auto"/>
        <w:ind w:firstLineChars="0"/>
        <w:rPr>
          <w:rFonts w:ascii="宋体" w:hAnsi="宋体" w:cs="楷体_GB2312"/>
          <w:bCs/>
          <w:szCs w:val="21"/>
        </w:rPr>
      </w:pPr>
      <w:r w:rsidRPr="000C4DC1">
        <w:rPr>
          <w:rFonts w:ascii="宋体" w:hAnsi="宋体" w:cs="楷体_GB2312" w:hint="eastAsia"/>
          <w:bCs/>
          <w:szCs w:val="21"/>
        </w:rPr>
        <w:t>数据预处理</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数据的预处理包括输入数据的预处理及隐层输出的归一化处理，其中输入数据的预处理常用的有：数据集去冗余，即给定训练数据集，计算其均值，然后数据集中的每一个数据减去均值，得到的新数据集作为网络的输入，该处理对于输入拓扑结构简单的数据集常常有效，例如基于深度学习平台Caffe下的手写体数据识别任务，若没有此操作，则模型的训练性能和测试性能（也称泛化性能）比较差，另外层级间的归一化处理，可以保持层级间信息传递的值域一致（而不是呈现逐层衰减），起到加速运算的作用。但是并不是所有的数据集在使用深度卷积神经网络时都进行数据的预处理（例如使用GoogleNet对ImageNet数据集进行</w:t>
      </w:r>
      <w:r w:rsidRPr="000C4DC1">
        <w:rPr>
          <w:rFonts w:ascii="宋体" w:hAnsi="宋体" w:cs="楷体_GB2312" w:hint="eastAsia"/>
          <w:bCs/>
          <w:szCs w:val="21"/>
        </w:rPr>
        <w:lastRenderedPageBreak/>
        <w:t>分类的时候，就没有使用输入数据的预处理等）。除此之外，图像的增强、修复、降噪等本质上可以提升数据的“质”，使得拓扑结构信息更为清晰、丰富。</w:t>
      </w:r>
    </w:p>
    <w:p w:rsidR="00D574DF" w:rsidRPr="000C4DC1" w:rsidRDefault="00D574DF" w:rsidP="00F03251">
      <w:pPr>
        <w:pStyle w:val="a7"/>
        <w:numPr>
          <w:ilvl w:val="0"/>
          <w:numId w:val="8"/>
        </w:numPr>
        <w:snapToGrid w:val="0"/>
        <w:spacing w:afterLines="30" w:after="93" w:line="312" w:lineRule="auto"/>
        <w:ind w:firstLineChars="0"/>
        <w:rPr>
          <w:rFonts w:ascii="宋体" w:hAnsi="宋体" w:cs="楷体_GB2312"/>
          <w:bCs/>
          <w:szCs w:val="21"/>
        </w:rPr>
      </w:pPr>
      <w:r w:rsidRPr="000C4DC1">
        <w:rPr>
          <w:rFonts w:ascii="宋体" w:hAnsi="宋体" w:cs="楷体_GB2312" w:hint="eastAsia"/>
          <w:bCs/>
          <w:szCs w:val="21"/>
        </w:rPr>
        <w:t>网络模型参数初始化</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深度网络模型参数初始化的目的是减弱非凸优化目标函数对初值的依赖性，尽可能避免所求的解过早地陷入局部最优。深度卷积神经网络在没有引入逐层学习之前，关于模型参数的初始化主要有四种：零化（初始参数设置为0）、完全随机（服从于高斯分布）、带尺度约束的随机（尺度因子在-</w:t>
      </w:r>
      <w:r w:rsidRPr="000C4DC1">
        <w:rPr>
          <w:rFonts w:ascii="宋体" w:hAnsi="宋体" w:cs="楷体_GB2312"/>
          <w:bCs/>
          <w:szCs w:val="21"/>
        </w:rPr>
        <w:t>1</w:t>
      </w:r>
      <w:r w:rsidRPr="000C4DC1">
        <w:rPr>
          <w:rFonts w:ascii="宋体" w:hAnsi="宋体" w:cs="楷体_GB2312" w:hint="eastAsia"/>
          <w:bCs/>
          <w:szCs w:val="21"/>
        </w:rPr>
        <w:t>与1之间）和Xaviar-glorot（不同分布下的半随机初始化）。除此之外，还有利用各种变换所对应的解析函数的离散化来构造相应的滤波器集合，从该集合中随机选择滤波器来进行参数初始化的选取，例如Gobor变化所对应的Gobor函数（具有类初级视觉皮层的特性，即局部化、方向和多尺度特性等）、小波变换中的各种小波母函数、多尺度几何分析所对应的各种二代小波（例如曲波、脊波、楔形波和轮廓波等）。另外，对于深度卷积神经网络超参数的选择也非常重要，例如一把你倾向于使用小滤波器、小步长和补零，这样就不会减少参数数量，从而特生整个网络的准确率，另外常用的池化尺寸是</w:t>
      </w:r>
      <m:oMath>
        <m:r>
          <m:rPr>
            <m:sty m:val="p"/>
          </m:rPr>
          <w:rPr>
            <w:rFonts w:ascii="Cambria Math" w:hAnsi="Cambria Math" w:cs="楷体_GB2312"/>
            <w:szCs w:val="21"/>
          </w:rPr>
          <m:t>2×2</m:t>
        </m:r>
      </m:oMath>
      <w:r w:rsidRPr="000C4DC1">
        <w:rPr>
          <w:rFonts w:ascii="宋体" w:hAnsi="宋体" w:cs="楷体_GB2312" w:hint="eastAsia"/>
          <w:bCs/>
          <w:szCs w:val="21"/>
        </w:rPr>
        <w:t>，可以在保持平移不变性的同时，有效地降低餐数量。</w:t>
      </w:r>
    </w:p>
    <w:p w:rsidR="00D574DF" w:rsidRPr="000C4DC1" w:rsidRDefault="00D574DF" w:rsidP="00F03251">
      <w:pPr>
        <w:pStyle w:val="a7"/>
        <w:numPr>
          <w:ilvl w:val="0"/>
          <w:numId w:val="8"/>
        </w:numPr>
        <w:snapToGrid w:val="0"/>
        <w:spacing w:afterLines="30" w:after="93" w:line="312" w:lineRule="auto"/>
        <w:ind w:firstLineChars="0"/>
        <w:rPr>
          <w:rFonts w:ascii="宋体" w:hAnsi="宋体" w:cs="楷体_GB2312"/>
          <w:bCs/>
          <w:szCs w:val="21"/>
        </w:rPr>
      </w:pPr>
      <w:r w:rsidRPr="000C4DC1">
        <w:rPr>
          <w:rFonts w:ascii="宋体" w:hAnsi="宋体" w:cs="楷体_GB2312" w:hint="eastAsia"/>
          <w:bCs/>
          <w:szCs w:val="21"/>
        </w:rPr>
        <w:t>训练阶段学习速率及激活函数特性分析</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学习速率的调整可以通过验证集来实现，若发现验证集上的表现（包括损失函数和准确率）不再提升，将学习率除以batchsize，这样可以通过增大batchsize而达到验证集上的损失函数降低、准确率提升的效果。常用的激活函数有修正线性单元ReLU，相比于Sigmoid、Tanh、Sotfplus等激活函数，它具有不饱和、计算快、稀疏等特性。进一步，对修正线性单元的改进提出了LeakyReLU（给R</w:t>
      </w:r>
      <w:r w:rsidRPr="000C4DC1">
        <w:rPr>
          <w:rFonts w:ascii="宋体" w:hAnsi="宋体" w:cs="楷体_GB2312"/>
          <w:bCs/>
          <w:szCs w:val="21"/>
        </w:rPr>
        <w:t>eLU</w:t>
      </w:r>
      <w:r w:rsidRPr="000C4DC1">
        <w:rPr>
          <w:rFonts w:ascii="宋体" w:hAnsi="宋体" w:cs="楷体_GB2312" w:hint="eastAsia"/>
          <w:bCs/>
          <w:szCs w:val="21"/>
        </w:rPr>
        <w:t>的负半轴加一个小斜坡）、ParametricReLU、RandomizedReLU（负半轴上函数的斜率在训练时是随机的，测试时固定）等非线性函数，各有优势。</w:t>
      </w:r>
    </w:p>
    <w:p w:rsidR="00D574DF" w:rsidRPr="000C4DC1" w:rsidRDefault="00D574DF" w:rsidP="00F03251">
      <w:pPr>
        <w:pStyle w:val="a7"/>
        <w:numPr>
          <w:ilvl w:val="0"/>
          <w:numId w:val="8"/>
        </w:numPr>
        <w:snapToGrid w:val="0"/>
        <w:spacing w:afterLines="30" w:after="93" w:line="312" w:lineRule="auto"/>
        <w:ind w:firstLineChars="0"/>
        <w:rPr>
          <w:rFonts w:ascii="宋体" w:hAnsi="宋体" w:cs="楷体_GB2312"/>
          <w:bCs/>
          <w:szCs w:val="21"/>
        </w:rPr>
      </w:pPr>
      <w:r w:rsidRPr="000C4DC1">
        <w:rPr>
          <w:rFonts w:ascii="宋体" w:hAnsi="宋体" w:cs="楷体_GB2312" w:hint="eastAsia"/>
          <w:bCs/>
          <w:szCs w:val="21"/>
        </w:rPr>
        <w:t>正则化约束</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深度神经网络模型的训练依赖于数据量（自然获取、人工裁剪与旋转、生成式对抗网络获取），刻画网络的优劣则是泛化性能（外插或预测）。提升泛化性能常遇到的问题便是过拟合。防止过拟合有效的策略是DropOut正则化，即随机地让网络某些隐层节点暂时不工作，不工作的那些节点可以暂时认为不是网络结构的一部分。相比较其他正则化策略，Drop</w:t>
      </w:r>
      <w:r w:rsidRPr="000C4DC1">
        <w:rPr>
          <w:rFonts w:ascii="宋体" w:hAnsi="宋体" w:cs="楷体_GB2312"/>
          <w:bCs/>
          <w:szCs w:val="21"/>
        </w:rPr>
        <w:t>Out</w:t>
      </w:r>
      <w:r w:rsidRPr="000C4DC1">
        <w:rPr>
          <w:rFonts w:ascii="宋体" w:hAnsi="宋体" w:cs="楷体_GB2312" w:hint="eastAsia"/>
          <w:bCs/>
          <w:szCs w:val="21"/>
        </w:rPr>
        <w:t>通过概率来刻画某一隐层上隐单元的激活特性（删减），且不同Epoch下的激活特性不同（动态变化），具有平衡数据量与模型参数量的作用，与稀疏性一样，合理地使用可以改良模型的性能（合理性：不是所有策略在每一层上都是用），与他相似的是DropConnec</w:t>
      </w:r>
      <w:r w:rsidRPr="000C4DC1">
        <w:rPr>
          <w:rFonts w:ascii="宋体" w:hAnsi="宋体" w:cs="楷体_GB2312"/>
          <w:bCs/>
          <w:szCs w:val="21"/>
        </w:rPr>
        <w:t>t</w:t>
      </w:r>
      <w:r w:rsidRPr="000C4DC1">
        <w:rPr>
          <w:rFonts w:ascii="宋体" w:hAnsi="宋体" w:cs="楷体_GB2312" w:hint="eastAsia"/>
          <w:bCs/>
          <w:szCs w:val="21"/>
        </w:rPr>
        <w:t>（保留），关于DropOut，通常在训练阶段有DropOut，测试阶段不进行DropOut，可以看作是所有（指数级数目的）子图测试结果的平均，类似组合的方法，DropOut比例可以设置为0.5，也可以在验证集上验证得出。除了DropOut正则化策略以外，还可以使用L2/L1正则化（约束权值连接矩阵）。</w:t>
      </w:r>
    </w:p>
    <w:p w:rsidR="00D574DF" w:rsidRDefault="00B51578" w:rsidP="00B51578">
      <w:pPr>
        <w:snapToGrid w:val="0"/>
        <w:spacing w:afterLines="30" w:after="93" w:line="312" w:lineRule="auto"/>
        <w:jc w:val="center"/>
        <w:rPr>
          <w:rFonts w:ascii="宋体" w:hAnsi="宋体" w:cs="楷体_GB2312"/>
          <w:szCs w:val="21"/>
        </w:rPr>
      </w:pPr>
      <w:r w:rsidRPr="00E506FD">
        <w:rPr>
          <w:rFonts w:ascii="宋体" w:hAnsi="宋体" w:cs="楷体_GB2312"/>
          <w:szCs w:val="21"/>
        </w:rPr>
        <w:object w:dxaOrig="5761" w:dyaOrig="9630">
          <v:shape id="_x0000_i1086" type="#_x0000_t75" style="width:208.65pt;height:349.8pt" o:ole="">
            <v:imagedata r:id="rId156" o:title=""/>
          </v:shape>
          <o:OLEObject Type="Embed" ProgID="Visio.Drawing.15" ShapeID="_x0000_i1086" DrawAspect="Content" ObjectID="_1565419584" r:id="rId157"/>
        </w:object>
      </w:r>
    </w:p>
    <w:p w:rsidR="007E4722" w:rsidRPr="00E506FD" w:rsidRDefault="007E4722" w:rsidP="00B51578">
      <w:pPr>
        <w:snapToGrid w:val="0"/>
        <w:spacing w:afterLines="30" w:after="93" w:line="312" w:lineRule="auto"/>
        <w:jc w:val="center"/>
        <w:rPr>
          <w:rFonts w:ascii="宋体" w:hAnsi="宋体" w:cs="楷体_GB2312"/>
          <w:szCs w:val="21"/>
        </w:rPr>
      </w:pPr>
      <w:r>
        <w:rPr>
          <w:rFonts w:ascii="宋体" w:hAnsi="宋体" w:cs="楷体_GB2312" w:hint="eastAsia"/>
          <w:szCs w:val="21"/>
        </w:rPr>
        <w:t>图 卷积神经网络流程图</w:t>
      </w:r>
    </w:p>
    <w:p w:rsidR="00D574DF" w:rsidRPr="0007258C" w:rsidRDefault="00B51578" w:rsidP="0007258C">
      <w:pPr>
        <w:snapToGrid w:val="0"/>
        <w:spacing w:afterLines="30" w:after="93" w:line="312" w:lineRule="auto"/>
        <w:ind w:firstLineChars="200" w:firstLine="422"/>
        <w:rPr>
          <w:rFonts w:ascii="宋体" w:hAnsi="宋体" w:cs="楷体_GB2312"/>
          <w:b/>
          <w:bCs/>
          <w:szCs w:val="21"/>
        </w:rPr>
      </w:pPr>
      <w:r w:rsidRPr="0007258C">
        <w:rPr>
          <w:rFonts w:ascii="宋体" w:hAnsi="宋体" w:cs="楷体_GB2312" w:hint="eastAsia"/>
          <w:b/>
          <w:bCs/>
          <w:szCs w:val="21"/>
        </w:rPr>
        <w:t>c.</w:t>
      </w:r>
      <w:r w:rsidR="00D574DF" w:rsidRPr="0007258C">
        <w:rPr>
          <w:rFonts w:ascii="宋体" w:hAnsi="宋体" w:cs="楷体_GB2312" w:hint="eastAsia"/>
          <w:b/>
          <w:bCs/>
          <w:szCs w:val="21"/>
        </w:rPr>
        <w:t>深度卷积神经网络的优缺点分析</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深度卷积神经网络的核心模块是卷积流，即卷积、池化、非线性和批量归一化等操作，相比较于全连接形式的深度前馈神经网络，模型的优势在于稀疏（局部）连接、权值共享（网络连接结构）和特征图的平移不变性（刻画层级特征的统计特性）等特性；不论是LeNet网络、AlexNet或者VGG网络，再或者是Maxout网络，ZF网络、Over</w:t>
      </w:r>
      <w:r w:rsidRPr="000C4DC1">
        <w:rPr>
          <w:rFonts w:ascii="宋体" w:hAnsi="宋体" w:cs="楷体_GB2312"/>
          <w:bCs/>
          <w:szCs w:val="21"/>
        </w:rPr>
        <w:t>feat</w:t>
      </w:r>
      <w:r w:rsidRPr="000C4DC1">
        <w:rPr>
          <w:rFonts w:ascii="宋体" w:hAnsi="宋体" w:cs="楷体_GB2312" w:hint="eastAsia"/>
          <w:bCs/>
          <w:szCs w:val="21"/>
        </w:rPr>
        <w:t>网络、Network</w:t>
      </w:r>
      <w:r w:rsidRPr="000C4DC1">
        <w:rPr>
          <w:rFonts w:ascii="宋体" w:hAnsi="宋体" w:cs="楷体_GB2312"/>
          <w:bCs/>
          <w:szCs w:val="21"/>
        </w:rPr>
        <w:t>inNetwork</w:t>
      </w:r>
      <w:r w:rsidRPr="000C4DC1">
        <w:rPr>
          <w:rFonts w:ascii="宋体" w:hAnsi="宋体" w:cs="楷体_GB2312" w:hint="eastAsia"/>
          <w:bCs/>
          <w:szCs w:val="21"/>
        </w:rPr>
        <w:t>，还是GoogleNet、深度残差网络、深度分形网络等，这些深度卷积神经网络的模型都具有通用的设计模式或者特点，例如结构上需符合应用，多通道（注重模型架构中的分支数量，而不是继续增加深度）、简洁性（使用更少类型的层以保持网络尽可能简单，如深度分形网络），塔式结构（整体的平滑的下采样），对称性以及技巧上的批量归一化输入，过拟合（引入正则项，包括有噪声数据的使用提升网络的泛化性能）等。</w:t>
      </w:r>
    </w:p>
    <w:p w:rsidR="00D574DF" w:rsidRPr="00B51578" w:rsidRDefault="00D574DF" w:rsidP="00F03251">
      <w:pPr>
        <w:pStyle w:val="a7"/>
        <w:numPr>
          <w:ilvl w:val="0"/>
          <w:numId w:val="9"/>
        </w:numPr>
        <w:snapToGrid w:val="0"/>
        <w:spacing w:afterLines="30" w:after="93" w:line="312" w:lineRule="auto"/>
        <w:ind w:firstLineChars="0"/>
        <w:rPr>
          <w:rFonts w:ascii="宋体" w:hAnsi="宋体" w:cs="楷体_GB2312"/>
          <w:bCs/>
          <w:szCs w:val="21"/>
        </w:rPr>
      </w:pPr>
      <w:r w:rsidRPr="00B51578">
        <w:rPr>
          <w:rFonts w:ascii="宋体" w:hAnsi="宋体" w:cs="楷体_GB2312" w:hint="eastAsia"/>
          <w:bCs/>
          <w:szCs w:val="21"/>
        </w:rPr>
        <w:t>AlexNet网络</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AlexNet网络模型在ILSVRC</w:t>
      </w:r>
      <w:r w:rsidRPr="000C4DC1">
        <w:rPr>
          <w:rFonts w:ascii="宋体" w:hAnsi="宋体" w:cs="楷体_GB2312"/>
          <w:bCs/>
          <w:szCs w:val="21"/>
        </w:rPr>
        <w:t>2012</w:t>
      </w:r>
      <w:r w:rsidRPr="000C4DC1">
        <w:rPr>
          <w:rFonts w:ascii="宋体" w:hAnsi="宋体" w:cs="楷体_GB2312" w:hint="eastAsia"/>
          <w:bCs/>
          <w:szCs w:val="21"/>
        </w:rPr>
        <w:t>图像分类任务上赢得冠军，该模型的优势在于：引入多种技巧与策略（如DropOut、数据扩张、局部响应对异化和重叠池化、ReLU激活函数）解决过拟合，并且可以利用多GPU加速计算。</w:t>
      </w:r>
    </w:p>
    <w:p w:rsidR="00D574DF" w:rsidRPr="00B51578" w:rsidRDefault="00D574DF" w:rsidP="00F03251">
      <w:pPr>
        <w:pStyle w:val="a7"/>
        <w:numPr>
          <w:ilvl w:val="0"/>
          <w:numId w:val="10"/>
        </w:numPr>
        <w:snapToGrid w:val="0"/>
        <w:spacing w:afterLines="30" w:after="93" w:line="312" w:lineRule="auto"/>
        <w:ind w:firstLineChars="0"/>
        <w:rPr>
          <w:rFonts w:ascii="宋体" w:hAnsi="宋体" w:cs="楷体_GB2312"/>
          <w:bCs/>
          <w:szCs w:val="21"/>
        </w:rPr>
      </w:pPr>
      <w:r w:rsidRPr="00B51578">
        <w:rPr>
          <w:rFonts w:ascii="宋体" w:hAnsi="宋体" w:cs="楷体_GB2312" w:hint="eastAsia"/>
          <w:bCs/>
          <w:szCs w:val="21"/>
        </w:rPr>
        <w:t>VGG、GoogleNet网络</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VGG和GoogleNet是ILSVRC</w:t>
      </w:r>
      <w:r w:rsidRPr="000C4DC1">
        <w:rPr>
          <w:rFonts w:ascii="宋体" w:hAnsi="宋体" w:cs="楷体_GB2312"/>
          <w:bCs/>
          <w:szCs w:val="21"/>
        </w:rPr>
        <w:t>2014</w:t>
      </w:r>
      <w:r w:rsidRPr="000C4DC1">
        <w:rPr>
          <w:rFonts w:ascii="宋体" w:hAnsi="宋体" w:cs="楷体_GB2312" w:hint="eastAsia"/>
          <w:bCs/>
          <w:szCs w:val="21"/>
        </w:rPr>
        <w:t>竞赛的双雄，这两类模型结构有一个共同特点：层级</w:t>
      </w:r>
      <w:r w:rsidRPr="000C4DC1">
        <w:rPr>
          <w:rFonts w:ascii="宋体" w:hAnsi="宋体" w:cs="楷体_GB2312" w:hint="eastAsia"/>
          <w:bCs/>
          <w:szCs w:val="21"/>
        </w:rPr>
        <w:lastRenderedPageBreak/>
        <w:t>开始走向“极深”，跟GoogleNet不同的是VGG继承了LeNet以及AlexNet的一些框架，尤其是跟AlexNet框架非常像。另外，注意使用更多的卷积、更多的层次可以得到更好的结构，但是随着卷积层的逐渐加深，准确率的提升也愈加困难。</w:t>
      </w:r>
    </w:p>
    <w:p w:rsidR="00D574DF" w:rsidRPr="0007258C" w:rsidRDefault="00B51578" w:rsidP="0007258C">
      <w:pPr>
        <w:snapToGrid w:val="0"/>
        <w:spacing w:afterLines="30" w:after="93" w:line="312" w:lineRule="auto"/>
        <w:ind w:firstLineChars="200" w:firstLine="422"/>
        <w:rPr>
          <w:rFonts w:ascii="宋体" w:hAnsi="宋体" w:cs="楷体_GB2312"/>
          <w:b/>
          <w:bCs/>
          <w:szCs w:val="21"/>
        </w:rPr>
      </w:pPr>
      <w:r w:rsidRPr="0007258C">
        <w:rPr>
          <w:rFonts w:ascii="宋体" w:hAnsi="宋体" w:cs="楷体_GB2312" w:hint="eastAsia"/>
          <w:b/>
          <w:bCs/>
          <w:szCs w:val="21"/>
        </w:rPr>
        <w:t>d</w:t>
      </w:r>
      <w:r w:rsidRPr="0007258C">
        <w:rPr>
          <w:rFonts w:ascii="宋体" w:hAnsi="宋体" w:cs="楷体_GB2312"/>
          <w:b/>
          <w:bCs/>
          <w:szCs w:val="21"/>
        </w:rPr>
        <w:t>.</w:t>
      </w:r>
      <w:r w:rsidR="00D574DF" w:rsidRPr="0007258C">
        <w:rPr>
          <w:rFonts w:ascii="宋体" w:hAnsi="宋体" w:cs="楷体_GB2312" w:hint="eastAsia"/>
          <w:b/>
          <w:bCs/>
          <w:szCs w:val="21"/>
        </w:rPr>
        <w:t>全卷积神经网络</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深度反卷积神经网络和深度卷积神经网络的应用场景一样，如分类任务、目标检测和语义分割等，当然它还可以应用至图像复原任务；但由于卷积稀疏编码受限于训练和测试阶段，导致前向传播计算的速度较慢。另外，可以利用反卷积操作（卷积稀疏编码）可视化理解深度卷积神经网络；本质上，由于卷积操作仍为线性操作，所以卷积稀疏编码与稀疏编码从形式上是一致的，进而深度反卷积神经网络与稀疏层次目标识别网络S-HMAX是一致的。</w:t>
      </w:r>
    </w:p>
    <w:p w:rsidR="00D574DF" w:rsidRPr="000C4DC1"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全卷积神经网络（FullyConcolutionalNetworks,FCN）对输入图像进行像素级分类，解决了予以级别的图像分割问题，与经典的卷积神经网络在若干卷积流后使用全连接层得到固定长度的特征向量进行分类不同，全卷积神经网络可以接受任意尺寸的输入图像，引入反卷积操作对最后一个卷积层上的特征图进行上采样，即需要将卷积神经网络中的全连接层也改成卷积层，顾名思义网络结构中没有全连接层，都为卷积流架构，使特征图恢复到与输入图像相同的尺寸，从而可以对每一个像素产生一个预测，同时保留原始输入图像中的空间信息，最后在上采样的特征图上进行逐像素分类。</w:t>
      </w:r>
    </w:p>
    <w:p w:rsidR="00D574DF" w:rsidRPr="00E506FD" w:rsidRDefault="00D574DF" w:rsidP="00B51578">
      <w:pPr>
        <w:snapToGrid w:val="0"/>
        <w:spacing w:afterLines="30" w:after="93" w:line="312" w:lineRule="auto"/>
        <w:jc w:val="center"/>
        <w:rPr>
          <w:rFonts w:ascii="宋体" w:hAnsi="宋体" w:cs="楷体_GB2312"/>
          <w:szCs w:val="21"/>
        </w:rPr>
      </w:pPr>
      <w:r w:rsidRPr="00E506FD">
        <w:rPr>
          <w:rFonts w:ascii="宋体" w:hAnsi="宋体" w:cs="楷体_GB2312"/>
          <w:szCs w:val="21"/>
        </w:rPr>
        <w:object w:dxaOrig="7396" w:dyaOrig="1935">
          <v:shape id="_x0000_i1087" type="#_x0000_t75" style="width:370.75pt;height:95.8pt" o:ole="">
            <v:imagedata r:id="rId158" o:title=""/>
          </v:shape>
          <o:OLEObject Type="Embed" ProgID="Visio.Drawing.15" ShapeID="_x0000_i1087" DrawAspect="Content" ObjectID="_1565419585" r:id="rId159"/>
        </w:object>
      </w:r>
    </w:p>
    <w:p w:rsidR="00D574DF" w:rsidRPr="000C4DC1" w:rsidRDefault="00D574DF" w:rsidP="00B51578">
      <w:pPr>
        <w:snapToGrid w:val="0"/>
        <w:spacing w:afterLines="30" w:after="93" w:line="312" w:lineRule="auto"/>
        <w:jc w:val="center"/>
        <w:rPr>
          <w:rFonts w:ascii="宋体" w:hAnsi="宋体" w:cs="楷体_GB2312"/>
          <w:bCs/>
          <w:szCs w:val="21"/>
        </w:rPr>
      </w:pPr>
      <w:r w:rsidRPr="000C4DC1">
        <w:rPr>
          <w:rFonts w:ascii="宋体" w:hAnsi="宋体" w:cs="楷体_GB2312" w:hint="eastAsia"/>
          <w:bCs/>
          <w:szCs w:val="21"/>
        </w:rPr>
        <w:t>图4全卷积神经网络流图</w:t>
      </w:r>
    </w:p>
    <w:p w:rsidR="00D574DF" w:rsidRDefault="00D574DF"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全卷积神经网络模型的优点有：一是训练一个端到端的全卷积神经网络模型，利用卷积神经网络很强的学习能力，能够得到较准确的结果，与以前的基于卷积神经网络的方法相比不用再对输入或者输出做处理；二是直接使用现有的卷积神经网络模型，如AlexNet、VGG</w:t>
      </w:r>
      <w:r w:rsidRPr="000C4DC1">
        <w:rPr>
          <w:rFonts w:ascii="宋体" w:hAnsi="宋体" w:cs="楷体_GB2312"/>
          <w:bCs/>
          <w:szCs w:val="21"/>
        </w:rPr>
        <w:t>16</w:t>
      </w:r>
      <w:r w:rsidRPr="000C4DC1">
        <w:rPr>
          <w:rFonts w:ascii="宋体" w:hAnsi="宋体" w:cs="楷体_GB2312" w:hint="eastAsia"/>
          <w:bCs/>
          <w:szCs w:val="21"/>
        </w:rPr>
        <w:t>、GoogleNet，只需将其中的全连接层改为卷积层并采用上采样和裁剪操作，即可实现网络的架构；三是不限制输入图片的尺寸，不要求图片集中所有图片都是同样尺寸。模型的缺点：和期望输出相比，该方法容易丢失较小的目标。对于模型的改进便引入了多尺度精细化策略，即不用一次性地将特征图C8上采样至32倍，可以先上采样2倍，结合C</w:t>
      </w:r>
      <w:r w:rsidRPr="000C4DC1">
        <w:rPr>
          <w:rFonts w:ascii="宋体" w:hAnsi="宋体" w:cs="楷体_GB2312"/>
          <w:bCs/>
          <w:szCs w:val="21"/>
        </w:rPr>
        <w:t>4</w:t>
      </w:r>
      <w:r w:rsidRPr="000C4DC1">
        <w:rPr>
          <w:rFonts w:ascii="宋体" w:hAnsi="宋体" w:cs="楷体_GB2312" w:hint="eastAsia"/>
          <w:bCs/>
          <w:szCs w:val="21"/>
        </w:rPr>
        <w:t>的信息，再上采样16倍；实验发现后者分批次进行上采样并利用之前特征图上的信息，得到的结果能够保留较小目标的细节。目前，全卷积神经网络主要用于的场景为目标检测中的定位和语义分割任务等。</w:t>
      </w:r>
    </w:p>
    <w:p w:rsidR="00130F3A" w:rsidRPr="00130F3A" w:rsidRDefault="00130F3A" w:rsidP="007343AE">
      <w:pPr>
        <w:rPr>
          <w:rFonts w:ascii="宋体" w:hAnsi="宋体"/>
          <w:color w:val="0070C0"/>
          <w:sz w:val="22"/>
          <w:szCs w:val="28"/>
        </w:rPr>
      </w:pPr>
      <w:bookmarkStart w:id="136" w:name="_Toc484096105"/>
      <w:r w:rsidRPr="00130F3A">
        <w:rPr>
          <w:rFonts w:ascii="宋体" w:hAnsi="宋体"/>
          <w:color w:val="0070C0"/>
          <w:sz w:val="22"/>
          <w:szCs w:val="28"/>
        </w:rPr>
        <w:t>4</w:t>
      </w:r>
      <w:r w:rsidRPr="00130F3A">
        <w:rPr>
          <w:rFonts w:ascii="宋体" w:hAnsi="宋体" w:hint="eastAsia"/>
          <w:color w:val="0070C0"/>
          <w:sz w:val="22"/>
          <w:szCs w:val="28"/>
        </w:rPr>
        <w:t>．不同状态下的多特征融合</w:t>
      </w:r>
      <w:r w:rsidRPr="00130F3A">
        <w:rPr>
          <w:rFonts w:ascii="宋体" w:hAnsi="宋体"/>
          <w:color w:val="0070C0"/>
          <w:sz w:val="22"/>
          <w:szCs w:val="28"/>
        </w:rPr>
        <w:t>目标综合识别</w:t>
      </w:r>
      <w:bookmarkEnd w:id="136"/>
      <w:r w:rsidRPr="00130F3A">
        <w:rPr>
          <w:rFonts w:ascii="宋体" w:hAnsi="宋体" w:hint="eastAsia"/>
          <w:color w:val="0070C0"/>
          <w:sz w:val="22"/>
          <w:szCs w:val="28"/>
        </w:rPr>
        <w:t xml:space="preserve">  </w:t>
      </w:r>
    </w:p>
    <w:p w:rsidR="00130F3A" w:rsidRPr="00130F3A" w:rsidRDefault="00130F3A" w:rsidP="007343AE">
      <w:pPr>
        <w:rPr>
          <w:rFonts w:ascii="宋体" w:hAnsi="宋体"/>
          <w:color w:val="0070C0"/>
          <w:sz w:val="22"/>
        </w:rPr>
      </w:pPr>
      <w:r w:rsidRPr="00130F3A">
        <w:rPr>
          <w:rFonts w:ascii="宋体" w:hAnsi="宋体"/>
          <w:color w:val="0070C0"/>
          <w:sz w:val="22"/>
        </w:rPr>
        <w:t xml:space="preserve">4.1 </w:t>
      </w:r>
      <w:r w:rsidRPr="00130F3A">
        <w:rPr>
          <w:rFonts w:ascii="宋体" w:hAnsi="宋体" w:hint="eastAsia"/>
          <w:color w:val="0070C0"/>
          <w:sz w:val="22"/>
        </w:rPr>
        <w:t>多特征融合的目标综合分析识别</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由于多传感器工作波段不同，空间分辨率不同，对于同一地物可以获得其在不同波段和不同清晰度的图像，这些图像包含很多</w:t>
      </w:r>
      <w:r w:rsidRPr="00536C5E">
        <w:rPr>
          <w:rFonts w:ascii="宋体" w:hAnsi="宋体" w:cs="楷体_GB2312"/>
          <w:bCs/>
          <w:color w:val="0070C0"/>
          <w:szCs w:val="21"/>
        </w:rPr>
        <w:t>异同点</w:t>
      </w:r>
      <w:r w:rsidRPr="00536C5E">
        <w:rPr>
          <w:rFonts w:ascii="宋体" w:hAnsi="宋体" w:cs="楷体_GB2312" w:hint="eastAsia"/>
          <w:bCs/>
          <w:color w:val="0070C0"/>
          <w:szCs w:val="21"/>
        </w:rPr>
        <w:t>。多特征融合的目的就是利用互补信息，全面挖掘图像内容。基于多特征融合的目标识别方法，能获得目标全面、鲁棒、区分明显的特征，</w:t>
      </w:r>
      <w:r w:rsidRPr="00536C5E">
        <w:rPr>
          <w:rFonts w:ascii="宋体" w:hAnsi="宋体" w:cs="楷体_GB2312" w:hint="eastAsia"/>
          <w:bCs/>
          <w:color w:val="0070C0"/>
          <w:szCs w:val="21"/>
        </w:rPr>
        <w:lastRenderedPageBreak/>
        <w:t>实现对多源数据的地面目标多层次、全方位的识别</w:t>
      </w:r>
      <w:r w:rsidRPr="00536C5E">
        <w:rPr>
          <w:rFonts w:ascii="宋体" w:hAnsi="宋体" w:cs="楷体_GB2312"/>
          <w:bCs/>
          <w:color w:val="0070C0"/>
          <w:szCs w:val="21"/>
        </w:rPr>
        <w:t>与分析</w:t>
      </w:r>
      <w:r w:rsidRPr="00536C5E">
        <w:rPr>
          <w:rFonts w:ascii="宋体" w:hAnsi="宋体" w:cs="楷体_GB2312" w:hint="eastAsia"/>
          <w:bCs/>
          <w:color w:val="0070C0"/>
          <w:szCs w:val="21"/>
        </w:rPr>
        <w:t>。例如在战车的目标识别系统中，通过对目标成像的长宽、轮廓周长、分割后的面积、图像统计特征、辐射参数以及目标的运动方向、位置、速度等特征参数的融合，使得目标的预警、识别、敌我判断都更加精确。</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多特征融合</w:t>
      </w:r>
      <w:r w:rsidRPr="00536C5E">
        <w:rPr>
          <w:rFonts w:ascii="宋体" w:hAnsi="宋体" w:cs="楷体_GB2312"/>
          <w:bCs/>
          <w:color w:val="0070C0"/>
          <w:szCs w:val="21"/>
        </w:rPr>
        <w:t>的目标</w:t>
      </w:r>
      <w:r w:rsidRPr="00536C5E">
        <w:rPr>
          <w:rFonts w:ascii="宋体" w:hAnsi="宋体" w:cs="楷体_GB2312" w:hint="eastAsia"/>
          <w:bCs/>
          <w:color w:val="0070C0"/>
          <w:szCs w:val="21"/>
        </w:rPr>
        <w:t>综合</w:t>
      </w:r>
      <w:r w:rsidRPr="00536C5E">
        <w:rPr>
          <w:rFonts w:ascii="宋体" w:hAnsi="宋体" w:cs="楷体_GB2312"/>
          <w:bCs/>
          <w:color w:val="0070C0"/>
          <w:szCs w:val="21"/>
        </w:rPr>
        <w:t>识别与分析分为多特征融合</w:t>
      </w:r>
      <w:r w:rsidRPr="00536C5E">
        <w:rPr>
          <w:rFonts w:ascii="宋体" w:hAnsi="宋体" w:cs="楷体_GB2312" w:hint="eastAsia"/>
          <w:bCs/>
          <w:color w:val="0070C0"/>
          <w:szCs w:val="21"/>
        </w:rPr>
        <w:t>、</w:t>
      </w:r>
      <w:r w:rsidRPr="00536C5E">
        <w:rPr>
          <w:rFonts w:ascii="宋体" w:hAnsi="宋体" w:cs="楷体_GB2312"/>
          <w:bCs/>
          <w:color w:val="0070C0"/>
          <w:szCs w:val="21"/>
        </w:rPr>
        <w:t>多分类器集成</w:t>
      </w:r>
      <w:r w:rsidRPr="00536C5E">
        <w:rPr>
          <w:rFonts w:ascii="宋体" w:hAnsi="宋体" w:cs="楷体_GB2312" w:hint="eastAsia"/>
          <w:bCs/>
          <w:color w:val="0070C0"/>
          <w:szCs w:val="21"/>
        </w:rPr>
        <w:t>、</w:t>
      </w:r>
      <w:r w:rsidRPr="00536C5E">
        <w:rPr>
          <w:rFonts w:ascii="宋体" w:hAnsi="宋体" w:cs="楷体_GB2312"/>
          <w:bCs/>
          <w:color w:val="0070C0"/>
          <w:szCs w:val="21"/>
        </w:rPr>
        <w:t>目标</w:t>
      </w:r>
      <w:r w:rsidRPr="00536C5E">
        <w:rPr>
          <w:rFonts w:ascii="宋体" w:hAnsi="宋体" w:cs="楷体_GB2312" w:hint="eastAsia"/>
          <w:bCs/>
          <w:color w:val="0070C0"/>
          <w:szCs w:val="21"/>
        </w:rPr>
        <w:t>综合分析</w:t>
      </w:r>
      <w:r w:rsidRPr="00536C5E">
        <w:rPr>
          <w:rFonts w:ascii="宋体" w:hAnsi="宋体" w:cs="楷体_GB2312"/>
          <w:bCs/>
          <w:color w:val="0070C0"/>
          <w:szCs w:val="21"/>
        </w:rPr>
        <w:t>与识别三个模块</w:t>
      </w:r>
      <w:r w:rsidRPr="00536C5E">
        <w:rPr>
          <w:rFonts w:ascii="宋体" w:hAnsi="宋体" w:cs="楷体_GB2312" w:hint="eastAsia"/>
          <w:bCs/>
          <w:color w:val="0070C0"/>
          <w:szCs w:val="21"/>
        </w:rPr>
        <w:t>，如图2-21所示。</w:t>
      </w:r>
    </w:p>
    <w:p w:rsidR="00130F3A" w:rsidRPr="00130F3A" w:rsidRDefault="00130F3A" w:rsidP="00130F3A">
      <w:pPr>
        <w:jc w:val="center"/>
        <w:rPr>
          <w:rFonts w:ascii="宋体" w:hAnsi="宋体"/>
          <w:color w:val="0070C0"/>
          <w:sz w:val="18"/>
        </w:rPr>
      </w:pPr>
      <w:r w:rsidRPr="00130F3A">
        <w:rPr>
          <w:rFonts w:ascii="宋体" w:hAnsi="宋体"/>
          <w:color w:val="0070C0"/>
          <w:sz w:val="18"/>
        </w:rPr>
        <w:object w:dxaOrig="9631" w:dyaOrig="3941">
          <v:shape id="_x0000_i1088" type="#_x0000_t75" style="width:383.25pt;height:155.9pt" o:ole="">
            <v:imagedata r:id="rId35" o:title=""/>
          </v:shape>
          <o:OLEObject Type="Embed" ProgID="Visio.Drawing.15" ShapeID="_x0000_i1088" DrawAspect="Content" ObjectID="_1565419586" r:id="rId160"/>
        </w:object>
      </w:r>
    </w:p>
    <w:p w:rsidR="00130F3A" w:rsidRPr="00130F3A" w:rsidRDefault="00130F3A" w:rsidP="00130F3A">
      <w:pPr>
        <w:spacing w:afterLines="50" w:after="156" w:line="340" w:lineRule="exact"/>
        <w:jc w:val="center"/>
        <w:rPr>
          <w:rFonts w:ascii="宋体" w:hAnsi="宋体"/>
          <w:color w:val="0070C0"/>
          <w:sz w:val="18"/>
        </w:rPr>
      </w:pPr>
      <w:r w:rsidRPr="00130F3A">
        <w:rPr>
          <w:rFonts w:ascii="宋体" w:hAnsi="宋体" w:hint="eastAsia"/>
          <w:color w:val="0070C0"/>
          <w:sz w:val="18"/>
        </w:rPr>
        <w:t>图2-</w:t>
      </w:r>
      <w:r w:rsidRPr="00130F3A">
        <w:rPr>
          <w:rFonts w:ascii="宋体" w:hAnsi="宋体"/>
          <w:color w:val="0070C0"/>
          <w:sz w:val="18"/>
        </w:rPr>
        <w:t xml:space="preserve">21 </w:t>
      </w:r>
      <w:r w:rsidRPr="00130F3A">
        <w:rPr>
          <w:rFonts w:ascii="宋体" w:hAnsi="宋体" w:hint="eastAsia"/>
          <w:color w:val="0070C0"/>
          <w:sz w:val="18"/>
        </w:rPr>
        <w:t>基于多特征融合的目标综合分析识别</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多特征融合模块</w:t>
      </w:r>
      <w:r w:rsidRPr="00536C5E">
        <w:rPr>
          <w:rFonts w:ascii="宋体" w:hAnsi="宋体" w:cs="楷体_GB2312"/>
          <w:bCs/>
          <w:color w:val="0070C0"/>
          <w:szCs w:val="21"/>
        </w:rPr>
        <w:t>采用</w:t>
      </w:r>
      <w:r w:rsidRPr="00536C5E">
        <w:rPr>
          <w:rFonts w:ascii="宋体" w:hAnsi="宋体" w:cs="楷体_GB2312" w:hint="eastAsia"/>
          <w:bCs/>
          <w:color w:val="0070C0"/>
          <w:szCs w:val="21"/>
        </w:rPr>
        <w:t>特征</w:t>
      </w:r>
      <w:r w:rsidRPr="00536C5E">
        <w:rPr>
          <w:rFonts w:ascii="宋体" w:hAnsi="宋体" w:cs="楷体_GB2312"/>
          <w:bCs/>
          <w:color w:val="0070C0"/>
          <w:szCs w:val="21"/>
        </w:rPr>
        <w:t>融合</w:t>
      </w:r>
      <w:r w:rsidRPr="00536C5E">
        <w:rPr>
          <w:rFonts w:ascii="宋体" w:hAnsi="宋体" w:cs="楷体_GB2312" w:hint="eastAsia"/>
          <w:bCs/>
          <w:color w:val="0070C0"/>
          <w:szCs w:val="21"/>
        </w:rPr>
        <w:t>、</w:t>
      </w:r>
      <w:r w:rsidRPr="00536C5E">
        <w:rPr>
          <w:rFonts w:ascii="宋体" w:hAnsi="宋体" w:cs="楷体_GB2312"/>
          <w:bCs/>
          <w:color w:val="0070C0"/>
          <w:szCs w:val="21"/>
        </w:rPr>
        <w:t>核</w:t>
      </w:r>
      <w:r w:rsidRPr="00536C5E">
        <w:rPr>
          <w:rFonts w:ascii="宋体" w:hAnsi="宋体" w:cs="楷体_GB2312" w:hint="eastAsia"/>
          <w:bCs/>
          <w:color w:val="0070C0"/>
          <w:szCs w:val="21"/>
        </w:rPr>
        <w:t>主成分分析(</w:t>
      </w:r>
      <w:r w:rsidRPr="00536C5E">
        <w:rPr>
          <w:rFonts w:ascii="宋体" w:hAnsi="宋体" w:cs="楷体_GB2312"/>
          <w:bCs/>
          <w:color w:val="0070C0"/>
          <w:szCs w:val="21"/>
        </w:rPr>
        <w:t>Kernel Principal Component Analysis, Kernel-PCA)</w:t>
      </w:r>
      <w:r w:rsidRPr="00536C5E">
        <w:rPr>
          <w:rFonts w:ascii="宋体" w:hAnsi="宋体" w:cs="楷体_GB2312" w:hint="eastAsia"/>
          <w:bCs/>
          <w:color w:val="0070C0"/>
          <w:szCs w:val="21"/>
        </w:rPr>
        <w:t>技术，对多源数据</w:t>
      </w:r>
      <w:r w:rsidRPr="00536C5E">
        <w:rPr>
          <w:rFonts w:ascii="宋体" w:hAnsi="宋体" w:cs="楷体_GB2312"/>
          <w:bCs/>
          <w:color w:val="0070C0"/>
          <w:szCs w:val="21"/>
        </w:rPr>
        <w:t>的</w:t>
      </w:r>
      <w:r w:rsidRPr="00536C5E">
        <w:rPr>
          <w:rFonts w:ascii="宋体" w:hAnsi="宋体" w:cs="楷体_GB2312" w:hint="eastAsia"/>
          <w:bCs/>
          <w:color w:val="0070C0"/>
          <w:szCs w:val="21"/>
        </w:rPr>
        <w:t>电磁散射</w:t>
      </w:r>
      <w:r w:rsidRPr="00536C5E">
        <w:rPr>
          <w:rFonts w:ascii="宋体" w:hAnsi="宋体" w:cs="楷体_GB2312"/>
          <w:bCs/>
          <w:color w:val="0070C0"/>
          <w:szCs w:val="21"/>
        </w:rPr>
        <w:t>特征</w:t>
      </w:r>
      <w:r w:rsidRPr="00536C5E">
        <w:rPr>
          <w:rFonts w:ascii="宋体" w:hAnsi="宋体" w:cs="楷体_GB2312" w:hint="eastAsia"/>
          <w:bCs/>
          <w:color w:val="0070C0"/>
          <w:szCs w:val="21"/>
        </w:rPr>
        <w:t>、红外辐射</w:t>
      </w:r>
      <w:r w:rsidRPr="00536C5E">
        <w:rPr>
          <w:rFonts w:ascii="宋体" w:hAnsi="宋体" w:cs="楷体_GB2312"/>
          <w:bCs/>
          <w:color w:val="0070C0"/>
          <w:szCs w:val="21"/>
        </w:rPr>
        <w:t>特征、反射光谱特征、</w:t>
      </w:r>
      <w:r w:rsidRPr="00536C5E">
        <w:rPr>
          <w:rFonts w:ascii="宋体" w:hAnsi="宋体" w:cs="楷体_GB2312" w:hint="eastAsia"/>
          <w:bCs/>
          <w:color w:val="0070C0"/>
          <w:szCs w:val="21"/>
        </w:rPr>
        <w:t>几何特征等进行特征级</w:t>
      </w:r>
      <w:r w:rsidRPr="00536C5E">
        <w:rPr>
          <w:rFonts w:ascii="宋体" w:hAnsi="宋体" w:cs="楷体_GB2312"/>
          <w:bCs/>
          <w:color w:val="0070C0"/>
          <w:szCs w:val="21"/>
        </w:rPr>
        <w:t>融合</w:t>
      </w:r>
      <w:r w:rsidRPr="00536C5E">
        <w:rPr>
          <w:rFonts w:ascii="宋体" w:hAnsi="宋体" w:cs="楷体_GB2312" w:hint="eastAsia"/>
          <w:bCs/>
          <w:color w:val="0070C0"/>
          <w:szCs w:val="21"/>
        </w:rPr>
        <w:t>，消除</w:t>
      </w:r>
      <w:r w:rsidRPr="00536C5E">
        <w:rPr>
          <w:rFonts w:ascii="宋体" w:hAnsi="宋体" w:cs="楷体_GB2312"/>
          <w:bCs/>
          <w:color w:val="0070C0"/>
          <w:szCs w:val="21"/>
        </w:rPr>
        <w:t>各</w:t>
      </w:r>
      <w:r w:rsidRPr="00536C5E">
        <w:rPr>
          <w:rFonts w:ascii="宋体" w:hAnsi="宋体" w:cs="楷体_GB2312" w:hint="eastAsia"/>
          <w:bCs/>
          <w:color w:val="0070C0"/>
          <w:szCs w:val="21"/>
        </w:rPr>
        <w:t>特征之间</w:t>
      </w:r>
      <w:r w:rsidRPr="00536C5E">
        <w:rPr>
          <w:rFonts w:ascii="宋体" w:hAnsi="宋体" w:cs="楷体_GB2312"/>
          <w:bCs/>
          <w:color w:val="0070C0"/>
          <w:szCs w:val="21"/>
        </w:rPr>
        <w:t>的相关性和冗余性</w:t>
      </w:r>
      <w:r w:rsidRPr="00536C5E">
        <w:rPr>
          <w:rFonts w:ascii="宋体" w:hAnsi="宋体" w:cs="楷体_GB2312" w:hint="eastAsia"/>
          <w:bCs/>
          <w:color w:val="0070C0"/>
          <w:szCs w:val="21"/>
        </w:rPr>
        <w:t>。首先特征</w:t>
      </w:r>
      <w:r w:rsidRPr="00536C5E">
        <w:rPr>
          <w:rFonts w:ascii="宋体" w:hAnsi="宋体" w:cs="楷体_GB2312"/>
          <w:bCs/>
          <w:color w:val="0070C0"/>
          <w:szCs w:val="21"/>
        </w:rPr>
        <w:t>融合</w:t>
      </w:r>
      <w:r w:rsidRPr="00536C5E">
        <w:rPr>
          <w:rFonts w:ascii="宋体" w:hAnsi="宋体" w:cs="楷体_GB2312" w:hint="eastAsia"/>
          <w:bCs/>
          <w:color w:val="0070C0"/>
          <w:szCs w:val="21"/>
        </w:rPr>
        <w:t>将</w:t>
      </w:r>
      <w:r w:rsidRPr="00536C5E">
        <w:rPr>
          <w:rFonts w:ascii="宋体" w:hAnsi="宋体" w:cs="楷体_GB2312"/>
          <w:bCs/>
          <w:color w:val="0070C0"/>
          <w:szCs w:val="21"/>
        </w:rPr>
        <w:t>多特征空间的信息</w:t>
      </w:r>
      <w:r w:rsidRPr="00536C5E">
        <w:rPr>
          <w:rFonts w:ascii="宋体" w:hAnsi="宋体" w:cs="楷体_GB2312" w:hint="eastAsia"/>
          <w:bCs/>
          <w:color w:val="0070C0"/>
          <w:szCs w:val="21"/>
        </w:rPr>
        <w:t>映射到</w:t>
      </w:r>
      <w:r w:rsidRPr="00536C5E">
        <w:rPr>
          <w:rFonts w:ascii="宋体" w:hAnsi="宋体" w:cs="楷体_GB2312"/>
          <w:bCs/>
          <w:color w:val="0070C0"/>
          <w:szCs w:val="21"/>
        </w:rPr>
        <w:t>统一的特征</w:t>
      </w:r>
      <w:r w:rsidRPr="00536C5E">
        <w:rPr>
          <w:rFonts w:ascii="宋体" w:hAnsi="宋体" w:cs="楷体_GB2312" w:hint="eastAsia"/>
          <w:bCs/>
          <w:color w:val="0070C0"/>
          <w:szCs w:val="21"/>
        </w:rPr>
        <w:t>空间，然后Kernel</w:t>
      </w:r>
      <w:r w:rsidRPr="00536C5E">
        <w:rPr>
          <w:rFonts w:ascii="宋体" w:hAnsi="宋体" w:cs="楷体_GB2312"/>
          <w:bCs/>
          <w:color w:val="0070C0"/>
          <w:szCs w:val="21"/>
        </w:rPr>
        <w:t>-PCA</w:t>
      </w:r>
      <w:r w:rsidRPr="00536C5E">
        <w:rPr>
          <w:rFonts w:ascii="宋体" w:hAnsi="宋体" w:cs="楷体_GB2312" w:hint="eastAsia"/>
          <w:bCs/>
          <w:color w:val="0070C0"/>
          <w:szCs w:val="21"/>
        </w:rPr>
        <w:t>通过线性变换将原始高维数据变换为一组线性无关的表示，最终实现高效的统计数据分析、特征融合和数据降维。Kernel</w:t>
      </w:r>
      <w:r w:rsidRPr="00536C5E">
        <w:rPr>
          <w:rFonts w:ascii="宋体" w:hAnsi="宋体" w:cs="楷体_GB2312"/>
          <w:bCs/>
          <w:color w:val="0070C0"/>
          <w:szCs w:val="21"/>
        </w:rPr>
        <w:t>-</w:t>
      </w:r>
      <w:r w:rsidRPr="00536C5E">
        <w:rPr>
          <w:rFonts w:ascii="宋体" w:hAnsi="宋体" w:cs="楷体_GB2312" w:hint="eastAsia"/>
          <w:bCs/>
          <w:color w:val="0070C0"/>
          <w:szCs w:val="21"/>
        </w:rPr>
        <w:t>PCA是一种非线性的主成分分析技术</w:t>
      </w:r>
      <w:r w:rsidRPr="00536C5E">
        <w:rPr>
          <w:rFonts w:ascii="宋体" w:hAnsi="宋体" w:cs="楷体_GB2312"/>
          <w:bCs/>
          <w:color w:val="0070C0"/>
          <w:szCs w:val="21"/>
        </w:rPr>
        <w:t>，</w:t>
      </w:r>
      <w:r w:rsidRPr="00536C5E">
        <w:rPr>
          <w:rFonts w:ascii="宋体" w:hAnsi="宋体" w:cs="楷体_GB2312" w:hint="eastAsia"/>
          <w:bCs/>
          <w:color w:val="0070C0"/>
          <w:szCs w:val="21"/>
        </w:rPr>
        <w:t>既保留了参与融合的多特征的有效鉴别信息，又在很大程度上消除了由于主客观因素带来多特征之间相关性的冗余信息，保留有效的目标分类信息，实现信息压缩。</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多分类器集成模块，利用随机森林、</w:t>
      </w:r>
      <w:r w:rsidRPr="00536C5E">
        <w:rPr>
          <w:rFonts w:ascii="宋体" w:hAnsi="宋体" w:cs="楷体_GB2312"/>
          <w:bCs/>
          <w:color w:val="0070C0"/>
          <w:szCs w:val="21"/>
        </w:rPr>
        <w:t>神经网络</w:t>
      </w:r>
      <w:r w:rsidRPr="00536C5E">
        <w:rPr>
          <w:rFonts w:ascii="宋体" w:hAnsi="宋体" w:cs="楷体_GB2312" w:hint="eastAsia"/>
          <w:bCs/>
          <w:color w:val="0070C0"/>
          <w:szCs w:val="21"/>
        </w:rPr>
        <w:t>、支持向量机等分类模型构建集成分类器，避免单一分类器容易造成的错分、漏分现象，实现模式互补、交叉验证。本模块使用并行结构的多分类器集成方法，并行</w:t>
      </w:r>
      <w:r w:rsidRPr="00536C5E">
        <w:rPr>
          <w:rFonts w:ascii="宋体" w:hAnsi="宋体" w:cs="楷体_GB2312"/>
          <w:bCs/>
          <w:color w:val="0070C0"/>
          <w:szCs w:val="21"/>
        </w:rPr>
        <w:t>结构中各个分类器</w:t>
      </w:r>
      <w:r w:rsidRPr="00536C5E">
        <w:rPr>
          <w:rFonts w:ascii="宋体" w:hAnsi="宋体" w:cs="楷体_GB2312" w:hint="eastAsia"/>
          <w:bCs/>
          <w:color w:val="0070C0"/>
          <w:szCs w:val="21"/>
        </w:rPr>
        <w:t>相互之间具有独立决策能力，集成分类器将</w:t>
      </w:r>
      <w:r w:rsidRPr="00536C5E">
        <w:rPr>
          <w:rFonts w:ascii="宋体" w:hAnsi="宋体" w:cs="楷体_GB2312"/>
          <w:bCs/>
          <w:color w:val="0070C0"/>
          <w:szCs w:val="21"/>
        </w:rPr>
        <w:t>多个分类器的</w:t>
      </w:r>
      <w:r w:rsidRPr="00536C5E">
        <w:rPr>
          <w:rFonts w:ascii="宋体" w:hAnsi="宋体" w:cs="楷体_GB2312" w:hint="eastAsia"/>
          <w:bCs/>
          <w:color w:val="0070C0"/>
          <w:szCs w:val="21"/>
        </w:rPr>
        <w:t>输出结果</w:t>
      </w:r>
      <w:r w:rsidRPr="00536C5E">
        <w:rPr>
          <w:rFonts w:ascii="宋体" w:hAnsi="宋体" w:cs="楷体_GB2312"/>
          <w:bCs/>
          <w:color w:val="0070C0"/>
          <w:szCs w:val="21"/>
        </w:rPr>
        <w:t>综合</w:t>
      </w:r>
      <w:r w:rsidRPr="00536C5E">
        <w:rPr>
          <w:rFonts w:ascii="宋体" w:hAnsi="宋体" w:cs="楷体_GB2312" w:hint="eastAsia"/>
          <w:bCs/>
          <w:color w:val="0070C0"/>
          <w:szCs w:val="21"/>
        </w:rPr>
        <w:t>考虑</w:t>
      </w:r>
      <w:r w:rsidRPr="00536C5E">
        <w:rPr>
          <w:rFonts w:ascii="宋体" w:hAnsi="宋体" w:cs="楷体_GB2312"/>
          <w:bCs/>
          <w:color w:val="0070C0"/>
          <w:szCs w:val="21"/>
        </w:rPr>
        <w:t>，</w:t>
      </w:r>
      <w:r w:rsidRPr="00536C5E">
        <w:rPr>
          <w:rFonts w:ascii="宋体" w:hAnsi="宋体" w:cs="楷体_GB2312" w:hint="eastAsia"/>
          <w:bCs/>
          <w:color w:val="0070C0"/>
          <w:szCs w:val="21"/>
        </w:rPr>
        <w:t>解决单个分类器面临的训练数据量小、假设空间小、局部最优三个难题，</w:t>
      </w:r>
      <w:r w:rsidRPr="00536C5E">
        <w:rPr>
          <w:rFonts w:ascii="宋体" w:hAnsi="宋体" w:cs="楷体_GB2312"/>
          <w:bCs/>
          <w:color w:val="0070C0"/>
          <w:szCs w:val="21"/>
        </w:rPr>
        <w:t>实现</w:t>
      </w:r>
      <w:r w:rsidRPr="00536C5E">
        <w:rPr>
          <w:rFonts w:ascii="宋体" w:hAnsi="宋体" w:cs="楷体_GB2312" w:hint="eastAsia"/>
          <w:bCs/>
          <w:color w:val="0070C0"/>
          <w:szCs w:val="21"/>
        </w:rPr>
        <w:t>实时</w:t>
      </w:r>
      <w:r w:rsidRPr="00536C5E">
        <w:rPr>
          <w:rFonts w:ascii="宋体" w:hAnsi="宋体" w:cs="楷体_GB2312"/>
          <w:bCs/>
          <w:color w:val="0070C0"/>
          <w:szCs w:val="21"/>
        </w:rPr>
        <w:t>的</w:t>
      </w:r>
      <w:r w:rsidRPr="00536C5E">
        <w:rPr>
          <w:rFonts w:ascii="宋体" w:hAnsi="宋体" w:cs="楷体_GB2312" w:hint="eastAsia"/>
          <w:bCs/>
          <w:color w:val="0070C0"/>
          <w:szCs w:val="21"/>
        </w:rPr>
        <w:t>、</w:t>
      </w:r>
      <w:r w:rsidRPr="00536C5E">
        <w:rPr>
          <w:rFonts w:ascii="宋体" w:hAnsi="宋体" w:cs="楷体_GB2312"/>
          <w:bCs/>
          <w:color w:val="0070C0"/>
          <w:szCs w:val="21"/>
        </w:rPr>
        <w:t>高精度的</w:t>
      </w:r>
      <w:r w:rsidRPr="00536C5E">
        <w:rPr>
          <w:rFonts w:ascii="宋体" w:hAnsi="宋体" w:cs="楷体_GB2312" w:hint="eastAsia"/>
          <w:bCs/>
          <w:color w:val="0070C0"/>
          <w:szCs w:val="21"/>
        </w:rPr>
        <w:t>目标分类。</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bCs/>
          <w:color w:val="0070C0"/>
          <w:szCs w:val="21"/>
        </w:rPr>
        <w:t>目标综合分析识别模块</w:t>
      </w:r>
      <w:r w:rsidRPr="00536C5E">
        <w:rPr>
          <w:rFonts w:ascii="宋体" w:hAnsi="宋体" w:cs="楷体_GB2312" w:hint="eastAsia"/>
          <w:bCs/>
          <w:color w:val="0070C0"/>
          <w:szCs w:val="21"/>
        </w:rPr>
        <w:t>，采用</w:t>
      </w:r>
      <w:r w:rsidRPr="00536C5E">
        <w:rPr>
          <w:rFonts w:ascii="宋体" w:hAnsi="宋体" w:cs="楷体_GB2312"/>
          <w:bCs/>
          <w:color w:val="0070C0"/>
          <w:szCs w:val="21"/>
        </w:rPr>
        <w:t>Bayes融合、D-S证据理论和模糊集理论进行综合分析识别</w:t>
      </w:r>
      <w:r w:rsidRPr="00536C5E">
        <w:rPr>
          <w:rFonts w:ascii="宋体" w:hAnsi="宋体" w:cs="楷体_GB2312" w:hint="eastAsia"/>
          <w:bCs/>
          <w:color w:val="0070C0"/>
          <w:szCs w:val="21"/>
        </w:rPr>
        <w:t>。</w:t>
      </w:r>
      <w:r w:rsidRPr="00536C5E">
        <w:rPr>
          <w:rFonts w:ascii="宋体" w:hAnsi="宋体" w:cs="楷体_GB2312"/>
          <w:bCs/>
          <w:color w:val="0070C0"/>
          <w:szCs w:val="21"/>
        </w:rPr>
        <w:t>Bayes方法将各种不确定性信息表示为概率，利用概率论中Bayes条件概率公式进行组合处理。证据理论是把证据集合划分为若干不相关的部分，并分别利用它们对识别框架独立进行判断</w:t>
      </w:r>
      <w:r w:rsidRPr="00536C5E">
        <w:rPr>
          <w:rFonts w:ascii="宋体" w:hAnsi="宋体" w:cs="楷体_GB2312" w:hint="eastAsia"/>
          <w:bCs/>
          <w:color w:val="0070C0"/>
          <w:szCs w:val="21"/>
        </w:rPr>
        <w:t>，</w:t>
      </w:r>
      <w:r w:rsidRPr="00536C5E">
        <w:rPr>
          <w:rFonts w:ascii="宋体" w:hAnsi="宋体" w:cs="楷体_GB2312"/>
          <w:bCs/>
          <w:color w:val="0070C0"/>
          <w:szCs w:val="21"/>
        </w:rPr>
        <w:t>以形成综合证据下对该假设的总信任程度。基于模糊集理论的数据融合将各目标的隶属度进行融合，</w:t>
      </w:r>
      <w:r w:rsidRPr="00536C5E">
        <w:rPr>
          <w:rFonts w:ascii="宋体" w:hAnsi="宋体" w:cs="楷体_GB2312" w:hint="eastAsia"/>
          <w:bCs/>
          <w:color w:val="0070C0"/>
          <w:szCs w:val="21"/>
        </w:rPr>
        <w:t>以</w:t>
      </w:r>
      <w:r w:rsidRPr="00536C5E">
        <w:rPr>
          <w:rFonts w:ascii="宋体" w:hAnsi="宋体" w:cs="楷体_GB2312"/>
          <w:bCs/>
          <w:color w:val="0070C0"/>
          <w:szCs w:val="21"/>
        </w:rPr>
        <w:t>全局可能性测度来进行判决。常用的融合算子有Minkowski距离、模糊综合函数、模糊积分等。</w:t>
      </w:r>
    </w:p>
    <w:p w:rsidR="00130F3A" w:rsidRPr="00130F3A" w:rsidRDefault="00130F3A" w:rsidP="007343AE">
      <w:pPr>
        <w:rPr>
          <w:rFonts w:ascii="宋体" w:hAnsi="宋体"/>
          <w:color w:val="0070C0"/>
          <w:sz w:val="22"/>
        </w:rPr>
      </w:pPr>
      <w:r w:rsidRPr="00130F3A">
        <w:rPr>
          <w:rFonts w:ascii="宋体" w:hAnsi="宋体"/>
          <w:color w:val="0070C0"/>
          <w:sz w:val="22"/>
        </w:rPr>
        <w:t xml:space="preserve">4.2 </w:t>
      </w:r>
      <w:r w:rsidRPr="00130F3A">
        <w:rPr>
          <w:rFonts w:ascii="宋体" w:hAnsi="宋体" w:hint="eastAsia"/>
          <w:color w:val="0070C0"/>
          <w:sz w:val="22"/>
        </w:rPr>
        <w:t>不同状态下的典型地面目标综合分析与识别</w:t>
      </w:r>
    </w:p>
    <w:p w:rsidR="00130F3A" w:rsidRPr="00130F3A" w:rsidRDefault="00130F3A" w:rsidP="00130F3A">
      <w:pPr>
        <w:spacing w:line="500" w:lineRule="exact"/>
        <w:ind w:firstLineChars="200" w:firstLine="442"/>
        <w:rPr>
          <w:rFonts w:ascii="宋体" w:hAnsi="宋体"/>
          <w:b/>
          <w:color w:val="0070C0"/>
          <w:sz w:val="22"/>
          <w:szCs w:val="28"/>
        </w:rPr>
      </w:pPr>
      <w:r w:rsidRPr="00130F3A">
        <w:rPr>
          <w:rFonts w:ascii="宋体" w:hAnsi="宋体" w:hint="eastAsia"/>
          <w:b/>
          <w:color w:val="0070C0"/>
          <w:sz w:val="22"/>
          <w:szCs w:val="28"/>
        </w:rPr>
        <w:t>（1）无防护、良好气候条件下的地面目标综合识别</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在无防护、良好气候条件下，传感器受到的干扰较小，产生较少的噪声和杂波，以获取</w:t>
      </w:r>
      <w:r w:rsidRPr="00536C5E">
        <w:rPr>
          <w:rFonts w:ascii="宋体" w:hAnsi="宋体" w:cs="楷体_GB2312" w:hint="eastAsia"/>
          <w:bCs/>
          <w:color w:val="0070C0"/>
          <w:szCs w:val="21"/>
        </w:rPr>
        <w:lastRenderedPageBreak/>
        <w:t>可见光遥感图像中目标的结构、纹理特征为主，雷达遥感图像检测目标运动状态和红外图像的热辐射特性为辅，同时利用高光谱遥感图像反演目标材质，通过对多传感器的属性关联，实现该条件下的目标综合识别。</w:t>
      </w:r>
    </w:p>
    <w:p w:rsidR="00130F3A" w:rsidRPr="00130F3A" w:rsidRDefault="00130F3A" w:rsidP="00130F3A">
      <w:pPr>
        <w:spacing w:line="500" w:lineRule="exact"/>
        <w:ind w:firstLineChars="200" w:firstLine="442"/>
        <w:rPr>
          <w:rFonts w:ascii="宋体" w:hAnsi="宋体"/>
          <w:b/>
          <w:color w:val="0070C0"/>
          <w:sz w:val="22"/>
          <w:szCs w:val="28"/>
        </w:rPr>
      </w:pPr>
      <w:r w:rsidRPr="00130F3A">
        <w:rPr>
          <w:rFonts w:ascii="宋体" w:hAnsi="宋体" w:hint="eastAsia"/>
          <w:b/>
          <w:color w:val="0070C0"/>
          <w:sz w:val="22"/>
          <w:szCs w:val="28"/>
        </w:rPr>
        <w:t>（2）综合夜间、隐蔽状态下的地面目标综合识别</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夜间、</w:t>
      </w:r>
      <w:r w:rsidRPr="00536C5E">
        <w:rPr>
          <w:rFonts w:ascii="宋体" w:hAnsi="宋体" w:cs="楷体_GB2312"/>
          <w:bCs/>
          <w:color w:val="0070C0"/>
          <w:szCs w:val="21"/>
        </w:rPr>
        <w:t>隐蔽状态下</w:t>
      </w:r>
      <w:r w:rsidRPr="00536C5E">
        <w:rPr>
          <w:rFonts w:ascii="宋体" w:hAnsi="宋体" w:cs="楷体_GB2312" w:hint="eastAsia"/>
          <w:bCs/>
          <w:color w:val="0070C0"/>
          <w:szCs w:val="21"/>
        </w:rPr>
        <w:t>，</w:t>
      </w:r>
      <w:r w:rsidRPr="00536C5E">
        <w:rPr>
          <w:rFonts w:ascii="宋体" w:hAnsi="宋体" w:cs="楷体_GB2312"/>
          <w:bCs/>
          <w:color w:val="0070C0"/>
          <w:szCs w:val="21"/>
        </w:rPr>
        <w:t>可见光</w:t>
      </w:r>
      <w:r w:rsidRPr="00536C5E">
        <w:rPr>
          <w:rFonts w:ascii="宋体" w:hAnsi="宋体" w:cs="楷体_GB2312" w:hint="eastAsia"/>
          <w:bCs/>
          <w:color w:val="0070C0"/>
          <w:szCs w:val="21"/>
        </w:rPr>
        <w:t>遥感的</w:t>
      </w:r>
      <w:r w:rsidRPr="00536C5E">
        <w:rPr>
          <w:rFonts w:ascii="宋体" w:hAnsi="宋体" w:cs="楷体_GB2312"/>
          <w:bCs/>
          <w:color w:val="0070C0"/>
          <w:szCs w:val="21"/>
        </w:rPr>
        <w:t>使用受限，</w:t>
      </w:r>
      <w:r w:rsidRPr="00536C5E">
        <w:rPr>
          <w:rFonts w:ascii="宋体" w:hAnsi="宋体" w:cs="楷体_GB2312" w:hint="eastAsia"/>
          <w:bCs/>
          <w:color w:val="0070C0"/>
          <w:szCs w:val="21"/>
        </w:rPr>
        <w:t>需要</w:t>
      </w:r>
      <w:r w:rsidRPr="00536C5E">
        <w:rPr>
          <w:rFonts w:ascii="宋体" w:hAnsi="宋体" w:cs="楷体_GB2312"/>
          <w:bCs/>
          <w:color w:val="0070C0"/>
          <w:szCs w:val="21"/>
        </w:rPr>
        <w:t>利用红外遥感的热辐射特性对夜间目标进行</w:t>
      </w:r>
      <w:r w:rsidRPr="00536C5E">
        <w:rPr>
          <w:rFonts w:ascii="宋体" w:hAnsi="宋体" w:cs="楷体_GB2312" w:hint="eastAsia"/>
          <w:bCs/>
          <w:color w:val="0070C0"/>
          <w:szCs w:val="21"/>
        </w:rPr>
        <w:t>分析</w:t>
      </w:r>
      <w:r w:rsidRPr="00536C5E">
        <w:rPr>
          <w:rFonts w:ascii="宋体" w:hAnsi="宋体" w:cs="楷体_GB2312"/>
          <w:bCs/>
          <w:color w:val="0070C0"/>
          <w:szCs w:val="21"/>
        </w:rPr>
        <w:t>；可利用雷达遥感的穿透特性</w:t>
      </w:r>
      <w:r w:rsidRPr="00536C5E">
        <w:rPr>
          <w:rFonts w:ascii="宋体" w:hAnsi="宋体" w:cs="楷体_GB2312" w:hint="eastAsia"/>
          <w:bCs/>
          <w:color w:val="0070C0"/>
          <w:szCs w:val="21"/>
        </w:rPr>
        <w:t>削减</w:t>
      </w:r>
      <w:r w:rsidRPr="00536C5E">
        <w:rPr>
          <w:rFonts w:ascii="宋体" w:hAnsi="宋体" w:cs="楷体_GB2312"/>
          <w:bCs/>
          <w:color w:val="0070C0"/>
          <w:szCs w:val="21"/>
        </w:rPr>
        <w:t>迷彩伪装和植物伪装等隐蔽手段对于目标识别的影响。</w:t>
      </w:r>
    </w:p>
    <w:p w:rsidR="00130F3A" w:rsidRPr="00130F3A" w:rsidRDefault="00130F3A" w:rsidP="00130F3A">
      <w:pPr>
        <w:spacing w:line="500" w:lineRule="exact"/>
        <w:ind w:firstLineChars="200" w:firstLine="442"/>
        <w:rPr>
          <w:rFonts w:ascii="宋体" w:hAnsi="宋体"/>
          <w:b/>
          <w:color w:val="0070C0"/>
          <w:sz w:val="22"/>
          <w:szCs w:val="28"/>
        </w:rPr>
      </w:pPr>
      <w:r w:rsidRPr="00130F3A">
        <w:rPr>
          <w:rFonts w:ascii="宋体" w:hAnsi="宋体" w:hint="eastAsia"/>
          <w:b/>
          <w:color w:val="0070C0"/>
          <w:sz w:val="22"/>
          <w:szCs w:val="28"/>
        </w:rPr>
        <w:t>（3）综合夜间、待机状态下的地面目标综合识别</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在夜间情况下，可见光对地面目标的识别率大大下降。同时由于处于待机状态，雷达仅能提供其静态特性。在该情况下检测待机状态下的目标，主要通过红外成像来反映目标的温度分布，同时借助高光谱的反演出目标的材质。</w:t>
      </w:r>
    </w:p>
    <w:p w:rsidR="00130F3A" w:rsidRPr="00130F3A" w:rsidRDefault="00130F3A" w:rsidP="00130F3A">
      <w:pPr>
        <w:spacing w:line="500" w:lineRule="exact"/>
        <w:ind w:firstLineChars="200" w:firstLine="442"/>
        <w:rPr>
          <w:rFonts w:ascii="宋体" w:hAnsi="宋体"/>
          <w:b/>
          <w:color w:val="0070C0"/>
          <w:sz w:val="22"/>
          <w:szCs w:val="28"/>
        </w:rPr>
      </w:pPr>
      <w:r w:rsidRPr="00130F3A">
        <w:rPr>
          <w:rFonts w:ascii="宋体" w:hAnsi="宋体" w:hint="eastAsia"/>
          <w:b/>
          <w:color w:val="0070C0"/>
          <w:sz w:val="22"/>
          <w:szCs w:val="28"/>
        </w:rPr>
        <w:t>（</w:t>
      </w:r>
      <w:r w:rsidRPr="00130F3A">
        <w:rPr>
          <w:rFonts w:ascii="宋体" w:hAnsi="宋体"/>
          <w:b/>
          <w:color w:val="0070C0"/>
          <w:sz w:val="22"/>
          <w:szCs w:val="28"/>
        </w:rPr>
        <w:t>4</w:t>
      </w:r>
      <w:r w:rsidRPr="00130F3A">
        <w:rPr>
          <w:rFonts w:ascii="宋体" w:hAnsi="宋体" w:hint="eastAsia"/>
          <w:b/>
          <w:color w:val="0070C0"/>
          <w:sz w:val="22"/>
          <w:szCs w:val="28"/>
        </w:rPr>
        <w:t>）雷达隐身的地面目标综合识别</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目前常用的伪装网</w:t>
      </w:r>
      <w:r w:rsidRPr="00536C5E">
        <w:rPr>
          <w:rFonts w:ascii="宋体" w:hAnsi="宋体" w:cs="楷体_GB2312"/>
          <w:bCs/>
          <w:color w:val="0070C0"/>
          <w:szCs w:val="21"/>
        </w:rPr>
        <w:t>采用双面多背景设计，正面是林地型，反面是荒漠型</w:t>
      </w:r>
      <w:r w:rsidRPr="00536C5E">
        <w:rPr>
          <w:rFonts w:ascii="宋体" w:hAnsi="宋体" w:cs="楷体_GB2312" w:hint="eastAsia"/>
          <w:bCs/>
          <w:color w:val="0070C0"/>
          <w:szCs w:val="21"/>
        </w:rPr>
        <w:t>，</w:t>
      </w:r>
      <w:r w:rsidRPr="00536C5E">
        <w:rPr>
          <w:rFonts w:ascii="宋体" w:hAnsi="宋体" w:cs="楷体_GB2312"/>
          <w:bCs/>
          <w:color w:val="0070C0"/>
          <w:szCs w:val="21"/>
        </w:rPr>
        <w:t>采用了复合散射材料，使雷达隐身波段扩展。</w:t>
      </w:r>
      <w:r w:rsidRPr="00536C5E">
        <w:rPr>
          <w:rFonts w:ascii="宋体" w:hAnsi="宋体" w:cs="楷体_GB2312" w:hint="eastAsia"/>
          <w:bCs/>
          <w:color w:val="0070C0"/>
          <w:szCs w:val="21"/>
        </w:rPr>
        <w:t>可利用物体表面反射的可见光成像，来真实地反映物体的外部特征；利用高光谱成像检测目标的材质，同时借助红外探测器获取地面目标的红外辐射信息，画出目标的温度分布。综合上述特征，运用目标、背景综合特征库，确定伪装状态下的目标类型。图2-2</w:t>
      </w:r>
      <w:r w:rsidRPr="00536C5E">
        <w:rPr>
          <w:rFonts w:ascii="宋体" w:hAnsi="宋体" w:cs="楷体_GB2312"/>
          <w:bCs/>
          <w:color w:val="0070C0"/>
          <w:szCs w:val="21"/>
        </w:rPr>
        <w:t>2</w:t>
      </w:r>
      <w:r w:rsidRPr="00536C5E">
        <w:rPr>
          <w:rFonts w:ascii="宋体" w:hAnsi="宋体" w:cs="楷体_GB2312" w:hint="eastAsia"/>
          <w:bCs/>
          <w:color w:val="0070C0"/>
          <w:szCs w:val="21"/>
        </w:rPr>
        <w:t>是雷达隐身的坦克和导弹发射车。</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noProof/>
          <w:color w:val="0070C0"/>
          <w:szCs w:val="21"/>
        </w:rPr>
        <w:drawing>
          <wp:inline distT="0" distB="0" distL="0" distR="0" wp14:anchorId="6C5C0BD8" wp14:editId="223F514F">
            <wp:extent cx="2049724" cy="1498039"/>
            <wp:effectExtent l="0" t="0" r="8255" b="698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2065648" cy="1509677"/>
                    </a:xfrm>
                    <a:prstGeom prst="rect">
                      <a:avLst/>
                    </a:prstGeom>
                  </pic:spPr>
                </pic:pic>
              </a:graphicData>
            </a:graphic>
          </wp:inline>
        </w:drawing>
      </w:r>
      <w:r w:rsidRPr="00536C5E">
        <w:rPr>
          <w:rFonts w:ascii="宋体" w:hAnsi="宋体" w:cs="楷体_GB2312" w:hint="eastAsia"/>
          <w:bCs/>
          <w:color w:val="0070C0"/>
          <w:szCs w:val="21"/>
        </w:rPr>
        <w:t xml:space="preserve"> </w:t>
      </w:r>
      <w:r w:rsidRPr="00536C5E">
        <w:rPr>
          <w:rFonts w:ascii="宋体" w:hAnsi="宋体" w:cs="楷体_GB2312"/>
          <w:bCs/>
          <w:color w:val="0070C0"/>
          <w:szCs w:val="21"/>
        </w:rPr>
        <w:t xml:space="preserve">   </w:t>
      </w:r>
      <w:r w:rsidRPr="00536C5E">
        <w:rPr>
          <w:rFonts w:ascii="宋体" w:hAnsi="宋体" w:cs="楷体_GB2312" w:hint="eastAsia"/>
          <w:bCs/>
          <w:noProof/>
          <w:color w:val="0070C0"/>
          <w:szCs w:val="21"/>
        </w:rPr>
        <w:drawing>
          <wp:inline distT="0" distB="0" distL="0" distR="0" wp14:anchorId="721F16A4" wp14:editId="2DB494B4">
            <wp:extent cx="2136124" cy="1499109"/>
            <wp:effectExtent l="0" t="0" r="0" b="635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62" cstate="print">
                      <a:extLst>
                        <a:ext uri="{28A0092B-C50C-407E-A947-70E740481C1C}">
                          <a14:useLocalDpi xmlns:a14="http://schemas.microsoft.com/office/drawing/2010/main" val="0"/>
                        </a:ext>
                      </a:extLst>
                    </a:blip>
                    <a:srcRect l="6370" r="13695"/>
                    <a:stretch>
                      <a:fillRect/>
                    </a:stretch>
                  </pic:blipFill>
                  <pic:spPr>
                    <a:xfrm>
                      <a:off x="0" y="0"/>
                      <a:ext cx="2152119" cy="1510334"/>
                    </a:xfrm>
                    <a:prstGeom prst="rect">
                      <a:avLst/>
                    </a:prstGeom>
                    <a:ln>
                      <a:noFill/>
                    </a:ln>
                  </pic:spPr>
                </pic:pic>
              </a:graphicData>
            </a:graphic>
          </wp:inline>
        </w:drawing>
      </w:r>
    </w:p>
    <w:p w:rsidR="00130F3A" w:rsidRPr="00130F3A" w:rsidRDefault="00130F3A" w:rsidP="00130F3A">
      <w:pPr>
        <w:spacing w:afterLines="50" w:after="156" w:line="340" w:lineRule="exact"/>
        <w:jc w:val="center"/>
        <w:rPr>
          <w:rFonts w:ascii="宋体" w:hAnsi="宋体"/>
          <w:color w:val="0070C0"/>
          <w:sz w:val="18"/>
        </w:rPr>
      </w:pPr>
      <w:r w:rsidRPr="00130F3A">
        <w:rPr>
          <w:rFonts w:ascii="宋体" w:hAnsi="宋体" w:hint="eastAsia"/>
          <w:color w:val="0070C0"/>
          <w:sz w:val="18"/>
        </w:rPr>
        <w:t>（a）装甲车                （b）导弹发射车</w:t>
      </w:r>
    </w:p>
    <w:p w:rsidR="00130F3A" w:rsidRPr="00130F3A" w:rsidRDefault="00130F3A" w:rsidP="00130F3A">
      <w:pPr>
        <w:spacing w:afterLines="50" w:after="156" w:line="340" w:lineRule="exact"/>
        <w:jc w:val="center"/>
        <w:rPr>
          <w:rFonts w:ascii="宋体" w:hAnsi="宋体"/>
          <w:color w:val="0070C0"/>
          <w:sz w:val="18"/>
        </w:rPr>
      </w:pPr>
      <w:r w:rsidRPr="00130F3A">
        <w:rPr>
          <w:rFonts w:ascii="宋体" w:hAnsi="宋体"/>
          <w:color w:val="0070C0"/>
          <w:sz w:val="18"/>
        </w:rPr>
        <w:t>图</w:t>
      </w:r>
      <w:r w:rsidRPr="00130F3A">
        <w:rPr>
          <w:rFonts w:ascii="宋体" w:hAnsi="宋体" w:hint="eastAsia"/>
          <w:color w:val="0070C0"/>
          <w:sz w:val="18"/>
        </w:rPr>
        <w:t>2-2</w:t>
      </w:r>
      <w:r w:rsidRPr="00130F3A">
        <w:rPr>
          <w:rFonts w:ascii="宋体" w:hAnsi="宋体"/>
          <w:color w:val="0070C0"/>
          <w:sz w:val="18"/>
        </w:rPr>
        <w:t>2 雷达隐身的典型军事目标</w:t>
      </w:r>
    </w:p>
    <w:p w:rsidR="00130F3A" w:rsidRPr="00130F3A" w:rsidRDefault="00130F3A" w:rsidP="00130F3A">
      <w:pPr>
        <w:spacing w:line="500" w:lineRule="exact"/>
        <w:ind w:firstLineChars="200" w:firstLine="442"/>
        <w:rPr>
          <w:rFonts w:ascii="宋体" w:hAnsi="宋体"/>
          <w:b/>
          <w:color w:val="0070C0"/>
          <w:sz w:val="22"/>
          <w:szCs w:val="28"/>
        </w:rPr>
      </w:pPr>
      <w:r w:rsidRPr="00130F3A">
        <w:rPr>
          <w:rFonts w:ascii="宋体" w:hAnsi="宋体" w:hint="eastAsia"/>
          <w:b/>
          <w:color w:val="0070C0"/>
          <w:sz w:val="22"/>
          <w:szCs w:val="28"/>
        </w:rPr>
        <w:t>（5）仿真武器的地面目标综合识别</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仿真武器主要依据可见光、高光谱、雷达进行综合分析识别。可见光遥感可以提供目标的高分辨率图像，通过几何特征为辨别目标的真伪提供证据。高光谱成像能够检测目标的材质，借助特征库比对其材质构成，初步判断其类别。雷达成像依靠其穿透特性，能够探测伪目标的整体构造，进一步判别目标的真伪。</w:t>
      </w:r>
    </w:p>
    <w:p w:rsidR="00130F3A" w:rsidRPr="00130F3A" w:rsidRDefault="00130F3A" w:rsidP="00130F3A">
      <w:pPr>
        <w:spacing w:line="360" w:lineRule="auto"/>
        <w:jc w:val="center"/>
        <w:rPr>
          <w:rFonts w:ascii="宋体" w:hAnsi="宋体"/>
          <w:color w:val="0070C0"/>
          <w:sz w:val="18"/>
        </w:rPr>
      </w:pPr>
      <w:r w:rsidRPr="00130F3A">
        <w:rPr>
          <w:rFonts w:ascii="宋体" w:hAnsi="宋体" w:hint="eastAsia"/>
          <w:noProof/>
          <w:color w:val="0070C0"/>
          <w:sz w:val="18"/>
        </w:rPr>
        <w:lastRenderedPageBreak/>
        <w:drawing>
          <wp:inline distT="0" distB="0" distL="0" distR="0" wp14:anchorId="03B99270" wp14:editId="01338C63">
            <wp:extent cx="2366301" cy="147320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63">
                      <a:extLst>
                        <a:ext uri="{28A0092B-C50C-407E-A947-70E740481C1C}">
                          <a14:useLocalDpi xmlns:a14="http://schemas.microsoft.com/office/drawing/2010/main" val="0"/>
                        </a:ext>
                      </a:extLst>
                    </a:blip>
                    <a:srcRect l="2852" r="5526"/>
                    <a:stretch>
                      <a:fillRect/>
                    </a:stretch>
                  </pic:blipFill>
                  <pic:spPr>
                    <a:xfrm>
                      <a:off x="0" y="0"/>
                      <a:ext cx="2370658" cy="1475912"/>
                    </a:xfrm>
                    <a:prstGeom prst="rect">
                      <a:avLst/>
                    </a:prstGeom>
                    <a:ln>
                      <a:noFill/>
                    </a:ln>
                  </pic:spPr>
                </pic:pic>
              </a:graphicData>
            </a:graphic>
          </wp:inline>
        </w:drawing>
      </w:r>
      <w:r w:rsidRPr="00130F3A">
        <w:rPr>
          <w:rFonts w:ascii="宋体" w:hAnsi="宋体" w:hint="eastAsia"/>
          <w:color w:val="0070C0"/>
          <w:sz w:val="18"/>
        </w:rPr>
        <w:t xml:space="preserve"> </w:t>
      </w:r>
      <w:r w:rsidRPr="00130F3A">
        <w:rPr>
          <w:rFonts w:ascii="宋体" w:hAnsi="宋体"/>
          <w:color w:val="0070C0"/>
          <w:sz w:val="18"/>
        </w:rPr>
        <w:t xml:space="preserve">  </w:t>
      </w:r>
      <w:r w:rsidRPr="00130F3A">
        <w:rPr>
          <w:rFonts w:ascii="宋体" w:hAnsi="宋体" w:hint="eastAsia"/>
          <w:noProof/>
          <w:color w:val="0070C0"/>
          <w:sz w:val="18"/>
        </w:rPr>
        <w:drawing>
          <wp:inline distT="0" distB="0" distL="0" distR="0" wp14:anchorId="319D6032" wp14:editId="7D803AC6">
            <wp:extent cx="1995760" cy="1467485"/>
            <wp:effectExtent l="0" t="0" r="5080" b="0"/>
            <wp:docPr id="212" name="图片 212"/>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164">
                      <a:extLst>
                        <a:ext uri="{28A0092B-C50C-407E-A947-70E740481C1C}">
                          <a14:useLocalDpi xmlns:a14="http://schemas.microsoft.com/office/drawing/2010/main" val="0"/>
                        </a:ext>
                      </a:extLst>
                    </a:blip>
                    <a:stretch>
                      <a:fillRect/>
                    </a:stretch>
                  </pic:blipFill>
                  <pic:spPr>
                    <a:xfrm>
                      <a:off x="0" y="0"/>
                      <a:ext cx="2009855" cy="1477849"/>
                    </a:xfrm>
                    <a:prstGeom prst="rect">
                      <a:avLst/>
                    </a:prstGeom>
                  </pic:spPr>
                </pic:pic>
              </a:graphicData>
            </a:graphic>
          </wp:inline>
        </w:drawing>
      </w:r>
    </w:p>
    <w:p w:rsidR="00130F3A" w:rsidRPr="00130F3A" w:rsidRDefault="00130F3A" w:rsidP="00130F3A">
      <w:pPr>
        <w:spacing w:afterLines="50" w:after="156" w:line="340" w:lineRule="exact"/>
        <w:jc w:val="center"/>
        <w:rPr>
          <w:rFonts w:ascii="宋体" w:hAnsi="宋体"/>
          <w:color w:val="0070C0"/>
          <w:sz w:val="18"/>
        </w:rPr>
      </w:pPr>
      <w:r w:rsidRPr="00130F3A">
        <w:rPr>
          <w:rFonts w:ascii="宋体" w:hAnsi="宋体" w:hint="eastAsia"/>
          <w:color w:val="0070C0"/>
          <w:sz w:val="18"/>
        </w:rPr>
        <w:t>（a）充气坦克      （b）充气导弹发射车</w:t>
      </w:r>
    </w:p>
    <w:p w:rsidR="00130F3A" w:rsidRPr="00130F3A" w:rsidRDefault="00130F3A" w:rsidP="00130F3A">
      <w:pPr>
        <w:spacing w:afterLines="50" w:after="156" w:line="340" w:lineRule="exact"/>
        <w:jc w:val="center"/>
        <w:rPr>
          <w:rFonts w:ascii="宋体" w:hAnsi="宋体"/>
          <w:color w:val="0070C0"/>
          <w:sz w:val="18"/>
        </w:rPr>
      </w:pPr>
      <w:r w:rsidRPr="00130F3A">
        <w:rPr>
          <w:rFonts w:ascii="宋体" w:hAnsi="宋体"/>
          <w:color w:val="0070C0"/>
          <w:sz w:val="18"/>
        </w:rPr>
        <w:t>图2</w:t>
      </w:r>
      <w:r w:rsidRPr="00130F3A">
        <w:rPr>
          <w:rFonts w:ascii="宋体" w:hAnsi="宋体" w:hint="eastAsia"/>
          <w:color w:val="0070C0"/>
          <w:sz w:val="18"/>
        </w:rPr>
        <w:t>-</w:t>
      </w:r>
      <w:r w:rsidRPr="00130F3A">
        <w:rPr>
          <w:rFonts w:ascii="宋体" w:hAnsi="宋体"/>
          <w:color w:val="0070C0"/>
          <w:sz w:val="18"/>
        </w:rPr>
        <w:t>23 充气仿真武器</w:t>
      </w:r>
    </w:p>
    <w:p w:rsidR="00130F3A" w:rsidRPr="00130F3A" w:rsidRDefault="00130F3A" w:rsidP="00130F3A">
      <w:pPr>
        <w:spacing w:line="500" w:lineRule="exact"/>
        <w:ind w:firstLineChars="200" w:firstLine="442"/>
        <w:rPr>
          <w:rFonts w:ascii="宋体" w:hAnsi="宋体"/>
          <w:b/>
          <w:color w:val="0070C0"/>
          <w:sz w:val="22"/>
          <w:szCs w:val="28"/>
        </w:rPr>
      </w:pPr>
      <w:r w:rsidRPr="00130F3A">
        <w:rPr>
          <w:rFonts w:ascii="宋体" w:hAnsi="宋体" w:hint="eastAsia"/>
          <w:b/>
          <w:color w:val="0070C0"/>
          <w:sz w:val="22"/>
          <w:szCs w:val="28"/>
        </w:rPr>
        <w:t>（</w:t>
      </w:r>
      <w:r w:rsidRPr="00130F3A">
        <w:rPr>
          <w:rFonts w:ascii="宋体" w:hAnsi="宋体"/>
          <w:b/>
          <w:color w:val="0070C0"/>
          <w:sz w:val="22"/>
          <w:szCs w:val="28"/>
        </w:rPr>
        <w:t>6</w:t>
      </w:r>
      <w:r w:rsidRPr="00130F3A">
        <w:rPr>
          <w:rFonts w:ascii="宋体" w:hAnsi="宋体" w:hint="eastAsia"/>
          <w:b/>
          <w:color w:val="0070C0"/>
          <w:sz w:val="22"/>
          <w:szCs w:val="28"/>
        </w:rPr>
        <w:t>）典型炸药的综合分析识别</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目前我国装备列装的主要炸药包括TNT、改B、8701、海萨尔等，这些炸药主要包含硝基和硝酸酯基等化学基团。在爆炸检测中，可以通过高光谱成像对典型炸药爆炸时所产生的烟雾进行检测，获取其中主要化学物质的光谱指纹并判别烟雾成分。同时借助形态学开闭处理和连通区域分析方法，提取可见光成像下的烟雾轮廓并与烟雾的外形特征相对比，识别爆炸烟雾。而炸药爆速高达6000</w:t>
      </w:r>
      <w:r w:rsidRPr="00536C5E">
        <w:rPr>
          <w:rFonts w:ascii="宋体" w:hAnsi="宋体" w:cs="楷体_GB2312"/>
          <w:bCs/>
          <w:color w:val="0070C0"/>
          <w:szCs w:val="21"/>
        </w:rPr>
        <w:t>～</w:t>
      </w:r>
      <w:r w:rsidRPr="00536C5E">
        <w:rPr>
          <w:rFonts w:ascii="宋体" w:hAnsi="宋体" w:cs="楷体_GB2312" w:hint="eastAsia"/>
          <w:bCs/>
          <w:color w:val="0070C0"/>
          <w:szCs w:val="21"/>
        </w:rPr>
        <w:t>8000m</w:t>
      </w:r>
      <w:r w:rsidRPr="00536C5E">
        <w:rPr>
          <w:rFonts w:ascii="宋体" w:hAnsi="宋体" w:cs="楷体_GB2312"/>
          <w:bCs/>
          <w:color w:val="0070C0"/>
          <w:szCs w:val="21"/>
        </w:rPr>
        <w:t>/s</w:t>
      </w:r>
      <w:r w:rsidRPr="00536C5E">
        <w:rPr>
          <w:rFonts w:ascii="宋体" w:hAnsi="宋体" w:cs="楷体_GB2312" w:hint="eastAsia"/>
          <w:bCs/>
          <w:color w:val="0070C0"/>
          <w:szCs w:val="21"/>
        </w:rPr>
        <w:t>，产生较强的冲击波压力场，对空气的挤压会产生强光，可通过提取可见光成像的光学特征来检测爆炸强光。另外，爆炸能使周边温度发生骤增，并呈现高辐射中心、随时空衰减的特点，可利用红外成像技术在时空上抓取目标的高热辐射衰减现象，进一步识别爆炸云团。</w:t>
      </w:r>
    </w:p>
    <w:p w:rsidR="00130F3A" w:rsidRPr="00130F3A" w:rsidRDefault="00130F3A" w:rsidP="00130F3A">
      <w:pPr>
        <w:spacing w:line="360" w:lineRule="auto"/>
        <w:jc w:val="center"/>
        <w:rPr>
          <w:rFonts w:ascii="宋体" w:hAnsi="宋体"/>
          <w:color w:val="0070C0"/>
          <w:sz w:val="18"/>
        </w:rPr>
      </w:pPr>
      <w:r w:rsidRPr="00130F3A">
        <w:rPr>
          <w:rFonts w:ascii="宋体" w:hAnsi="宋体" w:hint="eastAsia"/>
          <w:noProof/>
          <w:color w:val="0070C0"/>
          <w:sz w:val="18"/>
        </w:rPr>
        <w:drawing>
          <wp:inline distT="0" distB="0" distL="0" distR="0" wp14:anchorId="3B5BB6C1" wp14:editId="487ECCE0">
            <wp:extent cx="2158323" cy="1616659"/>
            <wp:effectExtent l="0" t="0" r="0" b="317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36949296.jpg"/>
                    <pic:cNvPicPr/>
                  </pic:nvPicPr>
                  <pic:blipFill>
                    <a:blip r:embed="rId165">
                      <a:extLst>
                        <a:ext uri="{28A0092B-C50C-407E-A947-70E740481C1C}">
                          <a14:useLocalDpi xmlns:a14="http://schemas.microsoft.com/office/drawing/2010/main" val="0"/>
                        </a:ext>
                      </a:extLst>
                    </a:blip>
                    <a:stretch>
                      <a:fillRect/>
                    </a:stretch>
                  </pic:blipFill>
                  <pic:spPr>
                    <a:xfrm>
                      <a:off x="0" y="0"/>
                      <a:ext cx="2155411" cy="1614478"/>
                    </a:xfrm>
                    <a:prstGeom prst="rect">
                      <a:avLst/>
                    </a:prstGeom>
                  </pic:spPr>
                </pic:pic>
              </a:graphicData>
            </a:graphic>
          </wp:inline>
        </w:drawing>
      </w:r>
      <w:r w:rsidRPr="00130F3A">
        <w:rPr>
          <w:rFonts w:ascii="宋体" w:hAnsi="宋体" w:hint="eastAsia"/>
          <w:color w:val="0070C0"/>
          <w:sz w:val="18"/>
        </w:rPr>
        <w:t xml:space="preserve"> </w:t>
      </w:r>
      <w:r w:rsidRPr="00130F3A">
        <w:rPr>
          <w:rFonts w:ascii="宋体" w:hAnsi="宋体"/>
          <w:color w:val="0070C0"/>
          <w:sz w:val="18"/>
        </w:rPr>
        <w:t xml:space="preserve">  </w:t>
      </w:r>
      <w:r w:rsidRPr="00130F3A">
        <w:rPr>
          <w:rFonts w:ascii="宋体" w:hAnsi="宋体"/>
          <w:noProof/>
          <w:color w:val="0070C0"/>
          <w:sz w:val="18"/>
        </w:rPr>
        <w:drawing>
          <wp:inline distT="0" distB="0" distL="0" distR="0" wp14:anchorId="43868125" wp14:editId="1A154521">
            <wp:extent cx="2278750" cy="1602029"/>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53321296.jpg"/>
                    <pic:cNvPicPr/>
                  </pic:nvPicPr>
                  <pic:blipFill rotWithShape="1">
                    <a:blip r:embed="rId166">
                      <a:extLst>
                        <a:ext uri="{28A0092B-C50C-407E-A947-70E740481C1C}">
                          <a14:useLocalDpi xmlns:a14="http://schemas.microsoft.com/office/drawing/2010/main" val="0"/>
                        </a:ext>
                      </a:extLst>
                    </a:blip>
                    <a:srcRect l="3655" r="3553" b="3735"/>
                    <a:stretch/>
                  </pic:blipFill>
                  <pic:spPr bwMode="auto">
                    <a:xfrm>
                      <a:off x="0" y="0"/>
                      <a:ext cx="2277668" cy="1601268"/>
                    </a:xfrm>
                    <a:prstGeom prst="rect">
                      <a:avLst/>
                    </a:prstGeom>
                    <a:ln>
                      <a:noFill/>
                    </a:ln>
                    <a:extLst>
                      <a:ext uri="{53640926-AAD7-44D8-BBD7-CCE9431645EC}">
                        <a14:shadowObscured xmlns:a14="http://schemas.microsoft.com/office/drawing/2010/main"/>
                      </a:ext>
                    </a:extLst>
                  </pic:spPr>
                </pic:pic>
              </a:graphicData>
            </a:graphic>
          </wp:inline>
        </w:drawing>
      </w:r>
    </w:p>
    <w:p w:rsidR="00130F3A" w:rsidRPr="00130F3A" w:rsidRDefault="00130F3A" w:rsidP="00130F3A">
      <w:pPr>
        <w:spacing w:afterLines="50" w:after="156" w:line="340" w:lineRule="exact"/>
        <w:ind w:firstLineChars="300" w:firstLine="540"/>
        <w:rPr>
          <w:rFonts w:ascii="宋体" w:hAnsi="宋体"/>
          <w:color w:val="0070C0"/>
          <w:sz w:val="18"/>
        </w:rPr>
      </w:pPr>
      <w:r w:rsidRPr="00130F3A">
        <w:rPr>
          <w:rFonts w:ascii="宋体" w:hAnsi="宋体" w:hint="eastAsia"/>
          <w:color w:val="0070C0"/>
          <w:sz w:val="18"/>
        </w:rPr>
        <w:t>（a）爆炸对周围背景产生的影响     （b）爆炸产生的烟雾</w:t>
      </w:r>
    </w:p>
    <w:p w:rsidR="00130F3A" w:rsidRPr="00130F3A" w:rsidRDefault="00130F3A" w:rsidP="00130F3A">
      <w:pPr>
        <w:spacing w:afterLines="50" w:after="156" w:line="340" w:lineRule="exact"/>
        <w:jc w:val="center"/>
        <w:rPr>
          <w:rFonts w:ascii="宋体" w:hAnsi="宋体"/>
          <w:color w:val="0070C0"/>
          <w:sz w:val="18"/>
        </w:rPr>
      </w:pPr>
      <w:r w:rsidRPr="00130F3A">
        <w:rPr>
          <w:rFonts w:ascii="宋体" w:hAnsi="宋体" w:hint="eastAsia"/>
          <w:color w:val="0070C0"/>
          <w:sz w:val="18"/>
        </w:rPr>
        <w:t xml:space="preserve"> 图2-2</w:t>
      </w:r>
      <w:r w:rsidRPr="00130F3A">
        <w:rPr>
          <w:rFonts w:ascii="宋体" w:hAnsi="宋体"/>
          <w:color w:val="0070C0"/>
          <w:sz w:val="18"/>
        </w:rPr>
        <w:t>4</w:t>
      </w:r>
      <w:r w:rsidRPr="00130F3A">
        <w:rPr>
          <w:rFonts w:ascii="宋体" w:hAnsi="宋体" w:hint="eastAsia"/>
          <w:color w:val="0070C0"/>
          <w:sz w:val="18"/>
        </w:rPr>
        <w:t xml:space="preserve">  典型炸药爆炸产生的烟雾特征</w:t>
      </w:r>
    </w:p>
    <w:p w:rsidR="00130F3A" w:rsidRPr="00130F3A" w:rsidRDefault="00130F3A" w:rsidP="00130F3A">
      <w:pPr>
        <w:spacing w:line="500" w:lineRule="exact"/>
        <w:ind w:firstLineChars="200" w:firstLine="442"/>
        <w:rPr>
          <w:rFonts w:ascii="宋体" w:hAnsi="宋体"/>
          <w:b/>
          <w:color w:val="0070C0"/>
          <w:sz w:val="22"/>
          <w:szCs w:val="28"/>
        </w:rPr>
      </w:pPr>
      <w:r w:rsidRPr="00130F3A">
        <w:rPr>
          <w:rFonts w:ascii="宋体" w:hAnsi="宋体" w:hint="eastAsia"/>
          <w:b/>
          <w:color w:val="0070C0"/>
          <w:sz w:val="22"/>
          <w:szCs w:val="28"/>
        </w:rPr>
        <w:t>（</w:t>
      </w:r>
      <w:r w:rsidRPr="00130F3A">
        <w:rPr>
          <w:rFonts w:ascii="宋体" w:hAnsi="宋体"/>
          <w:b/>
          <w:color w:val="0070C0"/>
          <w:sz w:val="22"/>
          <w:szCs w:val="28"/>
        </w:rPr>
        <w:t>7</w:t>
      </w:r>
      <w:r w:rsidRPr="00130F3A">
        <w:rPr>
          <w:rFonts w:ascii="宋体" w:hAnsi="宋体" w:hint="eastAsia"/>
          <w:b/>
          <w:color w:val="0070C0"/>
          <w:sz w:val="22"/>
          <w:szCs w:val="28"/>
        </w:rPr>
        <w:t>）简易爆炸装置的综合分析识别</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bCs/>
          <w:color w:val="0070C0"/>
          <w:szCs w:val="21"/>
        </w:rPr>
        <w:t>简易爆炸装置（Improvised Explosive Device</w:t>
      </w:r>
      <w:r w:rsidRPr="00536C5E">
        <w:rPr>
          <w:rFonts w:ascii="宋体" w:hAnsi="宋体" w:cs="楷体_GB2312" w:hint="eastAsia"/>
          <w:bCs/>
          <w:color w:val="0070C0"/>
          <w:szCs w:val="21"/>
        </w:rPr>
        <w:t>，</w:t>
      </w:r>
      <w:r w:rsidRPr="00536C5E">
        <w:rPr>
          <w:rFonts w:ascii="宋体" w:hAnsi="宋体" w:cs="楷体_GB2312"/>
          <w:bCs/>
          <w:color w:val="0070C0"/>
          <w:szCs w:val="21"/>
        </w:rPr>
        <w:t>IED），又称土制</w:t>
      </w:r>
      <w:r w:rsidRPr="00536C5E">
        <w:rPr>
          <w:rFonts w:ascii="宋体" w:hAnsi="宋体" w:cs="楷体_GB2312" w:hint="eastAsia"/>
          <w:bCs/>
          <w:color w:val="0070C0"/>
          <w:szCs w:val="21"/>
        </w:rPr>
        <w:t>爆炸物</w:t>
      </w:r>
      <w:r w:rsidRPr="00536C5E">
        <w:rPr>
          <w:rFonts w:ascii="宋体" w:hAnsi="宋体" w:cs="楷体_GB2312"/>
          <w:bCs/>
          <w:color w:val="0070C0"/>
          <w:szCs w:val="21"/>
        </w:rPr>
        <w:t>，泛指利用现有或临时制造的材料所制成</w:t>
      </w:r>
      <w:r w:rsidRPr="00536C5E">
        <w:rPr>
          <w:rFonts w:ascii="宋体" w:hAnsi="宋体" w:cs="楷体_GB2312" w:hint="eastAsia"/>
          <w:bCs/>
          <w:color w:val="0070C0"/>
          <w:szCs w:val="21"/>
        </w:rPr>
        <w:t>的爆炸装置，</w:t>
      </w:r>
      <w:r w:rsidRPr="00536C5E">
        <w:rPr>
          <w:rFonts w:ascii="宋体" w:hAnsi="宋体" w:cs="楷体_GB2312"/>
          <w:bCs/>
          <w:color w:val="0070C0"/>
          <w:szCs w:val="21"/>
        </w:rPr>
        <w:t>低成本、不易侦测、材料</w:t>
      </w:r>
      <w:r w:rsidRPr="00536C5E">
        <w:rPr>
          <w:rFonts w:ascii="宋体" w:hAnsi="宋体" w:cs="楷体_GB2312" w:hint="eastAsia"/>
          <w:bCs/>
          <w:color w:val="0070C0"/>
          <w:szCs w:val="21"/>
        </w:rPr>
        <w:t>易获取</w:t>
      </w:r>
      <w:r w:rsidRPr="00536C5E">
        <w:rPr>
          <w:rFonts w:ascii="宋体" w:hAnsi="宋体" w:cs="楷体_GB2312"/>
          <w:bCs/>
          <w:color w:val="0070C0"/>
          <w:szCs w:val="21"/>
        </w:rPr>
        <w:t>。</w:t>
      </w:r>
      <w:r w:rsidRPr="00536C5E">
        <w:rPr>
          <w:rFonts w:ascii="宋体" w:hAnsi="宋体" w:cs="楷体_GB2312" w:hint="eastAsia"/>
          <w:bCs/>
          <w:color w:val="0070C0"/>
          <w:szCs w:val="21"/>
        </w:rPr>
        <w:t>如迫击炮弹和炮弹组成的</w:t>
      </w:r>
      <w:r w:rsidRPr="00536C5E">
        <w:rPr>
          <w:rFonts w:ascii="宋体" w:hAnsi="宋体" w:cs="楷体_GB2312"/>
          <w:bCs/>
          <w:color w:val="0070C0"/>
          <w:szCs w:val="21"/>
        </w:rPr>
        <w:t>IED</w:t>
      </w:r>
      <w:r w:rsidRPr="00536C5E">
        <w:rPr>
          <w:rFonts w:ascii="宋体" w:hAnsi="宋体" w:cs="楷体_GB2312" w:hint="eastAsia"/>
          <w:bCs/>
          <w:color w:val="0070C0"/>
          <w:szCs w:val="21"/>
        </w:rPr>
        <w:t>、用混凝土包装的反坦克地雷、简易的路外反坦克地雷、掩埋</w:t>
      </w:r>
      <w:r w:rsidRPr="00536C5E">
        <w:rPr>
          <w:rFonts w:ascii="宋体" w:hAnsi="宋体" w:cs="楷体_GB2312"/>
          <w:bCs/>
          <w:color w:val="0070C0"/>
          <w:szCs w:val="21"/>
        </w:rPr>
        <w:t>炸弹</w:t>
      </w:r>
      <w:r w:rsidRPr="00536C5E">
        <w:rPr>
          <w:rFonts w:ascii="宋体" w:hAnsi="宋体" w:cs="楷体_GB2312" w:hint="eastAsia"/>
          <w:bCs/>
          <w:color w:val="0070C0"/>
          <w:szCs w:val="21"/>
        </w:rPr>
        <w:t>制成</w:t>
      </w:r>
      <w:r w:rsidRPr="00536C5E">
        <w:rPr>
          <w:rFonts w:ascii="宋体" w:hAnsi="宋体" w:cs="楷体_GB2312"/>
          <w:bCs/>
          <w:color w:val="0070C0"/>
          <w:szCs w:val="21"/>
        </w:rPr>
        <w:t>的IED</w:t>
      </w:r>
      <w:r w:rsidRPr="00536C5E">
        <w:rPr>
          <w:rFonts w:ascii="宋体" w:hAnsi="宋体" w:cs="楷体_GB2312" w:hint="eastAsia"/>
          <w:bCs/>
          <w:color w:val="0070C0"/>
          <w:szCs w:val="21"/>
        </w:rPr>
        <w:t>，如图2-25所示。</w:t>
      </w:r>
    </w:p>
    <w:p w:rsidR="00130F3A" w:rsidRPr="00130F3A" w:rsidRDefault="00130F3A" w:rsidP="00130F3A">
      <w:pPr>
        <w:spacing w:line="360" w:lineRule="auto"/>
        <w:jc w:val="center"/>
        <w:rPr>
          <w:rFonts w:ascii="宋体" w:hAnsi="宋体"/>
          <w:b/>
          <w:color w:val="0070C0"/>
          <w:sz w:val="18"/>
        </w:rPr>
      </w:pPr>
      <w:r w:rsidRPr="00130F3A">
        <w:rPr>
          <w:rFonts w:ascii="宋体" w:hAnsi="宋体"/>
          <w:b/>
          <w:noProof/>
          <w:color w:val="0070C0"/>
          <w:sz w:val="18"/>
        </w:rPr>
        <w:lastRenderedPageBreak/>
        <w:drawing>
          <wp:inline distT="0" distB="0" distL="0" distR="0" wp14:anchorId="3D09D0EA" wp14:editId="3CA07740">
            <wp:extent cx="1054735" cy="1270635"/>
            <wp:effectExtent l="0" t="0" r="0" b="5715"/>
            <wp:docPr id="214" name="图片 214" descr="C:\Users\sansan\Desktop\项目申请书——坦克识别\简易爆炸装置\图片\2008061414074856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sansan\Desktop\项目申请书——坦克识别\简易爆炸装置\图片\200806141407485625.jpg"/>
                    <pic:cNvPicPr>
                      <a:picLocks noChangeAspect="1" noChangeArrowheads="1"/>
                    </pic:cNvPicPr>
                  </pic:nvPicPr>
                  <pic:blipFill>
                    <a:blip r:embed="rId167" cstate="print">
                      <a:extLst>
                        <a:ext uri="{28A0092B-C50C-407E-A947-70E740481C1C}">
                          <a14:useLocalDpi xmlns:a14="http://schemas.microsoft.com/office/drawing/2010/main" val="0"/>
                        </a:ext>
                      </a:extLst>
                    </a:blip>
                    <a:srcRect t="3702"/>
                    <a:stretch>
                      <a:fillRect/>
                    </a:stretch>
                  </pic:blipFill>
                  <pic:spPr>
                    <a:xfrm>
                      <a:off x="0" y="0"/>
                      <a:ext cx="1054800" cy="1270800"/>
                    </a:xfrm>
                    <a:prstGeom prst="rect">
                      <a:avLst/>
                    </a:prstGeom>
                    <a:noFill/>
                    <a:ln>
                      <a:noFill/>
                    </a:ln>
                  </pic:spPr>
                </pic:pic>
              </a:graphicData>
            </a:graphic>
          </wp:inline>
        </w:drawing>
      </w:r>
      <w:r w:rsidRPr="00130F3A">
        <w:rPr>
          <w:rFonts w:ascii="宋体" w:hAnsi="宋体"/>
          <w:b/>
          <w:color w:val="0070C0"/>
          <w:sz w:val="18"/>
        </w:rPr>
        <w:t xml:space="preserve"> </w:t>
      </w:r>
      <w:r w:rsidRPr="00130F3A">
        <w:rPr>
          <w:rFonts w:ascii="宋体" w:hAnsi="宋体"/>
          <w:b/>
          <w:noProof/>
          <w:color w:val="0070C0"/>
          <w:sz w:val="18"/>
        </w:rPr>
        <w:drawing>
          <wp:inline distT="0" distB="0" distL="0" distR="0" wp14:anchorId="730BAEB5" wp14:editId="223A5B81">
            <wp:extent cx="1238250" cy="1270635"/>
            <wp:effectExtent l="0" t="0" r="0" b="5715"/>
            <wp:docPr id="215" name="图片 215" descr="C:\Users\sansan\Desktop\项目申请书——坦克识别\简易爆炸装置\图片\2008061414083704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sansan\Desktop\项目申请书——坦克识别\简易爆炸装置\图片\200806141408370468.jpg"/>
                    <pic:cNvPicPr>
                      <a:picLocks noChangeAspect="1" noChangeArrowheads="1"/>
                    </pic:cNvPicPr>
                  </pic:nvPicPr>
                  <pic:blipFill>
                    <a:blip r:embed="rId168" cstate="print">
                      <a:extLst>
                        <a:ext uri="{28A0092B-C50C-407E-A947-70E740481C1C}">
                          <a14:useLocalDpi xmlns:a14="http://schemas.microsoft.com/office/drawing/2010/main" val="0"/>
                        </a:ext>
                      </a:extLst>
                    </a:blip>
                    <a:srcRect l="10471" r="3690" b="5923"/>
                    <a:stretch>
                      <a:fillRect/>
                    </a:stretch>
                  </pic:blipFill>
                  <pic:spPr>
                    <a:xfrm>
                      <a:off x="0" y="0"/>
                      <a:ext cx="1238400" cy="1270800"/>
                    </a:xfrm>
                    <a:prstGeom prst="rect">
                      <a:avLst/>
                    </a:prstGeom>
                    <a:noFill/>
                    <a:ln>
                      <a:noFill/>
                    </a:ln>
                  </pic:spPr>
                </pic:pic>
              </a:graphicData>
            </a:graphic>
          </wp:inline>
        </w:drawing>
      </w:r>
      <w:r w:rsidRPr="00130F3A">
        <w:rPr>
          <w:rFonts w:ascii="宋体" w:hAnsi="宋体" w:hint="eastAsia"/>
          <w:b/>
          <w:color w:val="0070C0"/>
          <w:sz w:val="18"/>
        </w:rPr>
        <w:t xml:space="preserve"> </w:t>
      </w:r>
      <w:r w:rsidRPr="00130F3A">
        <w:rPr>
          <w:rFonts w:ascii="宋体" w:hAnsi="宋体"/>
          <w:b/>
          <w:noProof/>
          <w:color w:val="0070C0"/>
          <w:sz w:val="18"/>
        </w:rPr>
        <w:drawing>
          <wp:inline distT="0" distB="0" distL="0" distR="0" wp14:anchorId="33D5202E" wp14:editId="12406705">
            <wp:extent cx="1054735" cy="1270635"/>
            <wp:effectExtent l="0" t="0" r="0" b="5715"/>
            <wp:docPr id="216" name="图片 216" descr="C:\Users\sansan\Desktop\项目申请书——坦克识别\简易爆炸装置\图片\2008061414091921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sansan\Desktop\项目申请书——坦克识别\简易爆炸装置\图片\200806141409192187.jpg"/>
                    <pic:cNvPicPr>
                      <a:picLocks noChangeAspect="1" noChangeArrowheads="1"/>
                    </pic:cNvPicPr>
                  </pic:nvPicPr>
                  <pic:blipFill>
                    <a:blip r:embed="rId169" cstate="print">
                      <a:extLst>
                        <a:ext uri="{28A0092B-C50C-407E-A947-70E740481C1C}">
                          <a14:useLocalDpi xmlns:a14="http://schemas.microsoft.com/office/drawing/2010/main" val="0"/>
                        </a:ext>
                      </a:extLst>
                    </a:blip>
                    <a:srcRect l="10325"/>
                    <a:stretch>
                      <a:fillRect/>
                    </a:stretch>
                  </pic:blipFill>
                  <pic:spPr>
                    <a:xfrm flipV="1">
                      <a:off x="0" y="0"/>
                      <a:ext cx="1054800" cy="1270800"/>
                    </a:xfrm>
                    <a:prstGeom prst="rect">
                      <a:avLst/>
                    </a:prstGeom>
                    <a:noFill/>
                    <a:ln>
                      <a:noFill/>
                    </a:ln>
                  </pic:spPr>
                </pic:pic>
              </a:graphicData>
            </a:graphic>
          </wp:inline>
        </w:drawing>
      </w:r>
      <w:r w:rsidRPr="00130F3A">
        <w:rPr>
          <w:rFonts w:ascii="宋体" w:hAnsi="宋体" w:hint="eastAsia"/>
          <w:b/>
          <w:color w:val="0070C0"/>
          <w:sz w:val="18"/>
        </w:rPr>
        <w:t xml:space="preserve"> </w:t>
      </w:r>
      <w:r w:rsidRPr="00130F3A">
        <w:rPr>
          <w:rFonts w:ascii="宋体" w:hAnsi="宋体"/>
          <w:b/>
          <w:noProof/>
          <w:color w:val="0070C0"/>
          <w:sz w:val="18"/>
        </w:rPr>
        <w:drawing>
          <wp:inline distT="0" distB="0" distL="0" distR="0" wp14:anchorId="4BBCEA48" wp14:editId="2974A03A">
            <wp:extent cx="1238250" cy="1270635"/>
            <wp:effectExtent l="0" t="0" r="0" b="5715"/>
            <wp:docPr id="218" name="图片 218" descr="C:\Users\sansan\Desktop\项目申请书——坦克识别\简易爆炸装置\图片\20080614140944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sansan\Desktop\项目申请书——坦克识别\简易爆炸装置\图片\200806141409440000.jpg"/>
                    <pic:cNvPicPr>
                      <a:picLocks noChangeAspect="1" noChangeArrowheads="1"/>
                    </pic:cNvPicPr>
                  </pic:nvPicPr>
                  <pic:blipFill>
                    <a:blip r:embed="rId170" cstate="print">
                      <a:extLst>
                        <a:ext uri="{28A0092B-C50C-407E-A947-70E740481C1C}">
                          <a14:useLocalDpi xmlns:a14="http://schemas.microsoft.com/office/drawing/2010/main" val="0"/>
                        </a:ext>
                      </a:extLst>
                    </a:blip>
                    <a:srcRect l="2845" r="17142"/>
                    <a:stretch>
                      <a:fillRect/>
                    </a:stretch>
                  </pic:blipFill>
                  <pic:spPr>
                    <a:xfrm>
                      <a:off x="0" y="0"/>
                      <a:ext cx="1238400" cy="1270800"/>
                    </a:xfrm>
                    <a:prstGeom prst="rect">
                      <a:avLst/>
                    </a:prstGeom>
                    <a:noFill/>
                    <a:ln>
                      <a:noFill/>
                    </a:ln>
                  </pic:spPr>
                </pic:pic>
              </a:graphicData>
            </a:graphic>
          </wp:inline>
        </w:drawing>
      </w:r>
      <w:r w:rsidRPr="00130F3A">
        <w:rPr>
          <w:rFonts w:ascii="宋体" w:hAnsi="宋体"/>
          <w:b/>
          <w:color w:val="0070C0"/>
          <w:sz w:val="18"/>
        </w:rPr>
        <w:t xml:space="preserve"> </w:t>
      </w:r>
    </w:p>
    <w:p w:rsidR="00130F3A" w:rsidRPr="00130F3A" w:rsidRDefault="00130F3A" w:rsidP="00130F3A">
      <w:pPr>
        <w:spacing w:afterLines="50" w:after="156" w:line="340" w:lineRule="exact"/>
        <w:jc w:val="center"/>
        <w:rPr>
          <w:rFonts w:ascii="宋体" w:hAnsi="宋体"/>
          <w:color w:val="0070C0"/>
          <w:sz w:val="18"/>
        </w:rPr>
      </w:pPr>
      <w:r w:rsidRPr="00130F3A">
        <w:rPr>
          <w:rFonts w:ascii="宋体" w:hAnsi="宋体"/>
          <w:color w:val="0070C0"/>
          <w:sz w:val="18"/>
        </w:rPr>
        <w:t>图2</w:t>
      </w:r>
      <w:r w:rsidRPr="00130F3A">
        <w:rPr>
          <w:rFonts w:ascii="宋体" w:hAnsi="宋体" w:hint="eastAsia"/>
          <w:color w:val="0070C0"/>
          <w:sz w:val="18"/>
        </w:rPr>
        <w:t>-</w:t>
      </w:r>
      <w:r w:rsidRPr="00130F3A">
        <w:rPr>
          <w:rFonts w:ascii="宋体" w:hAnsi="宋体"/>
          <w:color w:val="0070C0"/>
          <w:sz w:val="18"/>
        </w:rPr>
        <w:t>2</w:t>
      </w:r>
      <w:r w:rsidRPr="00130F3A">
        <w:rPr>
          <w:rFonts w:ascii="宋体" w:hAnsi="宋体" w:hint="eastAsia"/>
          <w:color w:val="0070C0"/>
          <w:sz w:val="18"/>
        </w:rPr>
        <w:t>5 多种类型简易爆炸装置</w:t>
      </w:r>
    </w:p>
    <w:p w:rsidR="00130F3A" w:rsidRPr="00536C5E" w:rsidRDefault="00130F3A" w:rsidP="00536C5E">
      <w:pPr>
        <w:snapToGrid w:val="0"/>
        <w:spacing w:afterLines="30" w:after="93" w:line="312" w:lineRule="auto"/>
        <w:ind w:firstLineChars="200" w:firstLine="440"/>
        <w:rPr>
          <w:rFonts w:ascii="宋体" w:hAnsi="宋体" w:cs="楷体_GB2312"/>
          <w:bCs/>
          <w:color w:val="0070C0"/>
          <w:szCs w:val="21"/>
        </w:rPr>
      </w:pPr>
      <w:r w:rsidRPr="00130F3A">
        <w:rPr>
          <w:rFonts w:ascii="宋体" w:hAnsi="宋体" w:hint="eastAsia"/>
          <w:bCs/>
          <w:color w:val="0070C0"/>
          <w:sz w:val="22"/>
          <w:szCs w:val="28"/>
        </w:rPr>
        <w:t>除上述常见形式外，简易爆炸装置还经常伪装、隐藏使用，潜在杀伤力更大，如新</w:t>
      </w:r>
      <w:r w:rsidRPr="00536C5E">
        <w:rPr>
          <w:rFonts w:ascii="宋体" w:hAnsi="宋体" w:cs="楷体_GB2312" w:hint="eastAsia"/>
          <w:bCs/>
          <w:color w:val="0070C0"/>
          <w:szCs w:val="21"/>
        </w:rPr>
        <w:t>出现的垃圾堆、石头、动物尸体，甚至封装在水泥块中。简易爆炸装置的</w:t>
      </w:r>
      <w:r w:rsidRPr="00536C5E">
        <w:rPr>
          <w:rFonts w:ascii="宋体" w:hAnsi="宋体" w:cs="楷体_GB2312"/>
          <w:bCs/>
          <w:color w:val="0070C0"/>
          <w:szCs w:val="21"/>
        </w:rPr>
        <w:t>形状和式样</w:t>
      </w:r>
      <w:r w:rsidRPr="00536C5E">
        <w:rPr>
          <w:rFonts w:ascii="宋体" w:hAnsi="宋体" w:cs="楷体_GB2312" w:hint="eastAsia"/>
          <w:bCs/>
          <w:color w:val="0070C0"/>
          <w:szCs w:val="21"/>
        </w:rPr>
        <w:t>各不相同</w:t>
      </w:r>
      <w:r w:rsidRPr="00536C5E">
        <w:rPr>
          <w:rFonts w:ascii="宋体" w:hAnsi="宋体" w:cs="楷体_GB2312"/>
          <w:bCs/>
          <w:color w:val="0070C0"/>
          <w:szCs w:val="21"/>
        </w:rPr>
        <w:t>，</w:t>
      </w:r>
      <w:r w:rsidRPr="00536C5E">
        <w:rPr>
          <w:rFonts w:ascii="宋体" w:hAnsi="宋体" w:cs="楷体_GB2312" w:hint="eastAsia"/>
          <w:bCs/>
          <w:color w:val="0070C0"/>
          <w:szCs w:val="21"/>
        </w:rPr>
        <w:t>难以</w:t>
      </w:r>
      <w:r w:rsidRPr="00536C5E">
        <w:rPr>
          <w:rFonts w:ascii="宋体" w:hAnsi="宋体" w:cs="楷体_GB2312"/>
          <w:bCs/>
          <w:color w:val="0070C0"/>
          <w:szCs w:val="21"/>
        </w:rPr>
        <w:t>提取其</w:t>
      </w:r>
      <w:r w:rsidRPr="00536C5E">
        <w:rPr>
          <w:rFonts w:ascii="宋体" w:hAnsi="宋体" w:cs="楷体_GB2312" w:hint="eastAsia"/>
          <w:bCs/>
          <w:color w:val="0070C0"/>
          <w:szCs w:val="21"/>
        </w:rPr>
        <w:t>一般</w:t>
      </w:r>
      <w:r w:rsidRPr="00536C5E">
        <w:rPr>
          <w:rFonts w:ascii="宋体" w:hAnsi="宋体" w:cs="楷体_GB2312"/>
          <w:bCs/>
          <w:color w:val="0070C0"/>
          <w:szCs w:val="21"/>
        </w:rPr>
        <w:t>特征</w:t>
      </w:r>
      <w:r w:rsidRPr="00536C5E">
        <w:rPr>
          <w:rFonts w:ascii="宋体" w:hAnsi="宋体" w:cs="楷体_GB2312" w:hint="eastAsia"/>
          <w:bCs/>
          <w:color w:val="0070C0"/>
          <w:szCs w:val="21"/>
        </w:rPr>
        <w:t>；</w:t>
      </w:r>
      <w:r w:rsidRPr="00536C5E">
        <w:rPr>
          <w:rFonts w:ascii="宋体" w:hAnsi="宋体" w:cs="楷体_GB2312"/>
          <w:bCs/>
          <w:color w:val="0070C0"/>
          <w:szCs w:val="21"/>
        </w:rPr>
        <w:t>而在其爆炸后，因其爆炸物质</w:t>
      </w:r>
      <w:r w:rsidRPr="00536C5E">
        <w:rPr>
          <w:rFonts w:ascii="宋体" w:hAnsi="宋体" w:cs="楷体_GB2312" w:hint="eastAsia"/>
          <w:bCs/>
          <w:color w:val="0070C0"/>
          <w:szCs w:val="21"/>
        </w:rPr>
        <w:t>和当量大小</w:t>
      </w:r>
      <w:r w:rsidRPr="00536C5E">
        <w:rPr>
          <w:rFonts w:ascii="宋体" w:hAnsi="宋体" w:cs="楷体_GB2312"/>
          <w:bCs/>
          <w:color w:val="0070C0"/>
          <w:szCs w:val="21"/>
        </w:rPr>
        <w:t>不同，</w:t>
      </w:r>
      <w:r w:rsidRPr="00536C5E">
        <w:rPr>
          <w:rFonts w:ascii="宋体" w:hAnsi="宋体" w:cs="楷体_GB2312" w:hint="eastAsia"/>
          <w:bCs/>
          <w:color w:val="0070C0"/>
          <w:szCs w:val="21"/>
        </w:rPr>
        <w:t>如果呈现出与典型炸药爆炸后的特征，则</w:t>
      </w:r>
      <w:r w:rsidRPr="00536C5E">
        <w:rPr>
          <w:rFonts w:ascii="宋体" w:hAnsi="宋体" w:cs="楷体_GB2312"/>
          <w:bCs/>
          <w:color w:val="0070C0"/>
          <w:szCs w:val="21"/>
        </w:rPr>
        <w:t>采用典型炸药的</w:t>
      </w:r>
      <w:r w:rsidRPr="00536C5E">
        <w:rPr>
          <w:rFonts w:ascii="宋体" w:hAnsi="宋体" w:cs="楷体_GB2312" w:hint="eastAsia"/>
          <w:bCs/>
          <w:color w:val="0070C0"/>
          <w:szCs w:val="21"/>
        </w:rPr>
        <w:t>识别</w:t>
      </w:r>
      <w:r w:rsidRPr="00536C5E">
        <w:rPr>
          <w:rFonts w:ascii="宋体" w:hAnsi="宋体" w:cs="楷体_GB2312"/>
          <w:bCs/>
          <w:color w:val="0070C0"/>
          <w:szCs w:val="21"/>
        </w:rPr>
        <w:t>方法</w:t>
      </w:r>
      <w:r w:rsidRPr="00536C5E">
        <w:rPr>
          <w:rFonts w:ascii="宋体" w:hAnsi="宋体" w:cs="楷体_GB2312" w:hint="eastAsia"/>
          <w:bCs/>
          <w:color w:val="0070C0"/>
          <w:szCs w:val="21"/>
        </w:rPr>
        <w:t>。反之</w:t>
      </w:r>
      <w:r w:rsidRPr="00536C5E">
        <w:rPr>
          <w:rFonts w:ascii="宋体" w:hAnsi="宋体" w:cs="楷体_GB2312"/>
          <w:bCs/>
          <w:color w:val="0070C0"/>
          <w:szCs w:val="21"/>
        </w:rPr>
        <w:t>忽略</w:t>
      </w:r>
      <w:r w:rsidRPr="00536C5E">
        <w:rPr>
          <w:rFonts w:ascii="宋体" w:hAnsi="宋体" w:cs="楷体_GB2312" w:hint="eastAsia"/>
          <w:bCs/>
          <w:color w:val="0070C0"/>
          <w:szCs w:val="21"/>
        </w:rPr>
        <w:t>对当量较小的简易爆炸装置爆炸后的</w:t>
      </w:r>
      <w:r w:rsidRPr="00536C5E">
        <w:rPr>
          <w:rFonts w:ascii="宋体" w:hAnsi="宋体" w:cs="楷体_GB2312"/>
          <w:bCs/>
          <w:color w:val="0070C0"/>
          <w:szCs w:val="21"/>
        </w:rPr>
        <w:t>识别</w:t>
      </w:r>
      <w:r w:rsidRPr="00536C5E">
        <w:rPr>
          <w:rFonts w:ascii="宋体" w:hAnsi="宋体" w:cs="楷体_GB2312" w:hint="eastAsia"/>
          <w:bCs/>
          <w:color w:val="0070C0"/>
          <w:szCs w:val="21"/>
        </w:rPr>
        <w:t>，重点对简易爆炸装置布设前后的地面背景变化的可见光、高光谱特征进行识别</w:t>
      </w:r>
      <w:r w:rsidRPr="00536C5E">
        <w:rPr>
          <w:rFonts w:ascii="宋体" w:hAnsi="宋体" w:cs="楷体_GB2312"/>
          <w:bCs/>
          <w:color w:val="0070C0"/>
          <w:szCs w:val="21"/>
        </w:rPr>
        <w:t>。</w:t>
      </w:r>
    </w:p>
    <w:p w:rsidR="00130F3A" w:rsidRPr="00536C5E" w:rsidRDefault="00130F3A"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因此，在类似非对称作战、涉恐涉爆等特定区域、易发频发区域，如主要供给线、交通要道沿线，借助可见光成像绘制监测区域的实时图像，运用时间序列分析的多帧关联技术，将其与近期、原始图像关联、比对并检测潜在的简易爆炸装置；同时利用高光谱成像，测定可疑目标及土壤背景等的光谱波峰变化曲线，结合已有的典型简易爆炸装置材质外壳的光谱特征，预警地面可能出现的简易爆炸装置。</w:t>
      </w:r>
    </w:p>
    <w:p w:rsidR="00EA2D4B" w:rsidRDefault="00212452" w:rsidP="00212452">
      <w:pPr>
        <w:snapToGrid w:val="0"/>
        <w:spacing w:beforeLines="50" w:before="156" w:afterLines="50" w:after="156" w:line="440" w:lineRule="exact"/>
        <w:rPr>
          <w:rFonts w:eastAsia="楷体_GB2312" w:cs="楷体_GB2312"/>
          <w:b/>
          <w:bCs/>
          <w:sz w:val="28"/>
          <w:szCs w:val="28"/>
        </w:rPr>
      </w:pPr>
      <w:r>
        <w:rPr>
          <w:rFonts w:eastAsia="楷体_GB2312" w:cs="楷体_GB2312" w:hint="eastAsia"/>
          <w:b/>
          <w:bCs/>
          <w:sz w:val="28"/>
          <w:szCs w:val="28"/>
        </w:rPr>
        <w:t>（</w:t>
      </w:r>
      <w:r>
        <w:rPr>
          <w:rFonts w:eastAsia="楷体_GB2312" w:cs="楷体_GB2312" w:hint="eastAsia"/>
          <w:b/>
          <w:bCs/>
          <w:sz w:val="28"/>
          <w:szCs w:val="28"/>
        </w:rPr>
        <w:t>3</w:t>
      </w:r>
      <w:r>
        <w:rPr>
          <w:rFonts w:eastAsia="楷体_GB2312" w:cs="楷体_GB2312" w:hint="eastAsia"/>
          <w:b/>
          <w:bCs/>
          <w:sz w:val="28"/>
          <w:szCs w:val="28"/>
        </w:rPr>
        <w:t>）</w:t>
      </w:r>
      <w:r w:rsidR="00EA2D4B" w:rsidRPr="00EA2D4B">
        <w:rPr>
          <w:rFonts w:eastAsia="楷体_GB2312" w:cs="楷体_GB2312" w:hint="eastAsia"/>
          <w:b/>
          <w:bCs/>
          <w:sz w:val="28"/>
          <w:szCs w:val="28"/>
        </w:rPr>
        <w:t>实验手段</w:t>
      </w:r>
    </w:p>
    <w:p w:rsidR="00E9143D" w:rsidRPr="003860BB" w:rsidRDefault="00E9143D" w:rsidP="003860BB">
      <w:pPr>
        <w:snapToGrid w:val="0"/>
        <w:spacing w:beforeLines="50" w:before="156" w:afterLines="50" w:after="156" w:line="440" w:lineRule="exact"/>
        <w:rPr>
          <w:rFonts w:ascii="黑体" w:eastAsia="黑体" w:hAnsi="黑体" w:cs="楷体_GB2312"/>
          <w:b/>
          <w:bCs/>
          <w:sz w:val="22"/>
          <w:szCs w:val="28"/>
        </w:rPr>
      </w:pPr>
      <w:r w:rsidRPr="003860BB">
        <w:rPr>
          <w:rFonts w:ascii="黑体" w:eastAsia="黑体" w:hAnsi="黑体" w:cs="楷体_GB2312"/>
          <w:b/>
          <w:bCs/>
          <w:sz w:val="22"/>
          <w:szCs w:val="28"/>
        </w:rPr>
        <w:t>（i）滤波</w:t>
      </w:r>
    </w:p>
    <w:p w:rsidR="00E9143D" w:rsidRPr="000C4DC1" w:rsidRDefault="00E9143D" w:rsidP="000C4DC1">
      <w:pPr>
        <w:snapToGrid w:val="0"/>
        <w:spacing w:afterLines="30" w:after="93" w:line="312" w:lineRule="auto"/>
        <w:ind w:firstLineChars="200" w:firstLine="420"/>
        <w:rPr>
          <w:rFonts w:ascii="宋体" w:hAnsi="宋体" w:cs="楷体_GB2312"/>
          <w:szCs w:val="21"/>
        </w:rPr>
      </w:pPr>
      <w:r w:rsidRPr="000C4DC1">
        <w:rPr>
          <w:rFonts w:ascii="宋体" w:hAnsi="宋体" w:cs="楷体_GB2312"/>
          <w:szCs w:val="21"/>
        </w:rPr>
        <w:t>滤波能将信号中特定波段频率滤除，抑制和防止干扰。针对多传感器并存的情况，滤波能有效的利用多传感器的冗余优势，对数据进行补全，并清除异常值，平滑数据。现主流的滤波技术主要有卡尔曼滤波、贝叶斯滤波、扩展卡尔曼滤波以及粒子滤波技术等。</w:t>
      </w:r>
    </w:p>
    <w:p w:rsidR="00E9143D" w:rsidRPr="0007258C" w:rsidRDefault="00E9143D" w:rsidP="0007258C">
      <w:pPr>
        <w:snapToGrid w:val="0"/>
        <w:spacing w:afterLines="30" w:after="93" w:line="312" w:lineRule="auto"/>
        <w:ind w:firstLineChars="200" w:firstLine="420"/>
        <w:rPr>
          <w:rFonts w:ascii="黑体" w:eastAsia="黑体" w:hAnsi="黑体" w:cs="楷体_GB2312"/>
          <w:bCs/>
          <w:szCs w:val="21"/>
        </w:rPr>
      </w:pPr>
      <w:r w:rsidRPr="0007258C">
        <w:rPr>
          <w:rFonts w:ascii="黑体" w:eastAsia="黑体" w:hAnsi="黑体" w:cs="楷体_GB2312"/>
          <w:bCs/>
          <w:szCs w:val="21"/>
        </w:rPr>
        <w:t>1）卡尔曼滤波</w:t>
      </w:r>
    </w:p>
    <w:p w:rsidR="00E9143D" w:rsidRPr="000C4DC1" w:rsidRDefault="00E9143D" w:rsidP="000C4DC1">
      <w:pPr>
        <w:snapToGrid w:val="0"/>
        <w:spacing w:afterLines="30" w:after="93" w:line="312" w:lineRule="auto"/>
        <w:ind w:firstLineChars="200" w:firstLine="420"/>
        <w:rPr>
          <w:rFonts w:ascii="宋体" w:hAnsi="宋体" w:cs="楷体_GB2312"/>
          <w:szCs w:val="21"/>
        </w:rPr>
      </w:pPr>
      <w:r w:rsidRPr="000C4DC1">
        <w:rPr>
          <w:rFonts w:ascii="宋体" w:hAnsi="宋体" w:cs="楷体_GB2312"/>
          <w:szCs w:val="21"/>
        </w:rPr>
        <w:t>卡尔曼滤波的一个是从一组有限的，包含噪声的，对物体位置的观察序列（可能有偏差）预测出物体的位置的坐标及速度。在很多工程应用（如雷达、计算机视觉）中都可以找到它的身影。例如，对于雷达来说，人们感兴趣的是其能够跟踪目标。但目标的位置、速度、加速度的测量值往往在任何时候都有噪声。卡尔曼滤波利用目标的动态信息，设法去掉噪声的影响，得到一个关于目标位置的好的估计。这个估计可以是对当前目标位置的估计（滤波），也可以是对于将来位置的估计（预测），也可以是对过去位置的估计（插值或平滑）。具体流程如下：</w:t>
      </w:r>
    </w:p>
    <w:p w:rsidR="00E9143D" w:rsidRPr="000C4DC1" w:rsidRDefault="00E9143D" w:rsidP="00E506FD">
      <w:pPr>
        <w:snapToGrid w:val="0"/>
        <w:spacing w:afterLines="30" w:after="93" w:line="312" w:lineRule="auto"/>
        <w:jc w:val="center"/>
        <w:rPr>
          <w:rFonts w:ascii="宋体" w:hAnsi="宋体" w:cs="楷体_GB2312"/>
          <w:szCs w:val="21"/>
        </w:rPr>
      </w:pPr>
      <w:r w:rsidRPr="000C4DC1">
        <w:rPr>
          <w:rFonts w:ascii="宋体" w:hAnsi="宋体" w:cs="楷体_GB2312"/>
          <w:noProof/>
          <w:szCs w:val="21"/>
        </w:rPr>
        <w:lastRenderedPageBreak/>
        <w:drawing>
          <wp:inline distT="0" distB="0" distL="0" distR="0" wp14:anchorId="0BB700ED" wp14:editId="06AB3076">
            <wp:extent cx="4840605" cy="3990975"/>
            <wp:effectExtent l="0" t="0" r="0" b="0"/>
            <wp:docPr id="1" name="图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像1"/>
                    <pic:cNvPicPr>
                      <a:picLocks noChangeAspect="1" noChangeArrowheads="1"/>
                    </pic:cNvPicPr>
                  </pic:nvPicPr>
                  <pic:blipFill>
                    <a:blip r:embed="rId171"/>
                    <a:stretch>
                      <a:fillRect/>
                    </a:stretch>
                  </pic:blipFill>
                  <pic:spPr bwMode="auto">
                    <a:xfrm>
                      <a:off x="0" y="0"/>
                      <a:ext cx="4840605" cy="3990975"/>
                    </a:xfrm>
                    <a:prstGeom prst="rect">
                      <a:avLst/>
                    </a:prstGeom>
                  </pic:spPr>
                </pic:pic>
              </a:graphicData>
            </a:graphic>
          </wp:inline>
        </w:drawing>
      </w:r>
    </w:p>
    <w:p w:rsidR="007E4722" w:rsidRPr="000C4DC1" w:rsidRDefault="007E4722" w:rsidP="007E4722">
      <w:pPr>
        <w:snapToGrid w:val="0"/>
        <w:spacing w:afterLines="30" w:after="93" w:line="312" w:lineRule="auto"/>
        <w:jc w:val="center"/>
        <w:rPr>
          <w:rFonts w:ascii="宋体" w:hAnsi="宋体" w:cs="楷体_GB2312"/>
          <w:szCs w:val="21"/>
        </w:rPr>
      </w:pPr>
      <w:r w:rsidRPr="00605F36">
        <w:rPr>
          <w:rFonts w:ascii="宋体" w:hAnsi="宋体" w:cs="楷体_GB2312" w:hint="eastAsia"/>
          <w:b/>
          <w:bCs/>
          <w:color w:val="FF0000"/>
          <w:szCs w:val="21"/>
        </w:rPr>
        <w:t>缺少</w:t>
      </w:r>
      <w:r>
        <w:rPr>
          <w:rFonts w:ascii="宋体" w:hAnsi="宋体" w:cs="楷体_GB2312" w:hint="eastAsia"/>
          <w:b/>
          <w:bCs/>
          <w:color w:val="FF0000"/>
          <w:szCs w:val="21"/>
        </w:rPr>
        <w:t>图的说明</w:t>
      </w:r>
    </w:p>
    <w:p w:rsidR="00E9143D" w:rsidRPr="0007258C" w:rsidRDefault="00E9143D" w:rsidP="0007258C">
      <w:pPr>
        <w:snapToGrid w:val="0"/>
        <w:spacing w:afterLines="30" w:after="93" w:line="312" w:lineRule="auto"/>
        <w:ind w:firstLineChars="200" w:firstLine="420"/>
        <w:rPr>
          <w:rFonts w:ascii="黑体" w:eastAsia="黑体" w:hAnsi="黑体" w:cs="楷体_GB2312"/>
          <w:bCs/>
          <w:szCs w:val="21"/>
        </w:rPr>
      </w:pPr>
      <w:r w:rsidRPr="0007258C">
        <w:rPr>
          <w:rFonts w:ascii="黑体" w:eastAsia="黑体" w:hAnsi="黑体" w:cs="楷体_GB2312"/>
          <w:bCs/>
          <w:szCs w:val="21"/>
        </w:rPr>
        <w:t>2）贝叶斯滤波</w:t>
      </w:r>
    </w:p>
    <w:p w:rsidR="00E9143D" w:rsidRPr="000C4DC1" w:rsidRDefault="00E9143D" w:rsidP="000C4DC1">
      <w:pPr>
        <w:snapToGrid w:val="0"/>
        <w:spacing w:afterLines="30" w:after="93" w:line="312" w:lineRule="auto"/>
        <w:ind w:firstLineChars="200" w:firstLine="420"/>
        <w:rPr>
          <w:rFonts w:ascii="宋体" w:hAnsi="宋体" w:cs="楷体_GB2312"/>
          <w:szCs w:val="21"/>
        </w:rPr>
      </w:pPr>
      <w:r w:rsidRPr="000C4DC1">
        <w:rPr>
          <w:rFonts w:ascii="宋体" w:hAnsi="宋体" w:cs="楷体_GB2312"/>
          <w:szCs w:val="21"/>
        </w:rPr>
        <w:t>贝叶斯滤波考虑具有加性噪声的非线性系统。贝叶斯滤波的目标在于利用已知信息求得状态的后验概率。这样也就获得了对k时刻状态统计特性的完整描述，从而可以按照不同的准则得到k时刻的状态估计值及其估计误差的协方差阵。具体流程如下：</w:t>
      </w:r>
    </w:p>
    <w:p w:rsidR="00E9143D" w:rsidRDefault="00E9143D" w:rsidP="00E506FD">
      <w:pPr>
        <w:snapToGrid w:val="0"/>
        <w:spacing w:afterLines="30" w:after="93" w:line="312" w:lineRule="auto"/>
        <w:jc w:val="center"/>
        <w:rPr>
          <w:rFonts w:ascii="宋体" w:hAnsi="宋体" w:cs="楷体_GB2312"/>
          <w:szCs w:val="21"/>
        </w:rPr>
      </w:pPr>
      <w:r w:rsidRPr="000C4DC1">
        <w:rPr>
          <w:rFonts w:ascii="宋体" w:hAnsi="宋体" w:cs="楷体_GB2312"/>
          <w:noProof/>
          <w:szCs w:val="21"/>
        </w:rPr>
        <w:drawing>
          <wp:inline distT="0" distB="0" distL="0" distR="0" wp14:anchorId="706EC05C" wp14:editId="63D66AAD">
            <wp:extent cx="2619375" cy="3248025"/>
            <wp:effectExtent l="0" t="0" r="0" b="0"/>
            <wp:docPr id="4" name="图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像2"/>
                    <pic:cNvPicPr>
                      <a:picLocks noChangeAspect="1" noChangeArrowheads="1"/>
                    </pic:cNvPicPr>
                  </pic:nvPicPr>
                  <pic:blipFill>
                    <a:blip r:embed="rId172"/>
                    <a:stretch>
                      <a:fillRect/>
                    </a:stretch>
                  </pic:blipFill>
                  <pic:spPr bwMode="auto">
                    <a:xfrm>
                      <a:off x="0" y="0"/>
                      <a:ext cx="2619375" cy="3248025"/>
                    </a:xfrm>
                    <a:prstGeom prst="rect">
                      <a:avLst/>
                    </a:prstGeom>
                  </pic:spPr>
                </pic:pic>
              </a:graphicData>
            </a:graphic>
          </wp:inline>
        </w:drawing>
      </w:r>
    </w:p>
    <w:p w:rsidR="007E4722" w:rsidRPr="000C4DC1" w:rsidRDefault="007E4722" w:rsidP="00E506FD">
      <w:pPr>
        <w:snapToGrid w:val="0"/>
        <w:spacing w:afterLines="30" w:after="93" w:line="312" w:lineRule="auto"/>
        <w:jc w:val="center"/>
        <w:rPr>
          <w:rFonts w:ascii="宋体" w:hAnsi="宋体" w:cs="楷体_GB2312"/>
          <w:szCs w:val="21"/>
        </w:rPr>
      </w:pPr>
      <w:r w:rsidRPr="00605F36">
        <w:rPr>
          <w:rFonts w:ascii="宋体" w:hAnsi="宋体" w:cs="楷体_GB2312" w:hint="eastAsia"/>
          <w:b/>
          <w:bCs/>
          <w:color w:val="FF0000"/>
          <w:szCs w:val="21"/>
        </w:rPr>
        <w:lastRenderedPageBreak/>
        <w:t>缺少</w:t>
      </w:r>
      <w:r>
        <w:rPr>
          <w:rFonts w:ascii="宋体" w:hAnsi="宋体" w:cs="楷体_GB2312" w:hint="eastAsia"/>
          <w:b/>
          <w:bCs/>
          <w:color w:val="FF0000"/>
          <w:szCs w:val="21"/>
        </w:rPr>
        <w:t>图的说明</w:t>
      </w:r>
    </w:p>
    <w:p w:rsidR="00E9143D" w:rsidRPr="0007258C" w:rsidRDefault="00E9143D" w:rsidP="000C4DC1">
      <w:pPr>
        <w:snapToGrid w:val="0"/>
        <w:spacing w:afterLines="30" w:after="93" w:line="312" w:lineRule="auto"/>
        <w:ind w:firstLineChars="200" w:firstLine="420"/>
        <w:rPr>
          <w:rFonts w:ascii="黑体" w:eastAsia="黑体" w:hAnsi="黑体" w:cs="楷体_GB2312"/>
          <w:bCs/>
          <w:szCs w:val="21"/>
        </w:rPr>
      </w:pPr>
      <w:r w:rsidRPr="0007258C">
        <w:rPr>
          <w:rFonts w:ascii="黑体" w:eastAsia="黑体" w:hAnsi="黑体" w:cs="楷体_GB2312"/>
          <w:bCs/>
          <w:szCs w:val="21"/>
        </w:rPr>
        <w:t>3）</w:t>
      </w:r>
      <w:bookmarkStart w:id="137" w:name="OLE_LINK41"/>
      <w:bookmarkEnd w:id="137"/>
      <w:r w:rsidRPr="0007258C">
        <w:rPr>
          <w:rFonts w:ascii="黑体" w:eastAsia="黑体" w:hAnsi="黑体" w:cs="楷体_GB2312"/>
          <w:bCs/>
          <w:szCs w:val="21"/>
        </w:rPr>
        <w:t>扩展卡尔曼滤波</w:t>
      </w:r>
    </w:p>
    <w:p w:rsidR="00E9143D" w:rsidRPr="000C4DC1" w:rsidRDefault="00E9143D" w:rsidP="000C4DC1">
      <w:pPr>
        <w:snapToGrid w:val="0"/>
        <w:spacing w:afterLines="30" w:after="93" w:line="312" w:lineRule="auto"/>
        <w:ind w:firstLineChars="200" w:firstLine="420"/>
        <w:rPr>
          <w:rFonts w:ascii="宋体" w:hAnsi="宋体" w:cs="楷体_GB2312"/>
          <w:szCs w:val="21"/>
        </w:rPr>
      </w:pPr>
      <w:r w:rsidRPr="000C4DC1">
        <w:rPr>
          <w:rFonts w:ascii="宋体" w:hAnsi="宋体" w:cs="楷体_GB2312"/>
          <w:szCs w:val="21"/>
        </w:rPr>
        <w:t>扩展卡尔曼滤波（EKF）考虑离散时间非线性系统。用泰勒级数展开的方法对非线性方程做线性近似化。实质上是一种在线线性化的算法，即按名义轨线进行线性化处理，再利用卡尔曼滤波公式进行计算。根据泰勒级数展开阶数的不同一般有一阶EKF算法、二阶EKF算法、三阶EKF算法和四阶EKF算法等。实际上可以把它看作一种限制复杂性的滤波器。只是用线性逼近的方法把它限定性成与线性滤波器具有类似结构的形式。</w:t>
      </w:r>
    </w:p>
    <w:p w:rsidR="00E9143D" w:rsidRPr="0007258C" w:rsidRDefault="00E9143D" w:rsidP="000C4DC1">
      <w:pPr>
        <w:snapToGrid w:val="0"/>
        <w:spacing w:afterLines="30" w:after="93" w:line="312" w:lineRule="auto"/>
        <w:ind w:firstLineChars="200" w:firstLine="420"/>
        <w:rPr>
          <w:rFonts w:ascii="黑体" w:eastAsia="黑体" w:hAnsi="黑体" w:cs="楷体_GB2312"/>
          <w:bCs/>
          <w:szCs w:val="21"/>
        </w:rPr>
      </w:pPr>
      <w:r w:rsidRPr="0007258C">
        <w:rPr>
          <w:rFonts w:ascii="黑体" w:eastAsia="黑体" w:hAnsi="黑体" w:cs="楷体_GB2312"/>
          <w:bCs/>
          <w:szCs w:val="21"/>
        </w:rPr>
        <w:t>4）粒子滤波</w:t>
      </w:r>
    </w:p>
    <w:p w:rsidR="00E9143D" w:rsidRPr="000C4DC1" w:rsidRDefault="00E9143D" w:rsidP="000C4DC1">
      <w:pPr>
        <w:snapToGrid w:val="0"/>
        <w:spacing w:afterLines="30" w:after="93" w:line="312" w:lineRule="auto"/>
        <w:ind w:firstLineChars="200" w:firstLine="420"/>
        <w:rPr>
          <w:rFonts w:ascii="宋体" w:hAnsi="宋体" w:cs="楷体_GB2312"/>
          <w:szCs w:val="21"/>
        </w:rPr>
      </w:pPr>
      <w:r w:rsidRPr="000C4DC1">
        <w:rPr>
          <w:rFonts w:ascii="宋体" w:hAnsi="宋体" w:cs="楷体_GB2312"/>
          <w:szCs w:val="21"/>
        </w:rPr>
        <w:t>粒子滤波（PF）利用粒子集来表示概率，可以用在任何形式的状态空间模型上。其核心思想是通过从后验概率中抽取的随机状态粒子来表示其分布情况，是一种顺序重要性采样法。尽管算法中的概率分布只是真实分布的一种近似，但由于非参数化的特点，它摆脱了解决非线性滤波问题时随机量必须满足高斯分布的制约，能表达比高斯模型更广泛的分布，也对变量参数的非线性特性有更强的建模能力。因此，粒子滤波能够比较精确地表达基于观测量和控制量的后验概率分布，可以用于解决SLAM问题。粒子滤波技术在非线性、非高斯系统表现出来的优越性，决定了它的应用范围非常广泛。另外，粒子滤波器的多模态处理能力，也是它应用广泛的原因之一。</w:t>
      </w:r>
    </w:p>
    <w:p w:rsidR="00E9143D" w:rsidRPr="003860BB" w:rsidRDefault="00E9143D" w:rsidP="003860BB">
      <w:pPr>
        <w:snapToGrid w:val="0"/>
        <w:spacing w:beforeLines="50" w:before="156" w:afterLines="50" w:after="156" w:line="440" w:lineRule="exact"/>
        <w:rPr>
          <w:rFonts w:ascii="黑体" w:eastAsia="黑体" w:hAnsi="黑体" w:cs="楷体_GB2312"/>
          <w:b/>
          <w:bCs/>
          <w:sz w:val="22"/>
          <w:szCs w:val="28"/>
        </w:rPr>
      </w:pPr>
      <w:r w:rsidRPr="003860BB">
        <w:rPr>
          <w:rFonts w:ascii="黑体" w:eastAsia="黑体" w:hAnsi="黑体" w:cs="楷体_GB2312"/>
          <w:b/>
          <w:bCs/>
          <w:sz w:val="22"/>
          <w:szCs w:val="28"/>
        </w:rPr>
        <w:t>ii）基于尺度不变性的多源异构遥感图像关联方法</w:t>
      </w:r>
    </w:p>
    <w:p w:rsidR="00E9143D" w:rsidRPr="000C4DC1" w:rsidRDefault="00E9143D" w:rsidP="000C4DC1">
      <w:pPr>
        <w:snapToGrid w:val="0"/>
        <w:spacing w:afterLines="30" w:after="93" w:line="312" w:lineRule="auto"/>
        <w:ind w:firstLineChars="200" w:firstLine="420"/>
        <w:rPr>
          <w:rFonts w:ascii="宋体" w:hAnsi="宋体" w:cs="楷体_GB2312"/>
          <w:szCs w:val="21"/>
        </w:rPr>
      </w:pPr>
      <w:r w:rsidRPr="000C4DC1">
        <w:rPr>
          <w:rFonts w:ascii="宋体" w:hAnsi="宋体" w:cs="楷体_GB2312"/>
          <w:szCs w:val="21"/>
        </w:rPr>
        <w:t>多源异构遥感数据特征融合的图像关联过程，如图所示：</w:t>
      </w:r>
    </w:p>
    <w:p w:rsidR="00E9143D" w:rsidRPr="000C4DC1" w:rsidRDefault="009855AF" w:rsidP="00E506FD">
      <w:pPr>
        <w:snapToGrid w:val="0"/>
        <w:spacing w:afterLines="30" w:after="93" w:line="312" w:lineRule="auto"/>
        <w:jc w:val="center"/>
        <w:rPr>
          <w:rFonts w:ascii="宋体" w:hAnsi="宋体" w:cs="楷体_GB2312"/>
          <w:szCs w:val="21"/>
        </w:rPr>
      </w:pPr>
      <w:r>
        <w:rPr>
          <w:rFonts w:ascii="宋体" w:hAnsi="宋体" w:cs="楷体_GB2312"/>
          <w:szCs w:val="21"/>
        </w:rPr>
        <w:pict>
          <v:shape id="ole_rId4" o:spid="_x0000_i1089" style="width:166.1pt;height:200.7pt" coordsize="" o:spt="100" adj="0,,0" path="" stroked="f">
            <v:stroke joinstyle="miter"/>
            <v:imagedata r:id="rId173" o:title=""/>
            <v:formulas/>
            <v:path o:connecttype="segments"/>
          </v:shape>
        </w:pict>
      </w:r>
    </w:p>
    <w:p w:rsidR="00E9143D" w:rsidRPr="000C4DC1" w:rsidRDefault="00E9143D" w:rsidP="00E506FD">
      <w:pPr>
        <w:snapToGrid w:val="0"/>
        <w:spacing w:afterLines="30" w:after="93" w:line="312" w:lineRule="auto"/>
        <w:jc w:val="center"/>
        <w:rPr>
          <w:rFonts w:ascii="宋体" w:hAnsi="宋体" w:cs="楷体_GB2312"/>
          <w:szCs w:val="21"/>
        </w:rPr>
      </w:pPr>
      <w:r w:rsidRPr="000C4DC1">
        <w:rPr>
          <w:rFonts w:ascii="宋体" w:hAnsi="宋体" w:cs="楷体_GB2312"/>
          <w:szCs w:val="21"/>
        </w:rPr>
        <w:t>图多源异构遥感数据特征融合的图像关联过程</w:t>
      </w:r>
    </w:p>
    <w:p w:rsidR="00E9143D" w:rsidRPr="000C4DC1" w:rsidRDefault="00E9143D" w:rsidP="000C4DC1">
      <w:pPr>
        <w:snapToGrid w:val="0"/>
        <w:spacing w:afterLines="30" w:after="93" w:line="312" w:lineRule="auto"/>
        <w:ind w:firstLineChars="200" w:firstLine="420"/>
        <w:rPr>
          <w:rFonts w:ascii="宋体" w:hAnsi="宋体" w:cs="楷体_GB2312"/>
          <w:szCs w:val="21"/>
        </w:rPr>
      </w:pPr>
      <w:r w:rsidRPr="000C4DC1">
        <w:rPr>
          <w:rFonts w:ascii="宋体" w:hAnsi="宋体" w:cs="楷体_GB2312"/>
          <w:szCs w:val="21"/>
        </w:rPr>
        <w:t>本课题结合深度学习理论与尺度空间理论，提出一种</w:t>
      </w:r>
      <w:bookmarkStart w:id="138" w:name="OLE_LINK101"/>
      <w:bookmarkStart w:id="139" w:name="OLE_LINK111"/>
      <w:r w:rsidRPr="000C4DC1">
        <w:rPr>
          <w:rFonts w:ascii="宋体" w:hAnsi="宋体" w:cs="楷体_GB2312"/>
          <w:szCs w:val="21"/>
        </w:rPr>
        <w:t>基于尺度不变性的多源异构遥感图像关联方法</w:t>
      </w:r>
      <w:bookmarkEnd w:id="138"/>
      <w:bookmarkEnd w:id="139"/>
      <w:r w:rsidRPr="000C4DC1">
        <w:rPr>
          <w:rFonts w:ascii="宋体" w:hAnsi="宋体" w:cs="楷体_GB2312"/>
          <w:szCs w:val="21"/>
        </w:rPr>
        <w:t>，该方法利用生成式卷积神经网络CNN进行训练学习，从时间、空间上自动搜索到不同图像中同一目标的特征点，这些特征点具有RST(旋转、比例、平移)不变性等特点，且要求具有一定的抗干扰（阴影、杂波或图像噪声）能力。基于尺度不变性的多源异构遥感图像关联流程，如图所示：</w:t>
      </w:r>
    </w:p>
    <w:p w:rsidR="00E9143D" w:rsidRPr="000C4DC1" w:rsidRDefault="00B51578" w:rsidP="00B51578">
      <w:pPr>
        <w:snapToGrid w:val="0"/>
        <w:spacing w:afterLines="30" w:after="93" w:line="312" w:lineRule="auto"/>
        <w:jc w:val="center"/>
        <w:rPr>
          <w:rFonts w:ascii="宋体" w:hAnsi="宋体" w:cs="楷体_GB2312"/>
          <w:szCs w:val="21"/>
        </w:rPr>
      </w:pPr>
      <w:r>
        <w:object w:dxaOrig="4581" w:dyaOrig="3681">
          <v:shape id="_x0000_i1090" type="#_x0000_t75" style="width:202.4pt;height:162.7pt" o:ole="">
            <v:imagedata r:id="rId33" o:title=""/>
          </v:shape>
          <o:OLEObject Type="Embed" ProgID="Visio.Drawing.15" ShapeID="_x0000_i1090" DrawAspect="Content" ObjectID="_1565419587" r:id="rId174"/>
        </w:object>
      </w:r>
    </w:p>
    <w:p w:rsidR="00E9143D" w:rsidRPr="000C4DC1" w:rsidRDefault="00E9143D" w:rsidP="00B51578">
      <w:pPr>
        <w:snapToGrid w:val="0"/>
        <w:spacing w:afterLines="30" w:after="93" w:line="312" w:lineRule="auto"/>
        <w:jc w:val="center"/>
        <w:rPr>
          <w:rFonts w:ascii="宋体" w:hAnsi="宋体" w:cs="楷体_GB2312"/>
          <w:szCs w:val="21"/>
        </w:rPr>
      </w:pPr>
      <w:r w:rsidRPr="000C4DC1">
        <w:rPr>
          <w:rFonts w:ascii="宋体" w:hAnsi="宋体" w:cs="楷体_GB2312"/>
          <w:szCs w:val="21"/>
        </w:rPr>
        <w:t>图</w:t>
      </w:r>
      <w:r w:rsidR="00E506FD">
        <w:rPr>
          <w:rFonts w:ascii="宋体" w:hAnsi="宋体" w:cs="楷体_GB2312" w:hint="eastAsia"/>
          <w:szCs w:val="21"/>
        </w:rPr>
        <w:t xml:space="preserve"> </w:t>
      </w:r>
      <w:r w:rsidRPr="000C4DC1">
        <w:rPr>
          <w:rFonts w:ascii="宋体" w:hAnsi="宋体" w:cs="楷体_GB2312"/>
          <w:szCs w:val="21"/>
        </w:rPr>
        <w:t>基于尺度不变性的多源异构遥感图像关联流程</w:t>
      </w:r>
    </w:p>
    <w:p w:rsidR="00E9143D" w:rsidRPr="000C4DC1" w:rsidRDefault="00E9143D" w:rsidP="000C4DC1">
      <w:pPr>
        <w:snapToGrid w:val="0"/>
        <w:spacing w:afterLines="30" w:after="93" w:line="312" w:lineRule="auto"/>
        <w:ind w:firstLineChars="200" w:firstLine="420"/>
        <w:rPr>
          <w:rFonts w:ascii="宋体" w:hAnsi="宋体" w:cs="楷体_GB2312"/>
          <w:szCs w:val="21"/>
        </w:rPr>
      </w:pPr>
      <w:r w:rsidRPr="000C4DC1">
        <w:rPr>
          <w:rFonts w:ascii="宋体" w:hAnsi="宋体" w:cs="楷体_GB2312"/>
          <w:szCs w:val="21"/>
        </w:rPr>
        <w:t>基于尺度不变性的多源异构遥感图像关联利用所获取的包含目标先验信息的多源异构图像数据（可见光、红外、高光谱、雷达图像）作为输入，考虑到样本数量不足，采用尺度空间理论生成不同时间、空间分辨率的尺度空间图像集，再加入旋转、平移操作以及噪声，杂波阴影等，生成大量的多源异构样本图像。再利用图像先验信息对多源异构样本图像进行属性关联，关联时经常选取的图像特征有：特征点（如角点、拐点、高曲率等）、直线段、特殊轮廓。其中特征点的来源主要有三个方面：区域分割上的特征点、灰度极值特征点、边缘上的特征点。把属性关联后的样本图像输入卷积神经网络中进行自动训练与学习，得到最优化的网络结构。</w:t>
      </w:r>
    </w:p>
    <w:p w:rsidR="00E9143D" w:rsidRPr="000C4DC1" w:rsidRDefault="00E9143D" w:rsidP="000C4DC1">
      <w:pPr>
        <w:snapToGrid w:val="0"/>
        <w:spacing w:afterLines="30" w:after="93" w:line="312" w:lineRule="auto"/>
        <w:ind w:firstLineChars="200" w:firstLine="420"/>
        <w:rPr>
          <w:rFonts w:ascii="宋体" w:hAnsi="宋体" w:cs="楷体_GB2312"/>
          <w:szCs w:val="21"/>
        </w:rPr>
      </w:pPr>
      <w:r w:rsidRPr="000C4DC1">
        <w:rPr>
          <w:rFonts w:ascii="宋体" w:hAnsi="宋体" w:cs="楷体_GB2312"/>
          <w:szCs w:val="21"/>
        </w:rPr>
        <w:t>将获取的多源图像数据输入至已训练好的网络，输出特征点匹配结果，进而得到目标图像关联结果。同时结合多源数据各自的优势，辅助后续的目标识别。采用上述方法，有效地避免了多源数据关联引起的技术难点，并解决了深度学习中训练样本不足的问题。</w:t>
      </w:r>
    </w:p>
    <w:p w:rsidR="00796A55" w:rsidRPr="003860BB" w:rsidRDefault="002F4EEC" w:rsidP="003860BB">
      <w:pPr>
        <w:snapToGrid w:val="0"/>
        <w:spacing w:beforeLines="50" w:before="156" w:afterLines="50" w:after="156" w:line="440" w:lineRule="exact"/>
        <w:rPr>
          <w:rFonts w:ascii="黑体" w:eastAsia="黑体" w:hAnsi="黑体" w:cs="楷体_GB2312"/>
          <w:b/>
          <w:bCs/>
          <w:sz w:val="22"/>
          <w:szCs w:val="28"/>
        </w:rPr>
      </w:pPr>
      <w:r w:rsidRPr="003860BB">
        <w:rPr>
          <w:rFonts w:ascii="黑体" w:eastAsia="黑体" w:hAnsi="黑体" w:cs="楷体_GB2312" w:hint="eastAsia"/>
          <w:b/>
          <w:bCs/>
          <w:sz w:val="22"/>
          <w:szCs w:val="28"/>
        </w:rPr>
        <w:t>（i</w:t>
      </w:r>
      <w:r w:rsidRPr="003860BB">
        <w:rPr>
          <w:rFonts w:ascii="黑体" w:eastAsia="黑体" w:hAnsi="黑体" w:cs="楷体_GB2312"/>
          <w:b/>
          <w:bCs/>
          <w:sz w:val="22"/>
          <w:szCs w:val="28"/>
        </w:rPr>
        <w:t>ii</w:t>
      </w:r>
      <w:r w:rsidRPr="003860BB">
        <w:rPr>
          <w:rFonts w:ascii="黑体" w:eastAsia="黑体" w:hAnsi="黑体" w:cs="楷体_GB2312" w:hint="eastAsia"/>
          <w:b/>
          <w:bCs/>
          <w:sz w:val="22"/>
          <w:szCs w:val="28"/>
        </w:rPr>
        <w:t>）基于深度神经网络理论对多平台下的多源异构数据建模仿真分析</w:t>
      </w:r>
    </w:p>
    <w:p w:rsidR="00796A55" w:rsidRPr="000C4DC1" w:rsidRDefault="00796A55" w:rsidP="000C4DC1">
      <w:pPr>
        <w:snapToGrid w:val="0"/>
        <w:spacing w:afterLines="30" w:after="93" w:line="312" w:lineRule="auto"/>
        <w:ind w:firstLineChars="200" w:firstLine="420"/>
        <w:rPr>
          <w:rFonts w:ascii="宋体" w:hAnsi="宋体" w:cs="楷体_GB2312"/>
          <w:szCs w:val="21"/>
        </w:rPr>
      </w:pPr>
      <w:r w:rsidRPr="000C4DC1">
        <w:rPr>
          <w:rFonts w:ascii="宋体" w:hAnsi="宋体" w:cs="楷体_GB2312" w:hint="eastAsia"/>
          <w:szCs w:val="21"/>
        </w:rPr>
        <w:t>在对典型地面目标进行多特征融合的基础上，根据人工智能理论，采用星载、机载平台下多传感器的多目标数据</w:t>
      </w:r>
      <w:r w:rsidR="00630D94" w:rsidRPr="000C4DC1">
        <w:rPr>
          <w:rFonts w:ascii="宋体" w:hAnsi="宋体" w:cs="楷体_GB2312" w:hint="eastAsia"/>
          <w:szCs w:val="21"/>
        </w:rPr>
        <w:t>进行模拟，最大化综合应用BP神经网络、极限学习机和卷积神经网络三种神经网络工作时在不同应用场景下适用性，最终建立多源异构数据的神经网络综合决策模型。</w:t>
      </w:r>
    </w:p>
    <w:p w:rsidR="00EA2D4B" w:rsidRDefault="00212452" w:rsidP="00212452">
      <w:pPr>
        <w:snapToGrid w:val="0"/>
        <w:spacing w:beforeLines="50" w:before="156" w:afterLines="50" w:after="156" w:line="440" w:lineRule="exact"/>
        <w:rPr>
          <w:rFonts w:eastAsia="楷体_GB2312" w:cs="楷体_GB2312"/>
          <w:b/>
          <w:bCs/>
          <w:sz w:val="28"/>
          <w:szCs w:val="28"/>
        </w:rPr>
      </w:pPr>
      <w:r>
        <w:rPr>
          <w:rFonts w:eastAsia="楷体_GB2312" w:cs="楷体_GB2312" w:hint="eastAsia"/>
          <w:b/>
          <w:bCs/>
          <w:sz w:val="28"/>
          <w:szCs w:val="28"/>
        </w:rPr>
        <w:t>（</w:t>
      </w:r>
      <w:r>
        <w:rPr>
          <w:rFonts w:eastAsia="楷体_GB2312" w:cs="楷体_GB2312" w:hint="eastAsia"/>
          <w:b/>
          <w:bCs/>
          <w:sz w:val="28"/>
          <w:szCs w:val="28"/>
        </w:rPr>
        <w:t>4</w:t>
      </w:r>
      <w:r>
        <w:rPr>
          <w:rFonts w:eastAsia="楷体_GB2312" w:cs="楷体_GB2312" w:hint="eastAsia"/>
          <w:b/>
          <w:bCs/>
          <w:sz w:val="28"/>
          <w:szCs w:val="28"/>
        </w:rPr>
        <w:t>）</w:t>
      </w:r>
      <w:r w:rsidR="00EA2D4B">
        <w:rPr>
          <w:rFonts w:eastAsia="楷体_GB2312" w:cs="楷体_GB2312" w:hint="eastAsia"/>
          <w:b/>
          <w:bCs/>
          <w:sz w:val="28"/>
          <w:szCs w:val="28"/>
        </w:rPr>
        <w:t>关键技术</w:t>
      </w:r>
    </w:p>
    <w:p w:rsidR="00B501AA" w:rsidRPr="000C4DC1" w:rsidRDefault="00E9143D"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1）</w:t>
      </w:r>
      <w:r w:rsidR="00605F36" w:rsidRPr="00605F36">
        <w:rPr>
          <w:rFonts w:ascii="宋体" w:hAnsi="宋体" w:cs="楷体_GB2312" w:hint="eastAsia"/>
          <w:b/>
          <w:bCs/>
          <w:color w:val="FF0000"/>
          <w:szCs w:val="21"/>
        </w:rPr>
        <w:t>缺少第一部分的关键技术</w:t>
      </w:r>
    </w:p>
    <w:p w:rsidR="00B501AA" w:rsidRPr="000C4DC1" w:rsidRDefault="00E9143D"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2）</w:t>
      </w:r>
      <w:r w:rsidR="00B501AA" w:rsidRPr="000C4DC1">
        <w:rPr>
          <w:rFonts w:ascii="宋体" w:hAnsi="宋体" w:cs="楷体_GB2312" w:hint="eastAsia"/>
          <w:bCs/>
          <w:szCs w:val="21"/>
        </w:rPr>
        <w:t>最小损失的的原始数据特征维度压缩技术；</w:t>
      </w:r>
    </w:p>
    <w:p w:rsidR="00B501AA" w:rsidRPr="000C4DC1" w:rsidRDefault="00E9143D"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bCs/>
          <w:szCs w:val="21"/>
        </w:rPr>
        <w:t>3</w:t>
      </w:r>
      <w:r w:rsidRPr="000C4DC1">
        <w:rPr>
          <w:rFonts w:ascii="宋体" w:hAnsi="宋体" w:cs="楷体_GB2312" w:hint="eastAsia"/>
          <w:bCs/>
          <w:szCs w:val="21"/>
        </w:rPr>
        <w:t>）</w:t>
      </w:r>
      <w:r w:rsidR="00B501AA" w:rsidRPr="000C4DC1">
        <w:rPr>
          <w:rFonts w:ascii="宋体" w:hAnsi="宋体" w:cs="楷体_GB2312" w:hint="eastAsia"/>
          <w:bCs/>
          <w:szCs w:val="21"/>
        </w:rPr>
        <w:t>广泛适用的特征融合算法；</w:t>
      </w:r>
    </w:p>
    <w:p w:rsidR="00285F56" w:rsidRPr="000C4DC1" w:rsidRDefault="00E9143D" w:rsidP="000C4DC1">
      <w:pPr>
        <w:snapToGrid w:val="0"/>
        <w:spacing w:afterLines="30" w:after="93" w:line="312" w:lineRule="auto"/>
        <w:ind w:firstLineChars="200" w:firstLine="420"/>
        <w:rPr>
          <w:rFonts w:ascii="宋体" w:hAnsi="宋体" w:cs="楷体_GB2312"/>
          <w:bCs/>
          <w:szCs w:val="21"/>
        </w:rPr>
      </w:pPr>
      <w:r w:rsidRPr="000C4DC1">
        <w:rPr>
          <w:rFonts w:ascii="宋体" w:hAnsi="宋体" w:cs="楷体_GB2312" w:hint="eastAsia"/>
          <w:bCs/>
          <w:szCs w:val="21"/>
        </w:rPr>
        <w:t>4）</w:t>
      </w:r>
      <w:r w:rsidR="00285F56" w:rsidRPr="000C4DC1">
        <w:rPr>
          <w:rFonts w:ascii="宋体" w:hAnsi="宋体" w:cs="楷体_GB2312" w:hint="eastAsia"/>
          <w:bCs/>
          <w:szCs w:val="21"/>
        </w:rPr>
        <w:t>使用统计学方法、模式识别方法、机器学习方法、人工智能方法和数据可视化方法对经过处理和建模的数据进行知识发现，提取多源数据中目标识别所需的信息。</w:t>
      </w:r>
    </w:p>
    <w:p w:rsidR="00431037" w:rsidRPr="000C4DC1" w:rsidRDefault="000C4DC1" w:rsidP="000C4DC1">
      <w:pPr>
        <w:snapToGrid w:val="0"/>
        <w:spacing w:beforeLines="50" w:before="156" w:afterLines="50" w:after="156" w:line="440" w:lineRule="exact"/>
        <w:rPr>
          <w:rFonts w:eastAsia="楷体_GB2312" w:cs="楷体_GB2312"/>
          <w:b/>
          <w:bCs/>
          <w:sz w:val="28"/>
          <w:szCs w:val="28"/>
        </w:rPr>
      </w:pPr>
      <w:r>
        <w:rPr>
          <w:rFonts w:eastAsia="楷体_GB2312" w:cs="楷体_GB2312" w:hint="eastAsia"/>
          <w:b/>
          <w:bCs/>
          <w:sz w:val="28"/>
          <w:szCs w:val="28"/>
        </w:rPr>
        <w:t>（</w:t>
      </w:r>
      <w:r>
        <w:rPr>
          <w:rFonts w:eastAsia="楷体_GB2312" w:cs="楷体_GB2312" w:hint="eastAsia"/>
          <w:b/>
          <w:bCs/>
          <w:sz w:val="28"/>
          <w:szCs w:val="28"/>
        </w:rPr>
        <w:t>5</w:t>
      </w:r>
      <w:r>
        <w:rPr>
          <w:rFonts w:eastAsia="楷体_GB2312" w:cs="楷体_GB2312" w:hint="eastAsia"/>
          <w:b/>
          <w:bCs/>
          <w:sz w:val="28"/>
          <w:szCs w:val="28"/>
        </w:rPr>
        <w:t>）</w:t>
      </w:r>
      <w:r w:rsidR="00EA2D4B" w:rsidRPr="000C4DC1">
        <w:rPr>
          <w:rFonts w:eastAsia="楷体_GB2312" w:cs="楷体_GB2312" w:hint="eastAsia"/>
          <w:b/>
          <w:bCs/>
          <w:sz w:val="28"/>
          <w:szCs w:val="28"/>
        </w:rPr>
        <w:t>可行性分析</w:t>
      </w:r>
    </w:p>
    <w:p w:rsidR="00605F36" w:rsidRPr="001D3643" w:rsidRDefault="00605F36" w:rsidP="00605F36">
      <w:pPr>
        <w:snapToGrid w:val="0"/>
        <w:spacing w:afterLines="30" w:after="93" w:line="312" w:lineRule="auto"/>
        <w:ind w:firstLineChars="200" w:firstLine="422"/>
        <w:rPr>
          <w:rFonts w:ascii="宋体" w:hAnsi="宋体" w:cs="楷体_GB2312"/>
          <w:b/>
          <w:bCs/>
          <w:color w:val="FF0000"/>
          <w:szCs w:val="21"/>
        </w:rPr>
      </w:pPr>
      <w:r>
        <w:rPr>
          <w:rFonts w:ascii="宋体" w:hAnsi="宋体" w:cs="楷体_GB2312" w:hint="eastAsia"/>
          <w:b/>
          <w:bCs/>
          <w:color w:val="FF0000"/>
          <w:szCs w:val="21"/>
        </w:rPr>
        <w:t>有待完善...</w:t>
      </w:r>
      <w:r>
        <w:rPr>
          <w:rFonts w:ascii="宋体" w:hAnsi="宋体" w:cs="楷体_GB2312"/>
          <w:b/>
          <w:bCs/>
          <w:color w:val="FF0000"/>
          <w:szCs w:val="21"/>
        </w:rPr>
        <w:t>...</w:t>
      </w:r>
    </w:p>
    <w:p w:rsidR="00BB728F" w:rsidRPr="000C4DC1" w:rsidRDefault="000C4DC1" w:rsidP="000C4DC1">
      <w:pPr>
        <w:snapToGrid w:val="0"/>
        <w:spacing w:beforeLines="50" w:before="156" w:afterLines="50" w:after="156" w:line="440" w:lineRule="exact"/>
        <w:rPr>
          <w:rFonts w:eastAsia="楷体_GB2312" w:cs="楷体_GB2312"/>
          <w:b/>
          <w:bCs/>
          <w:sz w:val="28"/>
          <w:szCs w:val="28"/>
        </w:rPr>
      </w:pPr>
      <w:r>
        <w:rPr>
          <w:rFonts w:eastAsia="楷体_GB2312" w:cs="楷体_GB2312" w:hint="eastAsia"/>
          <w:b/>
          <w:bCs/>
          <w:sz w:val="28"/>
          <w:szCs w:val="28"/>
        </w:rPr>
        <w:lastRenderedPageBreak/>
        <w:t>4</w:t>
      </w:r>
      <w:r>
        <w:rPr>
          <w:rFonts w:eastAsia="楷体_GB2312" w:cs="楷体_GB2312"/>
          <w:b/>
          <w:bCs/>
          <w:sz w:val="28"/>
          <w:szCs w:val="28"/>
        </w:rPr>
        <w:t>.</w:t>
      </w:r>
      <w:r w:rsidR="00BB728F" w:rsidRPr="000C4DC1">
        <w:rPr>
          <w:rFonts w:eastAsia="楷体_GB2312" w:cs="楷体_GB2312" w:hint="eastAsia"/>
          <w:b/>
          <w:bCs/>
          <w:sz w:val="28"/>
          <w:szCs w:val="28"/>
        </w:rPr>
        <w:t>本项目的</w:t>
      </w:r>
      <w:r w:rsidR="00BB728F" w:rsidRPr="000C4DC1">
        <w:rPr>
          <w:rFonts w:eastAsia="楷体_GB2312" w:cs="楷体_GB2312" w:hint="eastAsia"/>
          <w:b/>
          <w:bCs/>
          <w:color w:val="FF0000"/>
          <w:sz w:val="28"/>
          <w:szCs w:val="28"/>
        </w:rPr>
        <w:t>特色与创新</w:t>
      </w:r>
      <w:r w:rsidR="00BB728F" w:rsidRPr="000C4DC1">
        <w:rPr>
          <w:rFonts w:eastAsia="楷体_GB2312" w:cs="楷体_GB2312" w:hint="eastAsia"/>
          <w:b/>
          <w:bCs/>
          <w:sz w:val="28"/>
          <w:szCs w:val="28"/>
        </w:rPr>
        <w:t>之处；</w:t>
      </w:r>
    </w:p>
    <w:p w:rsidR="00431037" w:rsidRPr="007B5FEC" w:rsidRDefault="00CE2D97" w:rsidP="00F03251">
      <w:pPr>
        <w:pStyle w:val="a7"/>
        <w:numPr>
          <w:ilvl w:val="0"/>
          <w:numId w:val="1"/>
        </w:numPr>
        <w:snapToGrid w:val="0"/>
        <w:spacing w:beforeLines="50" w:before="156" w:afterLines="50" w:after="156" w:line="440" w:lineRule="exact"/>
        <w:ind w:firstLineChars="0"/>
        <w:rPr>
          <w:rFonts w:eastAsia="楷体_GB2312" w:cs="楷体_GB2312"/>
          <w:b/>
          <w:bCs/>
          <w:sz w:val="28"/>
          <w:szCs w:val="28"/>
        </w:rPr>
      </w:pPr>
      <w:r w:rsidRPr="007B5FEC">
        <w:rPr>
          <w:rFonts w:eastAsia="楷体_GB2312" w:cs="楷体_GB2312" w:hint="eastAsia"/>
          <w:b/>
          <w:bCs/>
          <w:sz w:val="28"/>
          <w:szCs w:val="28"/>
        </w:rPr>
        <w:t>创新点</w:t>
      </w:r>
    </w:p>
    <w:p w:rsidR="00605F36" w:rsidRPr="001D3643" w:rsidRDefault="00605F36" w:rsidP="00605F36">
      <w:pPr>
        <w:snapToGrid w:val="0"/>
        <w:spacing w:afterLines="30" w:after="93" w:line="312" w:lineRule="auto"/>
        <w:ind w:firstLineChars="200" w:firstLine="422"/>
        <w:rPr>
          <w:rFonts w:ascii="宋体" w:hAnsi="宋体" w:cs="楷体_GB2312"/>
          <w:b/>
          <w:bCs/>
          <w:color w:val="FF0000"/>
          <w:szCs w:val="21"/>
        </w:rPr>
      </w:pPr>
      <w:r>
        <w:rPr>
          <w:rFonts w:ascii="宋体" w:hAnsi="宋体" w:cs="楷体_GB2312" w:hint="eastAsia"/>
          <w:b/>
          <w:bCs/>
          <w:color w:val="FF0000"/>
          <w:szCs w:val="21"/>
        </w:rPr>
        <w:t>有待完善...</w:t>
      </w:r>
      <w:r>
        <w:rPr>
          <w:rFonts w:ascii="宋体" w:hAnsi="宋体" w:cs="楷体_GB2312"/>
          <w:b/>
          <w:bCs/>
          <w:color w:val="FF0000"/>
          <w:szCs w:val="21"/>
        </w:rPr>
        <w:t>...</w:t>
      </w:r>
    </w:p>
    <w:p w:rsidR="00BD1349" w:rsidRPr="00536C5E" w:rsidRDefault="00BD1349"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1、综合星载、机载平台的观测方式优势，提出并建立了涵盖</w:t>
      </w:r>
      <w:r w:rsidRPr="00536C5E">
        <w:rPr>
          <w:rFonts w:ascii="宋体" w:hAnsi="宋体" w:cs="楷体_GB2312"/>
          <w:bCs/>
          <w:color w:val="0070C0"/>
          <w:szCs w:val="21"/>
        </w:rPr>
        <w:t>时间特性、空间特性、</w:t>
      </w:r>
      <w:r w:rsidRPr="00536C5E">
        <w:rPr>
          <w:rFonts w:ascii="宋体" w:hAnsi="宋体" w:cs="楷体_GB2312" w:hint="eastAsia"/>
          <w:bCs/>
          <w:color w:val="0070C0"/>
          <w:szCs w:val="21"/>
        </w:rPr>
        <w:t>电磁散射特性、光谱</w:t>
      </w:r>
      <w:r w:rsidRPr="00536C5E">
        <w:rPr>
          <w:rFonts w:ascii="宋体" w:hAnsi="宋体" w:cs="楷体_GB2312"/>
          <w:bCs/>
          <w:color w:val="0070C0"/>
          <w:szCs w:val="21"/>
        </w:rPr>
        <w:t>特性、</w:t>
      </w:r>
      <w:r w:rsidRPr="00536C5E">
        <w:rPr>
          <w:rFonts w:ascii="宋体" w:hAnsi="宋体" w:cs="楷体_GB2312" w:hint="eastAsia"/>
          <w:bCs/>
          <w:color w:val="0070C0"/>
          <w:szCs w:val="21"/>
        </w:rPr>
        <w:t>红外辐射特性、可见光几何</w:t>
      </w:r>
      <w:r w:rsidRPr="00536C5E">
        <w:rPr>
          <w:rFonts w:ascii="宋体" w:hAnsi="宋体" w:cs="楷体_GB2312"/>
          <w:bCs/>
          <w:color w:val="0070C0"/>
          <w:szCs w:val="21"/>
        </w:rPr>
        <w:t>特性</w:t>
      </w:r>
      <w:r w:rsidRPr="00536C5E">
        <w:rPr>
          <w:rFonts w:ascii="宋体" w:hAnsi="宋体" w:cs="楷体_GB2312" w:hint="eastAsia"/>
          <w:bCs/>
          <w:color w:val="0070C0"/>
          <w:szCs w:val="21"/>
        </w:rPr>
        <w:t>等的五类典型地面目标，在全天候、全天时、全地域条件下高精度识别的综合特征库。</w:t>
      </w:r>
    </w:p>
    <w:p w:rsidR="00BD1349" w:rsidRPr="00536C5E" w:rsidRDefault="00BD1349" w:rsidP="00536C5E">
      <w:pPr>
        <w:snapToGrid w:val="0"/>
        <w:spacing w:afterLines="30" w:after="93" w:line="312" w:lineRule="auto"/>
        <w:ind w:firstLineChars="200" w:firstLine="420"/>
        <w:rPr>
          <w:rFonts w:ascii="宋体" w:hAnsi="宋体" w:cs="楷体_GB2312"/>
          <w:bCs/>
          <w:color w:val="0070C0"/>
          <w:szCs w:val="21"/>
        </w:rPr>
      </w:pPr>
      <w:r w:rsidRPr="00536C5E">
        <w:rPr>
          <w:rFonts w:ascii="宋体" w:hAnsi="宋体" w:cs="楷体_GB2312" w:hint="eastAsia"/>
          <w:bCs/>
          <w:color w:val="0070C0"/>
          <w:szCs w:val="21"/>
        </w:rPr>
        <w:t>2、实现五类地面典型目标的特征级融合，开展多源数据特征的</w:t>
      </w:r>
      <w:r w:rsidRPr="00536C5E">
        <w:rPr>
          <w:rFonts w:ascii="宋体" w:hAnsi="宋体" w:cs="楷体_GB2312"/>
          <w:bCs/>
          <w:color w:val="0070C0"/>
          <w:szCs w:val="21"/>
        </w:rPr>
        <w:t>互补</w:t>
      </w:r>
      <w:r w:rsidRPr="00536C5E">
        <w:rPr>
          <w:rFonts w:ascii="宋体" w:hAnsi="宋体" w:cs="楷体_GB2312" w:hint="eastAsia"/>
          <w:bCs/>
          <w:color w:val="0070C0"/>
          <w:szCs w:val="21"/>
        </w:rPr>
        <w:t>、优选、合作的综合分析，结合每种典型目标的静止、待机、运动三种工作状态及其在隐蔽、伪装防护状态下的特征，综合分析和识别各类典型地面目标的存在性、真实性、意图性。</w:t>
      </w:r>
    </w:p>
    <w:p w:rsidR="00D574DF" w:rsidRDefault="00D574DF" w:rsidP="000C4DC1">
      <w:pPr>
        <w:snapToGrid w:val="0"/>
        <w:spacing w:afterLines="30" w:after="93" w:line="312" w:lineRule="auto"/>
        <w:ind w:firstLineChars="200" w:firstLine="420"/>
        <w:rPr>
          <w:rFonts w:ascii="宋体" w:hAnsi="宋体" w:cs="楷体_GB2312"/>
          <w:bCs/>
          <w:szCs w:val="21"/>
        </w:rPr>
      </w:pPr>
    </w:p>
    <w:p w:rsidR="00F527C5" w:rsidRDefault="00F527C5">
      <w:pPr>
        <w:widowControl/>
        <w:jc w:val="left"/>
        <w:rPr>
          <w:rFonts w:ascii="楷体" w:eastAsia="楷体" w:hAnsi="楷体" w:cs="宋体"/>
          <w:b/>
          <w:bCs/>
          <w:sz w:val="36"/>
          <w:szCs w:val="36"/>
        </w:rPr>
      </w:pPr>
      <w:r>
        <w:rPr>
          <w:rFonts w:ascii="楷体" w:eastAsia="楷体" w:hAnsi="楷体" w:cs="宋体"/>
          <w:b/>
          <w:bCs/>
          <w:sz w:val="36"/>
          <w:szCs w:val="36"/>
        </w:rPr>
        <w:br w:type="page"/>
      </w:r>
    </w:p>
    <w:p w:rsidR="004A01C0" w:rsidRPr="00611A6E" w:rsidRDefault="00611A6E" w:rsidP="00611A6E">
      <w:pPr>
        <w:rPr>
          <w:rFonts w:ascii="楷体" w:eastAsia="楷体" w:hAnsi="楷体" w:cs="宋体"/>
          <w:b/>
          <w:bCs/>
          <w:sz w:val="36"/>
          <w:szCs w:val="36"/>
        </w:rPr>
      </w:pPr>
      <w:r>
        <w:rPr>
          <w:rFonts w:ascii="楷体" w:eastAsia="楷体" w:hAnsi="楷体" w:cs="宋体" w:hint="eastAsia"/>
          <w:b/>
          <w:bCs/>
          <w:sz w:val="36"/>
          <w:szCs w:val="36"/>
        </w:rPr>
        <w:lastRenderedPageBreak/>
        <w:t>二、</w:t>
      </w:r>
      <w:r w:rsidRPr="00611A6E">
        <w:rPr>
          <w:rFonts w:ascii="楷体" w:eastAsia="楷体" w:hAnsi="楷体" w:cs="宋体" w:hint="eastAsia"/>
          <w:b/>
          <w:bCs/>
          <w:sz w:val="36"/>
          <w:szCs w:val="36"/>
        </w:rPr>
        <w:t>人员</w:t>
      </w:r>
    </w:p>
    <w:p w:rsidR="004A01C0" w:rsidRDefault="004A01C0" w:rsidP="004A01C0">
      <w:pPr>
        <w:rPr>
          <w:rFonts w:ascii="楷体" w:eastAsia="楷体" w:hAnsi="楷体" w:cs="宋体"/>
          <w:b/>
          <w:bCs/>
          <w:color w:val="0070C0"/>
        </w:rPr>
      </w:pPr>
      <w:r>
        <w:rPr>
          <w:rFonts w:ascii="楷体" w:eastAsia="楷体" w:hAnsi="楷体" w:cs="楷体_GB2312" w:hint="eastAsia"/>
          <w:b/>
          <w:iCs/>
          <w:color w:val="0070C0"/>
        </w:rPr>
        <w:t>除非特殊说明，请勿删除或改动简历模板中蓝色字体的标题及相应说明文字</w:t>
      </w:r>
    </w:p>
    <w:p w:rsidR="004A01C0" w:rsidRDefault="004A01C0" w:rsidP="004A01C0">
      <w:pPr>
        <w:rPr>
          <w:rFonts w:ascii="楷体" w:eastAsia="楷体" w:hAnsi="楷体" w:cs="宋体"/>
          <w:color w:val="0070C0"/>
          <w:sz w:val="36"/>
          <w:szCs w:val="36"/>
        </w:rPr>
      </w:pPr>
      <w:r>
        <w:rPr>
          <w:rFonts w:ascii="楷体" w:eastAsia="楷体" w:hAnsi="楷体" w:cs="宋体" w:hint="eastAsia"/>
          <w:b/>
          <w:bCs/>
          <w:color w:val="0070C0"/>
          <w:sz w:val="36"/>
          <w:szCs w:val="36"/>
        </w:rPr>
        <w:t xml:space="preserve">参与者 </w:t>
      </w:r>
      <w:r>
        <w:rPr>
          <w:rFonts w:ascii="楷体" w:eastAsia="楷体" w:hAnsi="楷体" w:cs="宋体"/>
          <w:b/>
          <w:bCs/>
          <w:color w:val="0070C0"/>
          <w:sz w:val="36"/>
          <w:szCs w:val="36"/>
        </w:rPr>
        <w:t>简历</w:t>
      </w:r>
    </w:p>
    <w:p w:rsidR="004A01C0" w:rsidRDefault="004A01C0" w:rsidP="004A01C0">
      <w:pPr>
        <w:rPr>
          <w:rFonts w:ascii="宋体" w:hAnsi="宋体" w:cs="宋体"/>
        </w:rPr>
      </w:pPr>
      <w:r>
        <w:rPr>
          <w:rFonts w:ascii="宋体" w:hAnsi="宋体" w:cs="宋体" w:hint="eastAsia"/>
          <w:sz w:val="28"/>
          <w:szCs w:val="28"/>
        </w:rPr>
        <w:t>格式：目前所在机构，部门（指二级单位），职称</w:t>
      </w:r>
    </w:p>
    <w:p w:rsidR="004A01C0" w:rsidRDefault="004A01C0" w:rsidP="004A01C0">
      <w:pPr>
        <w:spacing w:line="440" w:lineRule="atLeast"/>
        <w:rPr>
          <w:rFonts w:ascii="宋体" w:hAnsi="宋体" w:cs="宋体"/>
          <w:sz w:val="28"/>
          <w:szCs w:val="28"/>
        </w:rPr>
      </w:pPr>
      <w:r>
        <w:rPr>
          <w:rFonts w:ascii="宋体" w:hAnsi="宋体" w:cs="宋体" w:hint="eastAsia"/>
          <w:sz w:val="28"/>
          <w:szCs w:val="28"/>
        </w:rPr>
        <w:t>例：</w:t>
      </w:r>
      <w:r>
        <w:rPr>
          <w:rFonts w:ascii="宋体" w:hAnsi="宋体" w:cs="宋体" w:hint="eastAsia"/>
        </w:rPr>
        <w:t>×××</w:t>
      </w:r>
      <w:r>
        <w:rPr>
          <w:rFonts w:ascii="宋体" w:hAnsi="宋体" w:cs="宋体" w:hint="eastAsia"/>
          <w:sz w:val="28"/>
          <w:szCs w:val="28"/>
        </w:rPr>
        <w:t>，北京大学，医学院生物化学系，教授</w:t>
      </w:r>
    </w:p>
    <w:p w:rsidR="004A01C0" w:rsidRDefault="004A01C0" w:rsidP="004A01C0">
      <w:pPr>
        <w:spacing w:beforeLines="50" w:before="156"/>
        <w:rPr>
          <w:rFonts w:ascii="楷体" w:eastAsia="楷体" w:hAnsi="楷体" w:cs="宋体"/>
          <w:color w:val="0070C0"/>
          <w:sz w:val="28"/>
          <w:szCs w:val="28"/>
        </w:rPr>
      </w:pPr>
      <w:r>
        <w:rPr>
          <w:rFonts w:ascii="楷体" w:eastAsia="楷体" w:hAnsi="楷体" w:cs="宋体" w:hint="eastAsia"/>
          <w:b/>
          <w:bCs/>
          <w:color w:val="0070C0"/>
          <w:sz w:val="28"/>
          <w:szCs w:val="28"/>
        </w:rPr>
        <w:t>教育经历（从大学本科开始，按时间倒序排序；请列出攻读研究生学位阶段导师姓名）：</w:t>
      </w:r>
    </w:p>
    <w:p w:rsidR="004A01C0" w:rsidRDefault="004A01C0" w:rsidP="004A01C0">
      <w:pPr>
        <w:snapToGrid w:val="0"/>
        <w:spacing w:line="440" w:lineRule="exact"/>
        <w:ind w:firstLineChars="100" w:firstLine="210"/>
        <w:rPr>
          <w:rFonts w:ascii="宋体" w:hAnsi="宋体" w:cs="宋体"/>
        </w:rPr>
      </w:pPr>
      <w:r>
        <w:rPr>
          <w:rFonts w:ascii="宋体" w:hAnsi="宋体" w:cs="宋体" w:hint="eastAsia"/>
        </w:rPr>
        <w:t>格式：开始年月</w:t>
      </w:r>
      <w:r>
        <w:rPr>
          <w:rFonts w:ascii="宋体" w:hAnsi="宋体" w:cs="宋体"/>
        </w:rPr>
        <w:t>-</w:t>
      </w:r>
      <w:r>
        <w:rPr>
          <w:rFonts w:ascii="宋体" w:hAnsi="宋体" w:cs="宋体" w:hint="eastAsia"/>
        </w:rPr>
        <w:t>结束年月，机构名，院系，学历，研究生导师姓名（仅指攻读硕士和博士研究生学位阶段导师）</w:t>
      </w:r>
    </w:p>
    <w:p w:rsidR="004A01C0" w:rsidRDefault="004A01C0" w:rsidP="004A01C0">
      <w:pPr>
        <w:spacing w:line="440" w:lineRule="atLeast"/>
        <w:ind w:firstLineChars="100" w:firstLine="210"/>
        <w:rPr>
          <w:rFonts w:ascii="宋体" w:hAnsi="宋体" w:cs="宋体"/>
        </w:rPr>
      </w:pPr>
      <w:r>
        <w:rPr>
          <w:rFonts w:ascii="宋体" w:hAnsi="宋体" w:cs="宋体" w:hint="eastAsia"/>
        </w:rPr>
        <w:t>例：</w:t>
      </w:r>
      <w:r>
        <w:rPr>
          <w:rFonts w:ascii="宋体" w:hAnsi="宋体" w:cs="宋体"/>
        </w:rPr>
        <w:t>1991/09-1995/06</w:t>
      </w:r>
      <w:r>
        <w:rPr>
          <w:rFonts w:ascii="宋体" w:hAnsi="宋体" w:cs="宋体" w:hint="eastAsia"/>
        </w:rPr>
        <w:t>，北京大学，医学院生物化学系，博士，导师：×××</w:t>
      </w:r>
    </w:p>
    <w:p w:rsidR="004A01C0" w:rsidRDefault="004A01C0" w:rsidP="004A01C0">
      <w:pPr>
        <w:spacing w:beforeLines="50" w:before="156"/>
        <w:rPr>
          <w:rFonts w:ascii="楷体" w:eastAsia="楷体" w:hAnsi="楷体" w:cs="宋体"/>
          <w:b/>
          <w:bCs/>
          <w:color w:val="0070C0"/>
          <w:sz w:val="28"/>
          <w:szCs w:val="28"/>
        </w:rPr>
      </w:pPr>
      <w:r>
        <w:rPr>
          <w:rFonts w:ascii="楷体" w:eastAsia="楷体" w:hAnsi="楷体" w:cs="宋体" w:hint="eastAsia"/>
          <w:b/>
          <w:bCs/>
          <w:color w:val="0070C0"/>
          <w:sz w:val="28"/>
          <w:szCs w:val="28"/>
        </w:rPr>
        <w:t>科研与学术工作经历（按时间倒序排序；如为在站博士后研究人员或曾进入博士后流动站（或工作站）从事研究，请列出合作导师姓名）：</w:t>
      </w:r>
    </w:p>
    <w:p w:rsidR="004A01C0" w:rsidRDefault="004A01C0" w:rsidP="004A01C0">
      <w:pPr>
        <w:spacing w:line="440" w:lineRule="atLeast"/>
        <w:ind w:firstLineChars="100" w:firstLine="210"/>
        <w:rPr>
          <w:rFonts w:ascii="宋体" w:hAnsi="宋体" w:cs="宋体"/>
        </w:rPr>
      </w:pPr>
      <w:r>
        <w:rPr>
          <w:rFonts w:ascii="宋体" w:hAnsi="宋体" w:cs="宋体" w:hint="eastAsia"/>
        </w:rPr>
        <w:t>格式：开始年月</w:t>
      </w:r>
      <w:r>
        <w:rPr>
          <w:rFonts w:ascii="宋体" w:hAnsi="宋体" w:cs="宋体"/>
        </w:rPr>
        <w:t>-</w:t>
      </w:r>
      <w:r>
        <w:rPr>
          <w:rFonts w:ascii="宋体" w:hAnsi="宋体" w:cs="宋体" w:hint="eastAsia"/>
        </w:rPr>
        <w:t>结束年月，机构，部门，职称，（如为在站博士后研究人员或曾进入博士后流动站（或工作站）从事研究，请列出合作导师姓名）</w:t>
      </w:r>
    </w:p>
    <w:p w:rsidR="004A01C0" w:rsidRDefault="004A01C0" w:rsidP="004A01C0">
      <w:pPr>
        <w:snapToGrid w:val="0"/>
        <w:spacing w:line="440" w:lineRule="exact"/>
        <w:ind w:firstLineChars="100" w:firstLine="210"/>
        <w:rPr>
          <w:rFonts w:ascii="宋体" w:hAnsi="宋体" w:cs="宋体"/>
        </w:rPr>
      </w:pPr>
      <w:r>
        <w:rPr>
          <w:rFonts w:ascii="宋体" w:hAnsi="宋体" w:cs="宋体" w:hint="eastAsia"/>
        </w:rPr>
        <w:t>例：</w:t>
      </w:r>
    </w:p>
    <w:p w:rsidR="004A01C0" w:rsidRDefault="004A01C0" w:rsidP="004A01C0">
      <w:pPr>
        <w:snapToGrid w:val="0"/>
        <w:spacing w:line="440" w:lineRule="exact"/>
        <w:ind w:firstLineChars="100" w:firstLine="210"/>
        <w:outlineLvl w:val="0"/>
        <w:rPr>
          <w:rFonts w:ascii="宋体" w:hAnsi="宋体" w:cs="宋体"/>
        </w:rPr>
      </w:pPr>
      <w:r>
        <w:rPr>
          <w:rFonts w:ascii="宋体" w:hAnsi="宋体" w:cs="宋体"/>
        </w:rPr>
        <w:t>1.2003/07-</w:t>
      </w:r>
      <w:r>
        <w:rPr>
          <w:rFonts w:ascii="宋体" w:hAnsi="宋体" w:cs="宋体" w:hint="eastAsia"/>
        </w:rPr>
        <w:t>至今，中山大学，高分子化学系，副教授</w:t>
      </w:r>
    </w:p>
    <w:p w:rsidR="004A01C0" w:rsidRDefault="004A01C0" w:rsidP="004A01C0">
      <w:pPr>
        <w:snapToGrid w:val="0"/>
        <w:spacing w:line="440" w:lineRule="exact"/>
        <w:ind w:firstLineChars="100" w:firstLine="210"/>
        <w:rPr>
          <w:rFonts w:ascii="宋体" w:hAnsi="宋体" w:cs="宋体"/>
        </w:rPr>
      </w:pPr>
      <w:r>
        <w:rPr>
          <w:rFonts w:ascii="宋体" w:hAnsi="宋体" w:cs="宋体"/>
        </w:rPr>
        <w:t>2.2003/07-</w:t>
      </w:r>
      <w:r>
        <w:rPr>
          <w:rFonts w:ascii="宋体" w:hAnsi="宋体" w:cs="宋体" w:hint="eastAsia"/>
        </w:rPr>
        <w:t>至今，中山大学，高分子化学系，博士后，合作导师：×××</w:t>
      </w:r>
    </w:p>
    <w:p w:rsidR="004A01C0" w:rsidRDefault="004A01C0" w:rsidP="004A01C0">
      <w:pPr>
        <w:spacing w:line="440" w:lineRule="atLeast"/>
        <w:rPr>
          <w:rFonts w:ascii="楷体" w:eastAsia="楷体" w:hAnsi="楷体" w:cs="宋体"/>
          <w:b/>
          <w:bCs/>
          <w:color w:val="0070C0"/>
          <w:sz w:val="28"/>
          <w:szCs w:val="28"/>
        </w:rPr>
      </w:pPr>
      <w:r>
        <w:rPr>
          <w:rFonts w:ascii="楷体" w:eastAsia="楷体" w:hAnsi="楷体" w:cs="宋体" w:hint="eastAsia"/>
          <w:b/>
          <w:bCs/>
          <w:color w:val="0070C0"/>
          <w:sz w:val="28"/>
          <w:szCs w:val="28"/>
        </w:rPr>
        <w:t>曾使用其他证件信息（申请人应使用唯一身份证件申请项目，曾经使用其他身份证件作为申请人或主要参与者获得过项目资助的，应当在此列明）</w:t>
      </w:r>
    </w:p>
    <w:p w:rsidR="004A01C0" w:rsidRDefault="004A01C0" w:rsidP="004A01C0">
      <w:pPr>
        <w:spacing w:line="440" w:lineRule="atLeast"/>
        <w:ind w:firstLine="320"/>
        <w:rPr>
          <w:rFonts w:ascii="宋体" w:hAnsi="宋体" w:cs="宋体"/>
        </w:rPr>
      </w:pPr>
      <w:r>
        <w:rPr>
          <w:rFonts w:ascii="宋体" w:hAnsi="宋体" w:cs="宋体" w:hint="eastAsia"/>
        </w:rPr>
        <w:t>格式：证件类型，证件号</w:t>
      </w:r>
    </w:p>
    <w:p w:rsidR="004A01C0" w:rsidRDefault="004A01C0" w:rsidP="004A01C0">
      <w:pPr>
        <w:spacing w:line="440" w:lineRule="atLeast"/>
        <w:ind w:firstLine="320"/>
        <w:rPr>
          <w:rFonts w:ascii="宋体" w:hAnsi="宋体" w:cs="宋体"/>
        </w:rPr>
      </w:pPr>
      <w:r>
        <w:rPr>
          <w:rFonts w:ascii="宋体" w:hAnsi="宋体" w:cs="宋体" w:hint="eastAsia"/>
        </w:rPr>
        <w:t>例：护照，</w:t>
      </w:r>
      <w:r>
        <w:rPr>
          <w:rFonts w:ascii="宋体" w:hAnsi="宋体" w:cs="宋体"/>
        </w:rPr>
        <w:t>×××××××××</w:t>
      </w:r>
    </w:p>
    <w:p w:rsidR="004A01C0" w:rsidRDefault="004A01C0" w:rsidP="004A01C0">
      <w:pPr>
        <w:spacing w:beforeLines="50" w:before="156"/>
        <w:rPr>
          <w:rFonts w:ascii="楷体" w:eastAsia="楷体" w:hAnsi="楷体" w:cs="宋体"/>
          <w:b/>
          <w:bCs/>
          <w:color w:val="0070C0"/>
          <w:sz w:val="28"/>
          <w:szCs w:val="28"/>
        </w:rPr>
      </w:pPr>
      <w:r>
        <w:rPr>
          <w:rFonts w:ascii="楷体" w:eastAsia="楷体" w:hAnsi="楷体" w:cs="宋体" w:hint="eastAsia"/>
          <w:b/>
          <w:bCs/>
          <w:color w:val="0070C0"/>
          <w:sz w:val="28"/>
          <w:szCs w:val="28"/>
        </w:rPr>
        <w:t>主持或参加科研项目（课题）及人才计划项目情况（按时间倒序排序）：</w:t>
      </w:r>
    </w:p>
    <w:p w:rsidR="004A01C0" w:rsidRDefault="004A01C0" w:rsidP="004A01C0">
      <w:pPr>
        <w:spacing w:line="440" w:lineRule="atLeast"/>
        <w:ind w:firstLine="320"/>
        <w:rPr>
          <w:rFonts w:ascii="宋体" w:hAnsi="宋体" w:cs="宋体"/>
        </w:rPr>
      </w:pPr>
      <w:r>
        <w:rPr>
          <w:rFonts w:ascii="宋体" w:hAnsi="宋体" w:cs="宋体" w:hint="eastAsia"/>
        </w:rPr>
        <w:t>格式：项目类别，批准号，名称，研究起止年月，获资助金额，项目状态（已结题或在研等），主持或参加</w:t>
      </w:r>
    </w:p>
    <w:p w:rsidR="004A01C0" w:rsidRDefault="004A01C0" w:rsidP="004A01C0">
      <w:pPr>
        <w:spacing w:line="440" w:lineRule="atLeast"/>
        <w:ind w:firstLine="320"/>
        <w:rPr>
          <w:rFonts w:ascii="宋体" w:hAnsi="宋体" w:cs="宋体"/>
        </w:rPr>
      </w:pPr>
      <w:r>
        <w:rPr>
          <w:rFonts w:ascii="宋体" w:hAnsi="宋体" w:cs="宋体" w:hint="eastAsia"/>
        </w:rPr>
        <w:lastRenderedPageBreak/>
        <w:t>例：</w:t>
      </w:r>
    </w:p>
    <w:p w:rsidR="004A01C0" w:rsidRDefault="004A01C0" w:rsidP="004A01C0">
      <w:pPr>
        <w:spacing w:line="440" w:lineRule="atLeast"/>
        <w:ind w:firstLine="320"/>
        <w:rPr>
          <w:rFonts w:ascii="宋体" w:hAnsi="宋体" w:cs="宋体"/>
        </w:rPr>
      </w:pPr>
      <w:r>
        <w:rPr>
          <w:rFonts w:ascii="宋体" w:hAnsi="宋体" w:cs="宋体"/>
        </w:rPr>
        <w:t>1</w:t>
      </w:r>
      <w:r>
        <w:rPr>
          <w:rFonts w:ascii="宋体" w:hAnsi="宋体" w:cs="宋体" w:hint="eastAsia"/>
        </w:rPr>
        <w:t>. 国家自然科学基金面上项目，</w:t>
      </w:r>
      <w:r>
        <w:rPr>
          <w:rFonts w:ascii="宋体" w:hAnsi="宋体" w:cs="宋体"/>
        </w:rPr>
        <w:t>20873999</w:t>
      </w:r>
      <w:r>
        <w:rPr>
          <w:rFonts w:ascii="宋体" w:hAnsi="宋体" w:cs="宋体" w:hint="eastAsia"/>
        </w:rPr>
        <w:t>，</w:t>
      </w:r>
      <w:r>
        <w:rPr>
          <w:rFonts w:ascii="宋体" w:hAnsi="宋体" w:cs="宋体"/>
        </w:rPr>
        <w:t>×××××××××</w:t>
      </w:r>
      <w:r>
        <w:rPr>
          <w:rFonts w:ascii="宋体" w:hAnsi="宋体" w:cs="宋体" w:hint="eastAsia"/>
        </w:rPr>
        <w:t>，</w:t>
      </w:r>
      <w:r>
        <w:rPr>
          <w:rFonts w:ascii="宋体" w:hAnsi="宋体" w:cs="宋体"/>
        </w:rPr>
        <w:t>2008/01-2010/12</w:t>
      </w:r>
      <w:r>
        <w:rPr>
          <w:rFonts w:ascii="宋体" w:hAnsi="宋体" w:cs="宋体" w:hint="eastAsia"/>
        </w:rPr>
        <w:t>，</w:t>
      </w:r>
      <w:r>
        <w:rPr>
          <w:rFonts w:ascii="宋体" w:hAnsi="宋体" w:cs="宋体"/>
        </w:rPr>
        <w:t>30</w:t>
      </w:r>
      <w:r>
        <w:rPr>
          <w:rFonts w:ascii="宋体" w:hAnsi="宋体" w:cs="宋体" w:hint="eastAsia"/>
        </w:rPr>
        <w:t>万元，已结题，主持</w:t>
      </w:r>
    </w:p>
    <w:p w:rsidR="004A01C0" w:rsidRDefault="004A01C0" w:rsidP="004A01C0">
      <w:pPr>
        <w:spacing w:line="440" w:lineRule="atLeast"/>
        <w:ind w:firstLine="320"/>
        <w:rPr>
          <w:rFonts w:ascii="宋体" w:hAnsi="宋体" w:cs="宋体"/>
        </w:rPr>
      </w:pPr>
      <w:r>
        <w:rPr>
          <w:rFonts w:ascii="宋体" w:hAnsi="宋体" w:cs="宋体"/>
        </w:rPr>
        <w:t>2</w:t>
      </w:r>
      <w:r>
        <w:rPr>
          <w:rFonts w:ascii="宋体" w:hAnsi="宋体" w:cs="宋体" w:hint="eastAsia"/>
        </w:rPr>
        <w:t>. 长江学者（特聘教授）</w:t>
      </w:r>
      <w:r>
        <w:rPr>
          <w:rFonts w:ascii="宋体" w:hAnsi="宋体" w:cs="宋体"/>
        </w:rPr>
        <w:t>,2012</w:t>
      </w:r>
      <w:r>
        <w:rPr>
          <w:rFonts w:ascii="宋体" w:hAnsi="宋体" w:cs="宋体" w:hint="eastAsia"/>
        </w:rPr>
        <w:t>年，环境科学</w:t>
      </w:r>
    </w:p>
    <w:p w:rsidR="004A01C0" w:rsidRDefault="004A01C0" w:rsidP="004A01C0">
      <w:pPr>
        <w:spacing w:beforeLines="50" w:before="156"/>
        <w:rPr>
          <w:rFonts w:ascii="楷体" w:eastAsia="楷体" w:hAnsi="楷体" w:cs="宋体"/>
          <w:b/>
          <w:bCs/>
          <w:color w:val="0070C0"/>
          <w:sz w:val="28"/>
          <w:szCs w:val="28"/>
        </w:rPr>
      </w:pPr>
      <w:r>
        <w:rPr>
          <w:rFonts w:ascii="楷体" w:eastAsia="楷体" w:hAnsi="楷体" w:cs="宋体" w:hint="eastAsia"/>
          <w:b/>
          <w:bCs/>
          <w:color w:val="0070C0"/>
          <w:sz w:val="28"/>
          <w:szCs w:val="28"/>
        </w:rPr>
        <w:t>代表性研究成果和学术奖励情况（每项均按时间倒序排序）</w:t>
      </w:r>
    </w:p>
    <w:p w:rsidR="004A01C0" w:rsidRDefault="004A01C0" w:rsidP="004A01C0">
      <w:pPr>
        <w:spacing w:line="440" w:lineRule="atLeast"/>
        <w:rPr>
          <w:rFonts w:ascii="楷体" w:eastAsia="楷体" w:hAnsi="楷体" w:cs="宋体"/>
          <w:b/>
          <w:bCs/>
          <w:color w:val="0070C0"/>
        </w:rPr>
      </w:pPr>
      <w:r>
        <w:rPr>
          <w:rFonts w:ascii="楷体" w:eastAsia="楷体" w:hAnsi="楷体" w:cs="宋体" w:hint="eastAsia"/>
          <w:b/>
          <w:bCs/>
          <w:color w:val="0070C0"/>
        </w:rPr>
        <w:t>（请注意：①投稿阶段的论文不要列出；②对期刊论文：应按照论文发表时作者顺序列出全部作者姓名、论文题目、期刊名称、发表年代、卷（期）及起止页码（摘要论文请加以说明）；③对会议论文：应按照论文发表时作者顺序列出全部作者姓名、论文题目、会议名称(或会议论文集名称及起止页码)、会议地址、会议时间；④应在论文作者姓名后注明第一</w:t>
      </w:r>
      <w:r>
        <w:rPr>
          <w:rFonts w:ascii="楷体" w:eastAsia="楷体" w:hAnsi="楷体" w:cs="宋体"/>
          <w:b/>
          <w:bCs/>
          <w:color w:val="0070C0"/>
        </w:rPr>
        <w:t>/</w:t>
      </w:r>
      <w:r>
        <w:rPr>
          <w:rFonts w:ascii="楷体" w:eastAsia="楷体" w:hAnsi="楷体" w:cs="宋体" w:hint="eastAsia"/>
          <w:b/>
          <w:bCs/>
          <w:color w:val="0070C0"/>
        </w:rPr>
        <w:t>通讯作者情况：所有共同第一作者均加注上标“</w:t>
      </w:r>
      <w:r>
        <w:rPr>
          <w:rFonts w:ascii="楷体" w:eastAsia="楷体" w:hAnsi="楷体" w:cs="宋体"/>
          <w:b/>
          <w:bCs/>
          <w:color w:val="0070C0"/>
        </w:rPr>
        <w:t>#</w:t>
      </w:r>
      <w:r>
        <w:rPr>
          <w:rFonts w:ascii="楷体" w:eastAsia="楷体" w:hAnsi="楷体" w:cs="宋体" w:hint="eastAsia"/>
          <w:b/>
          <w:bCs/>
          <w:color w:val="0070C0"/>
        </w:rPr>
        <w:t>”字样，通讯作者及共同通讯作者均加注上标“</w:t>
      </w:r>
      <w:r>
        <w:rPr>
          <w:rFonts w:ascii="楷体" w:eastAsia="楷体" w:hAnsi="楷体" w:cs="宋体"/>
          <w:b/>
          <w:bCs/>
          <w:color w:val="0070C0"/>
        </w:rPr>
        <w:t>*</w:t>
      </w:r>
      <w:r>
        <w:rPr>
          <w:rFonts w:ascii="楷体" w:eastAsia="楷体" w:hAnsi="楷体" w:cs="宋体" w:hint="eastAsia"/>
          <w:b/>
          <w:bCs/>
          <w:color w:val="0070C0"/>
        </w:rPr>
        <w:t>”字样，唯一第一作者且非通讯作者无需加注；⑤所有代表性研究成果和学术奖励中本人姓名加粗显示。）</w:t>
      </w:r>
    </w:p>
    <w:p w:rsidR="004A01C0" w:rsidRDefault="004A01C0" w:rsidP="004A01C0">
      <w:pPr>
        <w:spacing w:line="440" w:lineRule="atLeast"/>
        <w:ind w:firstLineChars="200" w:firstLine="422"/>
        <w:outlineLvl w:val="0"/>
        <w:rPr>
          <w:rFonts w:ascii="楷体" w:eastAsia="楷体" w:hAnsi="楷体" w:cs="宋体"/>
          <w:b/>
          <w:bCs/>
          <w:color w:val="0070C0"/>
        </w:rPr>
      </w:pPr>
      <w:r>
        <w:rPr>
          <w:rFonts w:ascii="楷体" w:eastAsia="楷体" w:hAnsi="楷体" w:cs="宋体" w:hint="eastAsia"/>
          <w:b/>
          <w:bCs/>
          <w:color w:val="0070C0"/>
        </w:rPr>
        <w:t>一、期刊论文（仅不列此项时可删除该标题）</w:t>
      </w:r>
    </w:p>
    <w:p w:rsidR="004A01C0" w:rsidRDefault="004A01C0" w:rsidP="004A01C0">
      <w:pPr>
        <w:spacing w:line="440" w:lineRule="atLeast"/>
        <w:ind w:firstLineChars="200" w:firstLine="422"/>
        <w:rPr>
          <w:rFonts w:ascii="楷体" w:eastAsia="楷体" w:hAnsi="楷体" w:cs="宋体"/>
          <w:b/>
          <w:bCs/>
        </w:rPr>
      </w:pPr>
      <w:r>
        <w:rPr>
          <w:rFonts w:ascii="楷体" w:eastAsia="楷体" w:hAnsi="楷体" w:cs="宋体" w:hint="eastAsia"/>
          <w:b/>
          <w:bCs/>
        </w:rPr>
        <w:t>请按如下顺序列出：</w:t>
      </w:r>
    </w:p>
    <w:p w:rsidR="004A01C0" w:rsidRDefault="004A01C0" w:rsidP="004A01C0">
      <w:pPr>
        <w:pStyle w:val="11"/>
        <w:numPr>
          <w:ilvl w:val="0"/>
          <w:numId w:val="25"/>
        </w:numPr>
        <w:spacing w:line="440" w:lineRule="atLeast"/>
        <w:ind w:firstLineChars="0" w:firstLine="361"/>
        <w:outlineLvl w:val="0"/>
        <w:rPr>
          <w:rFonts w:ascii="楷体" w:eastAsia="楷体" w:hAnsi="楷体" w:cs="宋体"/>
          <w:b/>
          <w:bCs/>
          <w:color w:val="0070C0"/>
        </w:rPr>
      </w:pPr>
      <w:r>
        <w:rPr>
          <w:rFonts w:ascii="楷体" w:eastAsia="楷体" w:hAnsi="楷体" w:cs="宋体" w:hint="eastAsia"/>
          <w:b/>
          <w:bCs/>
          <w:color w:val="0070C0"/>
        </w:rPr>
        <w:t>第一作者论文（仅不列此项时可删除该标题）</w:t>
      </w:r>
    </w:p>
    <w:p w:rsidR="004A01C0" w:rsidRDefault="004A01C0" w:rsidP="004A01C0">
      <w:pPr>
        <w:spacing w:line="440" w:lineRule="atLeast"/>
        <w:ind w:firstLineChars="200" w:firstLine="422"/>
        <w:rPr>
          <w:rFonts w:ascii="宋体" w:hAnsi="宋体" w:cs="宋体"/>
          <w:b/>
          <w:bCs/>
        </w:rPr>
      </w:pPr>
      <w:r>
        <w:rPr>
          <w:rFonts w:ascii="宋体" w:hAnsi="宋体" w:cs="宋体" w:hint="eastAsia"/>
          <w:b/>
          <w:bCs/>
        </w:rPr>
        <w:t>格式见示例</w:t>
      </w:r>
    </w:p>
    <w:p w:rsidR="004A01C0" w:rsidRDefault="004A01C0" w:rsidP="004A01C0">
      <w:pPr>
        <w:pStyle w:val="11"/>
        <w:numPr>
          <w:ilvl w:val="0"/>
          <w:numId w:val="25"/>
        </w:numPr>
        <w:spacing w:line="440" w:lineRule="atLeast"/>
        <w:ind w:firstLineChars="0" w:firstLine="361"/>
        <w:outlineLvl w:val="0"/>
        <w:rPr>
          <w:rFonts w:ascii="楷体" w:eastAsia="楷体" w:hAnsi="楷体" w:cs="宋体"/>
          <w:b/>
          <w:bCs/>
          <w:color w:val="0070C0"/>
        </w:rPr>
      </w:pPr>
      <w:r>
        <w:rPr>
          <w:rFonts w:ascii="楷体" w:eastAsia="楷体" w:hAnsi="楷体" w:cs="宋体" w:hint="eastAsia"/>
          <w:b/>
          <w:bCs/>
          <w:color w:val="0070C0"/>
        </w:rPr>
        <w:t>通讯作者论文（勿与第一作者论文重复）（仅不列此项时可删除该标题，序号按实际情况编排）</w:t>
      </w:r>
    </w:p>
    <w:p w:rsidR="004A01C0" w:rsidRDefault="004A01C0" w:rsidP="004A01C0">
      <w:pPr>
        <w:spacing w:line="440" w:lineRule="atLeast"/>
        <w:ind w:firstLineChars="200" w:firstLine="422"/>
        <w:rPr>
          <w:rFonts w:ascii="宋体" w:hAnsi="宋体" w:cs="宋体"/>
          <w:b/>
          <w:bCs/>
        </w:rPr>
      </w:pPr>
      <w:r>
        <w:rPr>
          <w:rFonts w:ascii="宋体" w:hAnsi="宋体" w:cs="宋体" w:hint="eastAsia"/>
          <w:b/>
          <w:bCs/>
        </w:rPr>
        <w:t>格式见示例</w:t>
      </w:r>
    </w:p>
    <w:p w:rsidR="004A01C0" w:rsidRDefault="004A01C0" w:rsidP="004A01C0">
      <w:pPr>
        <w:pStyle w:val="11"/>
        <w:numPr>
          <w:ilvl w:val="0"/>
          <w:numId w:val="25"/>
        </w:numPr>
        <w:spacing w:line="440" w:lineRule="atLeast"/>
        <w:ind w:firstLineChars="0" w:firstLine="361"/>
        <w:outlineLvl w:val="0"/>
        <w:rPr>
          <w:rFonts w:ascii="楷体" w:eastAsia="楷体" w:hAnsi="楷体" w:cs="宋体"/>
          <w:b/>
          <w:bCs/>
          <w:color w:val="0070C0"/>
        </w:rPr>
      </w:pPr>
      <w:r>
        <w:rPr>
          <w:rFonts w:ascii="楷体" w:eastAsia="楷体" w:hAnsi="楷体" w:cs="宋体" w:hint="eastAsia"/>
          <w:b/>
          <w:bCs/>
          <w:color w:val="0070C0"/>
        </w:rPr>
        <w:t>既非第一作者又非通讯作者论文（仅不列此项时可删除该标题，序号按实际情况编排）</w:t>
      </w:r>
    </w:p>
    <w:p w:rsidR="004A01C0" w:rsidRDefault="004A01C0" w:rsidP="004A01C0">
      <w:pPr>
        <w:spacing w:line="440" w:lineRule="atLeast"/>
        <w:ind w:firstLineChars="200" w:firstLine="422"/>
        <w:rPr>
          <w:rFonts w:ascii="宋体" w:hAnsi="宋体" w:cs="宋体"/>
          <w:b/>
          <w:bCs/>
        </w:rPr>
      </w:pPr>
      <w:r>
        <w:rPr>
          <w:rFonts w:ascii="宋体" w:hAnsi="宋体" w:cs="宋体" w:hint="eastAsia"/>
          <w:b/>
          <w:bCs/>
        </w:rPr>
        <w:t>格式见示例</w:t>
      </w:r>
    </w:p>
    <w:p w:rsidR="004A01C0" w:rsidRDefault="004A01C0" w:rsidP="004A01C0">
      <w:pPr>
        <w:spacing w:line="440" w:lineRule="atLeast"/>
        <w:ind w:firstLineChars="200" w:firstLine="420"/>
        <w:rPr>
          <w:rFonts w:ascii="宋体" w:hAnsi="宋体" w:cs="宋体"/>
          <w:bCs/>
        </w:rPr>
      </w:pPr>
      <w:r>
        <w:rPr>
          <w:rFonts w:ascii="宋体" w:hAnsi="宋体" w:cs="宋体" w:hint="eastAsia"/>
          <w:bCs/>
        </w:rPr>
        <w:t>示例</w:t>
      </w:r>
    </w:p>
    <w:p w:rsidR="004A01C0" w:rsidRDefault="004A01C0" w:rsidP="004A01C0">
      <w:pPr>
        <w:spacing w:line="440" w:lineRule="atLeast"/>
        <w:ind w:firstLineChars="200" w:firstLine="420"/>
        <w:rPr>
          <w:rFonts w:hAnsi="宋体"/>
        </w:rPr>
      </w:pPr>
      <w:r>
        <w:rPr>
          <w:rFonts w:hAnsi="宋体" w:hint="eastAsia"/>
        </w:rPr>
        <w:t>(</w:t>
      </w:r>
      <w:r>
        <w:t>1</w:t>
      </w:r>
      <w:r>
        <w:rPr>
          <w:rFonts w:hint="eastAsia"/>
        </w:rPr>
        <w:t xml:space="preserve">) </w:t>
      </w:r>
      <w:r>
        <w:rPr>
          <w:rFonts w:hAnsi="宋体" w:hint="eastAsia"/>
          <w:b/>
        </w:rPr>
        <w:t>冯建涛</w:t>
      </w:r>
      <w:r>
        <w:rPr>
          <w:rFonts w:hAnsi="宋体" w:hint="eastAsia"/>
        </w:rPr>
        <w:t>，陈海峰，李良超</w:t>
      </w:r>
      <w:r>
        <w:rPr>
          <w:rFonts w:hAnsi="宋体"/>
          <w:vertAlign w:val="superscript"/>
        </w:rPr>
        <w:t>*</w:t>
      </w:r>
      <w:r>
        <w:rPr>
          <w:rFonts w:hAnsi="宋体" w:hint="eastAsia"/>
        </w:rPr>
        <w:t>，</w:t>
      </w:r>
      <w:r>
        <w:rPr>
          <w:rFonts w:hAnsi="宋体"/>
        </w:rPr>
        <w:t>ZnTi</w:t>
      </w:r>
      <w:r>
        <w:rPr>
          <w:rFonts w:hAnsi="宋体"/>
          <w:vertAlign w:val="subscript"/>
        </w:rPr>
        <w:t>0.6</w:t>
      </w:r>
      <w:r>
        <w:rPr>
          <w:rFonts w:hAnsi="宋体"/>
        </w:rPr>
        <w:t>Fe</w:t>
      </w:r>
      <w:r>
        <w:rPr>
          <w:rFonts w:hAnsi="宋体"/>
          <w:vertAlign w:val="subscript"/>
        </w:rPr>
        <w:t>1.4</w:t>
      </w:r>
      <w:r>
        <w:rPr>
          <w:rFonts w:hAnsi="宋体"/>
        </w:rPr>
        <w:t>O</w:t>
      </w:r>
      <w:r>
        <w:rPr>
          <w:rFonts w:hAnsi="宋体"/>
          <w:vertAlign w:val="subscript"/>
        </w:rPr>
        <w:t>4</w:t>
      </w:r>
      <w:r>
        <w:rPr>
          <w:rFonts w:hAnsi="宋体"/>
        </w:rPr>
        <w:t>/</w:t>
      </w:r>
      <w:r>
        <w:rPr>
          <w:rFonts w:hAnsi="宋体" w:hint="eastAsia"/>
        </w:rPr>
        <w:t>膨胀石墨复合物对污染物的吸附</w:t>
      </w:r>
      <w:r>
        <w:rPr>
          <w:rFonts w:hAnsi="宋体"/>
        </w:rPr>
        <w:t>-</w:t>
      </w:r>
      <w:r>
        <w:rPr>
          <w:rFonts w:hAnsi="宋体" w:hint="eastAsia"/>
        </w:rPr>
        <w:t>光催化降解活性，中国科学：化学，</w:t>
      </w:r>
      <w:r>
        <w:rPr>
          <w:rFonts w:hAnsi="宋体"/>
        </w:rPr>
        <w:t>201</w:t>
      </w:r>
      <w:r>
        <w:rPr>
          <w:rFonts w:hAnsi="宋体" w:hint="eastAsia"/>
        </w:rPr>
        <w:t>5</w:t>
      </w:r>
      <w:r>
        <w:rPr>
          <w:rFonts w:hAnsi="宋体" w:hint="eastAsia"/>
        </w:rPr>
        <w:t>，</w:t>
      </w:r>
      <w:r>
        <w:rPr>
          <w:rFonts w:hAnsi="宋体" w:hint="eastAsia"/>
        </w:rPr>
        <w:t>45</w:t>
      </w:r>
      <w:r>
        <w:rPr>
          <w:rFonts w:hAnsi="宋体" w:hint="eastAsia"/>
        </w:rPr>
        <w:t>（</w:t>
      </w:r>
      <w:r>
        <w:rPr>
          <w:rFonts w:hAnsi="宋体" w:hint="eastAsia"/>
        </w:rPr>
        <w:t>10</w:t>
      </w:r>
      <w:r>
        <w:rPr>
          <w:rFonts w:hAnsi="宋体" w:hint="eastAsia"/>
        </w:rPr>
        <w:t>）：</w:t>
      </w:r>
      <w:r>
        <w:rPr>
          <w:rFonts w:hAnsi="宋体"/>
        </w:rPr>
        <w:t>1075 ~ 1088</w:t>
      </w:r>
    </w:p>
    <w:p w:rsidR="004A01C0" w:rsidRDefault="004A01C0" w:rsidP="004A01C0">
      <w:pPr>
        <w:spacing w:line="440" w:lineRule="atLeast"/>
        <w:ind w:firstLineChars="200" w:firstLine="420"/>
      </w:pPr>
      <w:r>
        <w:rPr>
          <w:rFonts w:hAnsi="宋体" w:hint="eastAsia"/>
        </w:rPr>
        <w:t>(</w:t>
      </w:r>
      <w:r>
        <w:t>2</w:t>
      </w:r>
      <w:r>
        <w:rPr>
          <w:rFonts w:hint="eastAsia"/>
        </w:rPr>
        <w:t xml:space="preserve">) </w:t>
      </w:r>
      <w:r>
        <w:rPr>
          <w:b/>
        </w:rPr>
        <w:t>Liming Tan</w:t>
      </w:r>
      <w:r>
        <w:rPr>
          <w:b/>
          <w:vertAlign w:val="superscript"/>
        </w:rPr>
        <w:t>#</w:t>
      </w:r>
      <w:r>
        <w:rPr>
          <w:rFonts w:hint="eastAsia"/>
        </w:rPr>
        <w:t xml:space="preserve">, </w:t>
      </w:r>
      <w:r>
        <w:t>Kelvin Xi Zhang</w:t>
      </w:r>
      <w:r>
        <w:rPr>
          <w:vertAlign w:val="superscript"/>
        </w:rPr>
        <w:t>#</w:t>
      </w:r>
      <w:r>
        <w:t>, Matthew Y. Pecot, Sonal Nagarkar-Jaiswal, Pei-Tseng Lee, Shin-ya Takemura, Jason M. McEwen, Aljoscha Nern, Shuwa Xu, Wael Tadros, Zhenqing Chen, Kai Zinn, Hugo J. Bellen, Marta Morey</w:t>
      </w:r>
      <w:r>
        <w:rPr>
          <w:vertAlign w:val="superscript"/>
        </w:rPr>
        <w:t>*</w:t>
      </w:r>
      <w:r>
        <w:t>, S. Lawrence Zipursky</w:t>
      </w:r>
      <w:r>
        <w:rPr>
          <w:vertAlign w:val="superscript"/>
        </w:rPr>
        <w:t>*</w:t>
      </w:r>
      <w:r>
        <w:rPr>
          <w:rFonts w:hint="eastAsia"/>
        </w:rPr>
        <w:t xml:space="preserve">, </w:t>
      </w:r>
      <w:r>
        <w:t>Ig Superfamily Ligand and Receptor Pairs Expressed in Synaptic Partners in Drosophila</w:t>
      </w:r>
      <w:r>
        <w:rPr>
          <w:rFonts w:hint="eastAsia"/>
        </w:rPr>
        <w:t>, Cell, 2015, 163(7): 1756-1769</w:t>
      </w:r>
    </w:p>
    <w:p w:rsidR="004A01C0" w:rsidRDefault="004A01C0" w:rsidP="004A01C0">
      <w:pPr>
        <w:spacing w:after="48" w:line="440" w:lineRule="atLeast"/>
        <w:ind w:firstLineChars="200" w:firstLine="422"/>
        <w:outlineLvl w:val="0"/>
        <w:rPr>
          <w:rFonts w:ascii="楷体" w:eastAsia="楷体" w:hAnsi="楷体" w:cs="宋体"/>
          <w:b/>
          <w:bCs/>
          <w:color w:val="0070C0"/>
        </w:rPr>
      </w:pPr>
      <w:r>
        <w:rPr>
          <w:rFonts w:ascii="楷体" w:eastAsia="楷体" w:hAnsi="楷体" w:cs="宋体" w:hint="eastAsia"/>
          <w:b/>
          <w:bCs/>
          <w:color w:val="0070C0"/>
        </w:rPr>
        <w:t>二、会议论文（仅不列此项时可删除该标题，标题序号按实际情况编排）</w:t>
      </w:r>
    </w:p>
    <w:p w:rsidR="004A01C0" w:rsidRDefault="004A01C0" w:rsidP="004A01C0">
      <w:pPr>
        <w:spacing w:line="440" w:lineRule="atLeast"/>
        <w:ind w:firstLineChars="200" w:firstLine="422"/>
        <w:rPr>
          <w:rFonts w:ascii="楷体" w:eastAsia="楷体" w:hAnsi="楷体" w:cs="宋体"/>
          <w:b/>
          <w:bCs/>
        </w:rPr>
      </w:pPr>
      <w:r>
        <w:rPr>
          <w:rFonts w:ascii="楷体" w:eastAsia="楷体" w:hAnsi="楷体" w:cs="宋体" w:hint="eastAsia"/>
          <w:b/>
          <w:bCs/>
        </w:rPr>
        <w:lastRenderedPageBreak/>
        <w:t>请按如下顺序列出：</w:t>
      </w:r>
    </w:p>
    <w:p w:rsidR="004A01C0" w:rsidRDefault="004A01C0" w:rsidP="004A01C0">
      <w:pPr>
        <w:spacing w:line="440" w:lineRule="atLeast"/>
        <w:ind w:firstLineChars="200" w:firstLine="422"/>
        <w:outlineLvl w:val="0"/>
        <w:rPr>
          <w:rFonts w:ascii="楷体" w:eastAsia="楷体" w:hAnsi="楷体" w:cs="宋体"/>
          <w:b/>
          <w:bCs/>
          <w:color w:val="0070C0"/>
        </w:rPr>
      </w:pPr>
      <w:r>
        <w:rPr>
          <w:rFonts w:ascii="楷体" w:eastAsia="楷体" w:hAnsi="楷体" w:cs="宋体" w:hint="eastAsia"/>
          <w:b/>
          <w:bCs/>
          <w:color w:val="0070C0"/>
        </w:rPr>
        <w:t>1. 第一作者论文（仅不列此项时可删除该标题）</w:t>
      </w:r>
    </w:p>
    <w:p w:rsidR="004A01C0" w:rsidRDefault="004A01C0" w:rsidP="004A01C0">
      <w:pPr>
        <w:spacing w:line="440" w:lineRule="atLeast"/>
        <w:ind w:firstLineChars="200" w:firstLine="422"/>
        <w:rPr>
          <w:rFonts w:ascii="宋体" w:hAnsi="宋体" w:cs="宋体"/>
          <w:b/>
          <w:bCs/>
        </w:rPr>
      </w:pPr>
      <w:r>
        <w:rPr>
          <w:rFonts w:ascii="宋体" w:hAnsi="宋体" w:cs="宋体" w:hint="eastAsia"/>
          <w:b/>
          <w:bCs/>
        </w:rPr>
        <w:t>格式见示例</w:t>
      </w:r>
    </w:p>
    <w:p w:rsidR="004A01C0" w:rsidRDefault="004A01C0" w:rsidP="004A01C0">
      <w:pPr>
        <w:spacing w:line="440" w:lineRule="atLeast"/>
        <w:ind w:firstLineChars="200" w:firstLine="422"/>
        <w:outlineLvl w:val="0"/>
        <w:rPr>
          <w:rFonts w:ascii="楷体" w:eastAsia="楷体" w:hAnsi="楷体" w:cs="宋体"/>
          <w:b/>
          <w:bCs/>
          <w:color w:val="0070C0"/>
        </w:rPr>
      </w:pPr>
      <w:r>
        <w:rPr>
          <w:rFonts w:ascii="楷体" w:eastAsia="楷体" w:hAnsi="楷体" w:cs="宋体" w:hint="eastAsia"/>
          <w:b/>
          <w:bCs/>
          <w:color w:val="0070C0"/>
        </w:rPr>
        <w:t>2. 通讯作者论文（勿与第一作者论文重复）（仅不列此项时可删除该标题，序号按实际情况编排）</w:t>
      </w:r>
    </w:p>
    <w:p w:rsidR="004A01C0" w:rsidRDefault="004A01C0" w:rsidP="004A01C0">
      <w:pPr>
        <w:spacing w:line="440" w:lineRule="atLeast"/>
        <w:ind w:firstLineChars="200" w:firstLine="422"/>
        <w:rPr>
          <w:rFonts w:ascii="宋体" w:hAnsi="宋体" w:cs="宋体"/>
          <w:b/>
          <w:bCs/>
        </w:rPr>
      </w:pPr>
      <w:r>
        <w:rPr>
          <w:rFonts w:ascii="宋体" w:hAnsi="宋体" w:cs="宋体" w:hint="eastAsia"/>
          <w:b/>
          <w:bCs/>
        </w:rPr>
        <w:t>格式见示例</w:t>
      </w:r>
    </w:p>
    <w:p w:rsidR="004A01C0" w:rsidRDefault="004A01C0" w:rsidP="004A01C0">
      <w:pPr>
        <w:spacing w:line="440" w:lineRule="atLeast"/>
        <w:ind w:firstLineChars="200" w:firstLine="422"/>
        <w:outlineLvl w:val="0"/>
        <w:rPr>
          <w:rFonts w:ascii="楷体" w:eastAsia="楷体" w:hAnsi="楷体" w:cs="宋体"/>
          <w:b/>
          <w:bCs/>
          <w:color w:val="0070C0"/>
        </w:rPr>
      </w:pPr>
      <w:r>
        <w:rPr>
          <w:rFonts w:ascii="楷体" w:eastAsia="楷体" w:hAnsi="楷体" w:cs="宋体" w:hint="eastAsia"/>
          <w:b/>
          <w:bCs/>
          <w:color w:val="0070C0"/>
        </w:rPr>
        <w:t>3. 既非第一作者又非通讯作者论文（仅不列此项时可删除该标题，序号按实际情况编排）</w:t>
      </w:r>
    </w:p>
    <w:p w:rsidR="004A01C0" w:rsidRDefault="004A01C0" w:rsidP="004A01C0">
      <w:pPr>
        <w:spacing w:line="440" w:lineRule="atLeast"/>
        <w:ind w:firstLineChars="200" w:firstLine="422"/>
        <w:rPr>
          <w:rFonts w:ascii="宋体" w:hAnsi="宋体" w:cs="宋体"/>
          <w:b/>
          <w:bCs/>
        </w:rPr>
      </w:pPr>
      <w:r>
        <w:rPr>
          <w:rFonts w:ascii="宋体" w:hAnsi="宋体" w:cs="宋体" w:hint="eastAsia"/>
          <w:b/>
          <w:bCs/>
        </w:rPr>
        <w:t>格式见示例</w:t>
      </w:r>
    </w:p>
    <w:p w:rsidR="004A01C0" w:rsidRDefault="004A01C0" w:rsidP="004A01C0">
      <w:pPr>
        <w:spacing w:after="48" w:line="440" w:lineRule="atLeast"/>
        <w:ind w:firstLineChars="200" w:firstLine="420"/>
      </w:pPr>
      <w:r>
        <w:rPr>
          <w:rFonts w:ascii="宋体" w:hAnsi="宋体" w:cs="宋体" w:hint="eastAsia"/>
          <w:bCs/>
        </w:rPr>
        <w:t>示例：</w:t>
      </w:r>
      <w:r>
        <w:rPr>
          <w:b/>
        </w:rPr>
        <w:t>Lou Y.</w:t>
      </w:r>
      <w:r>
        <w:rPr>
          <w:vertAlign w:val="superscript"/>
        </w:rPr>
        <w:t>#</w:t>
      </w:r>
      <w:r>
        <w:rPr>
          <w:rFonts w:hint="eastAsia"/>
        </w:rPr>
        <w:t xml:space="preserve">, </w:t>
      </w:r>
      <w:r>
        <w:t>Zhang H.</w:t>
      </w:r>
      <w:r>
        <w:rPr>
          <w:rFonts w:hint="eastAsia"/>
        </w:rPr>
        <w:t xml:space="preserve">, </w:t>
      </w:r>
      <w:r>
        <w:t>Wu W.</w:t>
      </w:r>
      <w:r>
        <w:rPr>
          <w:rFonts w:hint="eastAsia"/>
        </w:rPr>
        <w:t xml:space="preserve">, </w:t>
      </w:r>
      <w:r>
        <w:t>Hu Z.</w:t>
      </w:r>
      <w:r>
        <w:rPr>
          <w:rFonts w:hint="eastAsia"/>
        </w:rPr>
        <w:t xml:space="preserve">, </w:t>
      </w:r>
      <w:r>
        <w:t>Magic view: An optimized ultra-large scientific image viewer for SAGE</w:t>
      </w:r>
      <w:r>
        <w:rPr>
          <w:rFonts w:hint="eastAsia"/>
        </w:rPr>
        <w:t xml:space="preserve"> </w:t>
      </w:r>
      <w:r>
        <w:t>tiled-display environment</w:t>
      </w:r>
      <w:r>
        <w:rPr>
          <w:rFonts w:hint="eastAsia"/>
        </w:rPr>
        <w:t xml:space="preserve">, </w:t>
      </w:r>
      <w:r>
        <w:t>9th IEEE International Conference on e-Science, e-Science</w:t>
      </w:r>
      <w:r>
        <w:rPr>
          <w:rFonts w:hint="eastAsia"/>
        </w:rPr>
        <w:t xml:space="preserve"> </w:t>
      </w:r>
      <w:r>
        <w:t>2013</w:t>
      </w:r>
      <w:r>
        <w:rPr>
          <w:rFonts w:hint="eastAsia"/>
        </w:rPr>
        <w:t xml:space="preserve">, </w:t>
      </w:r>
      <w:r>
        <w:t>Beijing</w:t>
      </w:r>
      <w:r>
        <w:rPr>
          <w:rFonts w:hint="eastAsia"/>
        </w:rPr>
        <w:t>, P.R. China, 2013.</w:t>
      </w:r>
      <w:r>
        <w:t>10.22-10.25</w:t>
      </w:r>
    </w:p>
    <w:p w:rsidR="004A01C0" w:rsidRDefault="004A01C0" w:rsidP="004A01C0">
      <w:pPr>
        <w:spacing w:after="48" w:line="440" w:lineRule="atLeast"/>
        <w:ind w:firstLineChars="200" w:firstLine="422"/>
        <w:outlineLvl w:val="0"/>
        <w:rPr>
          <w:rFonts w:ascii="楷体" w:eastAsia="楷体" w:hAnsi="楷体" w:cs="宋体"/>
          <w:b/>
          <w:bCs/>
          <w:color w:val="0070C0"/>
        </w:rPr>
      </w:pPr>
      <w:r>
        <w:rPr>
          <w:rFonts w:ascii="楷体" w:eastAsia="楷体" w:hAnsi="楷体" w:cs="宋体" w:hint="eastAsia"/>
          <w:b/>
          <w:bCs/>
          <w:color w:val="0070C0"/>
        </w:rPr>
        <w:t>三、专著（仅不列此项时可删除该标题，标题序号按实际情况编排）</w:t>
      </w:r>
    </w:p>
    <w:p w:rsidR="004A01C0" w:rsidRDefault="004A01C0" w:rsidP="004A01C0">
      <w:pPr>
        <w:snapToGrid w:val="0"/>
        <w:spacing w:afterLines="20" w:after="62" w:line="440" w:lineRule="exact"/>
        <w:ind w:firstLineChars="200" w:firstLine="420"/>
        <w:rPr>
          <w:rFonts w:ascii="宋体" w:hAnsi="宋体"/>
        </w:rPr>
      </w:pPr>
      <w:r>
        <w:rPr>
          <w:rFonts w:ascii="宋体" w:hAnsi="宋体" w:cs="楷体_GB2312" w:hint="eastAsia"/>
        </w:rPr>
        <w:t>格式：所有作者，专著名称（章节标题），出版社</w:t>
      </w:r>
      <w:r>
        <w:rPr>
          <w:rFonts w:ascii="宋体" w:hAnsi="宋体" w:cs="楷体_GB2312"/>
        </w:rPr>
        <w:t xml:space="preserve">, </w:t>
      </w:r>
      <w:r>
        <w:rPr>
          <w:rFonts w:ascii="宋体" w:hAnsi="宋体" w:cs="楷体_GB2312" w:hint="eastAsia"/>
        </w:rPr>
        <w:t>总字数，出版年份。</w:t>
      </w:r>
    </w:p>
    <w:p w:rsidR="004A01C0" w:rsidRDefault="004A01C0" w:rsidP="004A01C0">
      <w:pPr>
        <w:snapToGrid w:val="0"/>
        <w:spacing w:afterLines="20" w:after="62" w:line="440" w:lineRule="exact"/>
        <w:ind w:firstLineChars="200" w:firstLine="420"/>
        <w:rPr>
          <w:rFonts w:ascii="宋体" w:hAnsi="宋体" w:cs="楷体_GB2312"/>
        </w:rPr>
      </w:pPr>
      <w:r>
        <w:rPr>
          <w:rFonts w:ascii="宋体" w:hAnsi="宋体" w:cs="楷体_GB2312" w:hint="eastAsia"/>
        </w:rPr>
        <w:t>示例：许智宏，</w:t>
      </w:r>
      <w:r>
        <w:rPr>
          <w:rFonts w:ascii="宋体" w:hAnsi="宋体" w:cs="楷体_GB2312" w:hint="eastAsia"/>
          <w:b/>
        </w:rPr>
        <w:t>种康</w:t>
      </w:r>
      <w:r>
        <w:rPr>
          <w:rFonts w:ascii="宋体" w:hAnsi="宋体" w:cs="楷体_GB2312" w:hint="eastAsia"/>
        </w:rPr>
        <w:t>，</w:t>
      </w:r>
      <w:r>
        <w:rPr>
          <w:rFonts w:ascii="宋体" w:hAnsi="宋体" w:cs="楷体_GB2312"/>
        </w:rPr>
        <w:t>植物细胞分化与器官发生</w:t>
      </w:r>
      <w:r>
        <w:rPr>
          <w:rFonts w:ascii="宋体" w:hAnsi="宋体" w:cs="楷体_GB2312" w:hint="eastAsia"/>
        </w:rPr>
        <w:t>，科学出版社，420千字，</w:t>
      </w:r>
      <w:r>
        <w:rPr>
          <w:rFonts w:ascii="宋体" w:hAnsi="宋体" w:cs="楷体_GB2312"/>
        </w:rPr>
        <w:t>201</w:t>
      </w:r>
      <w:r>
        <w:rPr>
          <w:rFonts w:ascii="宋体" w:hAnsi="宋体" w:cs="楷体_GB2312" w:hint="eastAsia"/>
        </w:rPr>
        <w:t>5</w:t>
      </w:r>
    </w:p>
    <w:p w:rsidR="004A01C0" w:rsidRDefault="004A01C0" w:rsidP="004A01C0">
      <w:pPr>
        <w:spacing w:after="48" w:line="440" w:lineRule="atLeast"/>
        <w:ind w:firstLineChars="200" w:firstLine="422"/>
        <w:outlineLvl w:val="0"/>
        <w:rPr>
          <w:rFonts w:ascii="楷体" w:eastAsia="楷体" w:hAnsi="楷体" w:cs="宋体"/>
          <w:b/>
          <w:bCs/>
          <w:color w:val="0070C0"/>
        </w:rPr>
      </w:pPr>
      <w:r>
        <w:rPr>
          <w:rFonts w:ascii="楷体" w:eastAsia="楷体" w:hAnsi="楷体" w:cs="宋体" w:hint="eastAsia"/>
          <w:b/>
          <w:bCs/>
          <w:color w:val="0070C0"/>
        </w:rPr>
        <w:t>四、授权发明专利（仅不列此项时可删除该标题，标题序号按实际情况编排）</w:t>
      </w:r>
    </w:p>
    <w:p w:rsidR="004A01C0" w:rsidRDefault="004A01C0" w:rsidP="004A01C0">
      <w:pPr>
        <w:snapToGrid w:val="0"/>
        <w:spacing w:afterLines="20" w:after="62" w:line="440" w:lineRule="exact"/>
        <w:ind w:firstLineChars="200" w:firstLine="420"/>
        <w:rPr>
          <w:rFonts w:ascii="宋体" w:hAnsi="宋体"/>
        </w:rPr>
      </w:pPr>
      <w:r>
        <w:rPr>
          <w:rFonts w:ascii="宋体" w:hAnsi="宋体" w:cs="楷体_GB2312" w:hint="eastAsia"/>
        </w:rPr>
        <w:t>格式：发明人，专利名称，授权时间，国别，专利号</w:t>
      </w:r>
    </w:p>
    <w:p w:rsidR="004A01C0" w:rsidRDefault="004A01C0" w:rsidP="004A01C0">
      <w:pPr>
        <w:snapToGrid w:val="0"/>
        <w:spacing w:afterLines="20" w:after="62" w:line="440" w:lineRule="exact"/>
        <w:ind w:firstLineChars="200" w:firstLine="420"/>
        <w:rPr>
          <w:rFonts w:ascii="宋体" w:hAnsi="宋体"/>
        </w:rPr>
      </w:pPr>
      <w:r>
        <w:rPr>
          <w:rFonts w:ascii="宋体" w:hAnsi="宋体" w:cs="楷体_GB2312" w:hint="eastAsia"/>
        </w:rPr>
        <w:t>示例：</w:t>
      </w:r>
      <w:r>
        <w:rPr>
          <w:rFonts w:ascii="宋体" w:hAnsi="宋体" w:cs="楷体_GB2312" w:hint="eastAsia"/>
          <w:b/>
        </w:rPr>
        <w:t>王凡</w:t>
      </w:r>
      <w:r>
        <w:rPr>
          <w:rFonts w:ascii="宋体" w:hAnsi="宋体" w:cs="楷体_GB2312" w:hint="eastAsia"/>
        </w:rPr>
        <w:t>，</w:t>
      </w:r>
      <w:r>
        <w:rPr>
          <w:rFonts w:ascii="宋体" w:hAnsi="宋体" w:cs="楷体_GB2312"/>
        </w:rPr>
        <w:t xml:space="preserve"> </w:t>
      </w:r>
      <w:r>
        <w:rPr>
          <w:rStyle w:val="nlkfqirnlfjer1dfgzxcyiuro"/>
        </w:rPr>
        <w:t>一种改善营养性贫血的</w:t>
      </w:r>
      <w:r>
        <w:rPr>
          <w:rStyle w:val="nlkfqirnlfjerldfgzxcyiuro"/>
        </w:rPr>
        <w:t>中药组合物及其制备方法</w:t>
      </w:r>
      <w:r>
        <w:rPr>
          <w:rFonts w:ascii="宋体" w:hAnsi="宋体" w:cs="楷体_GB2312" w:hint="eastAsia"/>
        </w:rPr>
        <w:t>，</w:t>
      </w:r>
      <w:r>
        <w:rPr>
          <w:rFonts w:ascii="宋体" w:hAnsi="宋体" w:cs="楷体_GB2312"/>
        </w:rPr>
        <w:t>201</w:t>
      </w:r>
      <w:r>
        <w:rPr>
          <w:rFonts w:ascii="宋体" w:hAnsi="宋体" w:cs="楷体_GB2312" w:hint="eastAsia"/>
        </w:rPr>
        <w:t>4</w:t>
      </w:r>
      <w:r>
        <w:rPr>
          <w:rFonts w:ascii="宋体" w:hAnsi="宋体" w:cs="楷体_GB2312"/>
        </w:rPr>
        <w:t>.</w:t>
      </w:r>
      <w:r>
        <w:rPr>
          <w:rFonts w:ascii="宋体" w:hAnsi="宋体" w:cs="楷体_GB2312" w:hint="eastAsia"/>
        </w:rPr>
        <w:t>11.1</w:t>
      </w:r>
      <w:r>
        <w:rPr>
          <w:rFonts w:ascii="宋体" w:hAnsi="宋体" w:cs="楷体_GB2312"/>
        </w:rPr>
        <w:t>9</w:t>
      </w:r>
      <w:r>
        <w:rPr>
          <w:rFonts w:ascii="宋体" w:hAnsi="宋体" w:cs="楷体_GB2312" w:hint="eastAsia"/>
        </w:rPr>
        <w:t>，中国，ZL201210020610.9</w:t>
      </w:r>
    </w:p>
    <w:p w:rsidR="004A01C0" w:rsidRDefault="004A01C0" w:rsidP="004A01C0">
      <w:pPr>
        <w:spacing w:line="440" w:lineRule="atLeast"/>
        <w:ind w:firstLineChars="200" w:firstLine="422"/>
        <w:outlineLvl w:val="0"/>
        <w:rPr>
          <w:rFonts w:ascii="楷体" w:eastAsia="楷体" w:hAnsi="楷体" w:cs="宋体"/>
          <w:b/>
          <w:bCs/>
          <w:color w:val="0070C0"/>
        </w:rPr>
      </w:pPr>
      <w:r>
        <w:rPr>
          <w:rFonts w:ascii="楷体" w:eastAsia="楷体" w:hAnsi="楷体" w:cs="宋体" w:hint="eastAsia"/>
          <w:b/>
          <w:bCs/>
          <w:color w:val="0070C0"/>
        </w:rPr>
        <w:t>五、会议报告（仅不列此项时可删除该标题，标题序号按实际情况编排）</w:t>
      </w:r>
    </w:p>
    <w:p w:rsidR="004A01C0" w:rsidRDefault="004A01C0" w:rsidP="004A01C0">
      <w:pPr>
        <w:snapToGrid w:val="0"/>
        <w:spacing w:afterLines="20" w:after="62" w:line="440" w:lineRule="exact"/>
        <w:ind w:firstLineChars="200" w:firstLine="420"/>
        <w:rPr>
          <w:rFonts w:ascii="宋体" w:hAnsi="宋体" w:cs="楷体_GB2312"/>
        </w:rPr>
      </w:pPr>
      <w:r>
        <w:rPr>
          <w:rFonts w:ascii="宋体" w:hAnsi="宋体" w:cs="楷体_GB2312" w:hint="eastAsia"/>
        </w:rPr>
        <w:t>格式：报告人，报告名称，会议名称，会议地址，会议时间</w:t>
      </w:r>
    </w:p>
    <w:p w:rsidR="004A01C0" w:rsidRDefault="004A01C0" w:rsidP="004A01C0">
      <w:pPr>
        <w:spacing w:after="48" w:line="440" w:lineRule="atLeast"/>
        <w:ind w:firstLineChars="200" w:firstLine="420"/>
      </w:pPr>
      <w:r>
        <w:rPr>
          <w:rFonts w:hint="eastAsia"/>
        </w:rPr>
        <w:t>(</w:t>
      </w:r>
      <w:r>
        <w:t>1</w:t>
      </w:r>
      <w:r>
        <w:rPr>
          <w:rFonts w:hint="eastAsia"/>
        </w:rPr>
        <w:t xml:space="preserve">) </w:t>
      </w:r>
      <w:r>
        <w:rPr>
          <w:rFonts w:hint="eastAsia"/>
          <w:b/>
        </w:rPr>
        <w:t>郑晓静</w:t>
      </w:r>
      <w:r>
        <w:rPr>
          <w:rFonts w:hint="eastAsia"/>
        </w:rPr>
        <w:t>，风沙环境下高雷诺数壁湍流研究，第八届全国流体力学学术会议，中国，兰州，</w:t>
      </w:r>
      <w:r>
        <w:t>2014</w:t>
      </w:r>
      <w:r>
        <w:rPr>
          <w:rFonts w:hint="eastAsia"/>
        </w:rPr>
        <w:t>年</w:t>
      </w:r>
      <w:r>
        <w:t>9</w:t>
      </w:r>
      <w:r>
        <w:rPr>
          <w:rFonts w:hint="eastAsia"/>
        </w:rPr>
        <w:t>月</w:t>
      </w:r>
      <w:r>
        <w:t>18-21</w:t>
      </w:r>
      <w:r>
        <w:rPr>
          <w:rFonts w:hint="eastAsia"/>
        </w:rPr>
        <w:t>日</w:t>
      </w:r>
    </w:p>
    <w:p w:rsidR="004A01C0" w:rsidRDefault="004A01C0" w:rsidP="004A01C0">
      <w:pPr>
        <w:spacing w:after="48" w:line="440" w:lineRule="atLeast"/>
        <w:ind w:firstLineChars="200" w:firstLine="420"/>
      </w:pPr>
      <w:r>
        <w:rPr>
          <w:rFonts w:hint="eastAsia"/>
        </w:rPr>
        <w:t>(</w:t>
      </w:r>
      <w:r>
        <w:t>2</w:t>
      </w:r>
      <w:r>
        <w:rPr>
          <w:rFonts w:hint="eastAsia"/>
        </w:rPr>
        <w:t xml:space="preserve">) </w:t>
      </w:r>
      <w:r>
        <w:rPr>
          <w:b/>
        </w:rPr>
        <w:t>Jiang Zonglin</w:t>
      </w:r>
      <w:r>
        <w:t>, Experiments and Development of Long-test-duration Hypervelocity Detonation-driven Shock Tunnel , 2014 AIAA Science and Technology Forum and Exposition, National Harbor, Maryland , 13 - 17 January 2014</w:t>
      </w:r>
    </w:p>
    <w:p w:rsidR="004A01C0" w:rsidRDefault="004A01C0" w:rsidP="004A01C0">
      <w:pPr>
        <w:snapToGrid w:val="0"/>
        <w:spacing w:afterLines="20" w:after="62" w:line="440" w:lineRule="exact"/>
        <w:ind w:firstLineChars="200" w:firstLine="422"/>
        <w:rPr>
          <w:rFonts w:ascii="楷体" w:eastAsia="楷体" w:hAnsi="楷体" w:cs="宋体"/>
          <w:b/>
          <w:bCs/>
          <w:color w:val="0070C0"/>
        </w:rPr>
      </w:pPr>
      <w:r>
        <w:rPr>
          <w:rFonts w:ascii="楷体" w:eastAsia="楷体" w:hAnsi="楷体" w:cs="宋体" w:hint="eastAsia"/>
          <w:b/>
          <w:bCs/>
          <w:color w:val="0070C0"/>
        </w:rPr>
        <w:t>六、其他成果（请按发表或发布时的格式列出）（仅不列此项时可删除该标题，标题序号按实际情况编排）</w:t>
      </w:r>
    </w:p>
    <w:p w:rsidR="004A01C0" w:rsidRDefault="004A01C0" w:rsidP="004A01C0">
      <w:pPr>
        <w:snapToGrid w:val="0"/>
        <w:spacing w:afterLines="20" w:after="62" w:line="440" w:lineRule="exact"/>
        <w:ind w:firstLineChars="200" w:firstLine="420"/>
        <w:rPr>
          <w:rFonts w:ascii="宋体" w:hAnsi="宋体" w:cs="楷体_GB2312"/>
        </w:rPr>
      </w:pPr>
      <w:r>
        <w:rPr>
          <w:rFonts w:ascii="宋体" w:hAnsi="宋体" w:cs="楷体_GB2312" w:hint="eastAsia"/>
        </w:rPr>
        <w:t>请按发表或发布时的格式列出</w:t>
      </w:r>
    </w:p>
    <w:p w:rsidR="004A01C0" w:rsidRDefault="004A01C0" w:rsidP="004A01C0">
      <w:pPr>
        <w:snapToGrid w:val="0"/>
        <w:spacing w:afterLines="20" w:after="62" w:line="440" w:lineRule="exact"/>
        <w:ind w:firstLineChars="200" w:firstLine="422"/>
        <w:rPr>
          <w:rFonts w:ascii="楷体" w:eastAsia="楷体" w:hAnsi="楷体" w:cs="宋体"/>
          <w:b/>
          <w:bCs/>
          <w:color w:val="0070C0"/>
        </w:rPr>
      </w:pPr>
      <w:r>
        <w:rPr>
          <w:rFonts w:ascii="楷体" w:eastAsia="楷体" w:hAnsi="楷体" w:cs="宋体" w:hint="eastAsia"/>
          <w:b/>
          <w:bCs/>
          <w:color w:val="0070C0"/>
        </w:rPr>
        <w:t>七、获得学术奖励（仅不列此项时可删除该标题，标题序号按实际情况编排）</w:t>
      </w:r>
    </w:p>
    <w:p w:rsidR="004A01C0" w:rsidRDefault="004A01C0" w:rsidP="004A01C0">
      <w:pPr>
        <w:snapToGrid w:val="0"/>
        <w:spacing w:afterLines="20" w:after="62" w:line="440" w:lineRule="exact"/>
        <w:ind w:firstLineChars="200" w:firstLine="420"/>
        <w:rPr>
          <w:rFonts w:ascii="宋体" w:hAnsi="宋体" w:cs="楷体_GB2312"/>
        </w:rPr>
      </w:pPr>
      <w:r>
        <w:rPr>
          <w:rFonts w:ascii="宋体" w:hAnsi="宋体" w:cs="楷体_GB2312" w:hint="eastAsia"/>
        </w:rPr>
        <w:lastRenderedPageBreak/>
        <w:t>格式：获奖人（获奖人排名</w:t>
      </w:r>
      <w:r>
        <w:rPr>
          <w:rFonts w:ascii="宋体" w:hAnsi="宋体" w:cs="楷体_GB2312"/>
        </w:rPr>
        <w:t>/</w:t>
      </w:r>
      <w:r>
        <w:rPr>
          <w:rFonts w:ascii="宋体" w:hAnsi="宋体" w:cs="楷体_GB2312" w:hint="eastAsia"/>
        </w:rPr>
        <w:t>获奖人数），获奖项目名称，奖励机构，奖励类别，奖励等级，颁奖年份（所有获奖人名单附后）</w:t>
      </w:r>
    </w:p>
    <w:p w:rsidR="004A01C0" w:rsidRDefault="004A01C0" w:rsidP="004A01C0">
      <w:pPr>
        <w:widowControl/>
        <w:spacing w:line="440" w:lineRule="exact"/>
        <w:ind w:firstLineChars="200" w:firstLine="420"/>
        <w:rPr>
          <w:rFonts w:ascii="宋体" w:hAnsi="宋体" w:cs="楷体_GB2312"/>
        </w:rPr>
      </w:pPr>
      <w:r>
        <w:rPr>
          <w:rFonts w:ascii="宋体" w:hAnsi="宋体" w:cs="楷体_GB2312" w:hint="eastAsia"/>
        </w:rPr>
        <w:t>示例：</w:t>
      </w:r>
      <w:r>
        <w:rPr>
          <w:rFonts w:ascii="宋体" w:hAnsi="宋体" w:cs="楷体_GB2312" w:hint="eastAsia"/>
          <w:b/>
        </w:rPr>
        <w:t>李兰娟</w:t>
      </w:r>
      <w:r>
        <w:rPr>
          <w:rFonts w:ascii="宋体" w:hAnsi="宋体" w:cs="楷体_GB2312" w:hint="eastAsia"/>
        </w:rPr>
        <w:t>（</w:t>
      </w:r>
      <w:r>
        <w:rPr>
          <w:rFonts w:ascii="宋体" w:hAnsi="宋体" w:cs="楷体_GB2312"/>
        </w:rPr>
        <w:t>1/15</w:t>
      </w:r>
      <w:r>
        <w:rPr>
          <w:rFonts w:ascii="宋体" w:hAnsi="宋体" w:cs="楷体_GB2312" w:hint="eastAsia"/>
        </w:rPr>
        <w:t>），重症肝病诊治的理论创新与技术突破，国家科技部，国家科学技术进步奖，一等奖，</w:t>
      </w:r>
      <w:r>
        <w:rPr>
          <w:rFonts w:ascii="宋体" w:hAnsi="宋体" w:cs="楷体_GB2312"/>
        </w:rPr>
        <w:t>2013</w:t>
      </w:r>
    </w:p>
    <w:p w:rsidR="004A01C0" w:rsidRDefault="004A01C0" w:rsidP="004A01C0">
      <w:pPr>
        <w:spacing w:line="440" w:lineRule="atLeast"/>
        <w:rPr>
          <w:rFonts w:ascii="楷体" w:eastAsia="楷体" w:hAnsi="楷体" w:cs="宋体"/>
        </w:rPr>
      </w:pPr>
      <w:r>
        <w:rPr>
          <w:rFonts w:ascii="宋体" w:hAnsi="宋体" w:cs="楷体_GB2312" w:hint="eastAsia"/>
        </w:rPr>
        <w:t>（</w:t>
      </w:r>
      <w:r>
        <w:rPr>
          <w:rFonts w:ascii="宋体" w:hAnsi="宋体" w:cs="楷体_GB2312" w:hint="eastAsia"/>
          <w:b/>
        </w:rPr>
        <w:t>李兰娟</w:t>
      </w:r>
      <w:r>
        <w:rPr>
          <w:rFonts w:ascii="宋体" w:hAnsi="宋体" w:cs="楷体_GB2312" w:hint="eastAsia"/>
        </w:rPr>
        <w:t>，郑树森，陈智，李君，王英杰，徐凯进，徐骁，陈瑜，刁宏燕，杜维波，王伟林，姚航平，吴健，曹红翠，潘小平）</w:t>
      </w:r>
    </w:p>
    <w:p w:rsidR="00F527C5" w:rsidRDefault="00F527C5">
      <w:pPr>
        <w:widowControl/>
        <w:jc w:val="left"/>
        <w:rPr>
          <w:rFonts w:ascii="宋体" w:hAnsi="宋体" w:cs="楷体_GB2312"/>
          <w:bCs/>
          <w:szCs w:val="21"/>
        </w:rPr>
      </w:pPr>
      <w:r>
        <w:rPr>
          <w:rFonts w:ascii="宋体" w:hAnsi="宋体" w:cs="楷体_GB2312"/>
          <w:bCs/>
          <w:szCs w:val="21"/>
        </w:rPr>
        <w:br w:type="page"/>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30" w:type="dxa"/>
          <w:right w:w="30" w:type="dxa"/>
        </w:tblCellMar>
        <w:tblLook w:val="0000" w:firstRow="0" w:lastRow="0" w:firstColumn="0" w:lastColumn="0" w:noHBand="0" w:noVBand="0"/>
      </w:tblPr>
      <w:tblGrid>
        <w:gridCol w:w="8780"/>
      </w:tblGrid>
      <w:tr w:rsidR="00F527C5" w:rsidTr="005007AE">
        <w:trPr>
          <w:cantSplit/>
          <w:trHeight w:val="720"/>
          <w:jc w:val="center"/>
        </w:trPr>
        <w:tc>
          <w:tcPr>
            <w:tcW w:w="8780" w:type="dxa"/>
            <w:tcBorders>
              <w:top w:val="nil"/>
              <w:left w:val="nil"/>
              <w:right w:val="nil"/>
            </w:tcBorders>
          </w:tcPr>
          <w:p w:rsidR="00F527C5" w:rsidRDefault="00F527C5" w:rsidP="005007AE">
            <w:pPr>
              <w:autoSpaceDE w:val="0"/>
              <w:autoSpaceDN w:val="0"/>
              <w:ind w:left="608" w:hanging="608"/>
              <w:jc w:val="center"/>
              <w:rPr>
                <w:rFonts w:ascii="黑体" w:eastAsia="黑体"/>
                <w:sz w:val="28"/>
                <w:szCs w:val="28"/>
              </w:rPr>
            </w:pPr>
            <w:r>
              <w:rPr>
                <w:rFonts w:ascii="黑体" w:eastAsia="黑体" w:hint="eastAsia"/>
                <w:b/>
                <w:sz w:val="28"/>
                <w:szCs w:val="28"/>
              </w:rPr>
              <w:lastRenderedPageBreak/>
              <w:t>预算说明书</w:t>
            </w:r>
            <w:r>
              <w:rPr>
                <w:rFonts w:eastAsia="黑体" w:hint="eastAsia"/>
                <w:sz w:val="24"/>
              </w:rPr>
              <w:t>（定额补助）</w:t>
            </w:r>
          </w:p>
        </w:tc>
      </w:tr>
      <w:tr w:rsidR="00F527C5" w:rsidTr="005007AE">
        <w:trPr>
          <w:cantSplit/>
          <w:trHeight w:val="12654"/>
          <w:jc w:val="center"/>
        </w:trPr>
        <w:tc>
          <w:tcPr>
            <w:tcW w:w="8780" w:type="dxa"/>
            <w:tcBorders>
              <w:right w:val="single" w:sz="4" w:space="0" w:color="auto"/>
            </w:tcBorders>
          </w:tcPr>
          <w:p w:rsidR="00F527C5" w:rsidRDefault="00F527C5" w:rsidP="005007AE">
            <w:pPr>
              <w:autoSpaceDE w:val="0"/>
              <w:autoSpaceDN w:val="0"/>
              <w:ind w:left="608" w:hanging="608"/>
              <w:rPr>
                <w:rFonts w:ascii="仿宋_GB2312" w:eastAsia="仿宋_GB2312"/>
                <w:sz w:val="18"/>
                <w:szCs w:val="18"/>
              </w:rPr>
            </w:pPr>
            <w:r>
              <w:rPr>
                <w:rFonts w:ascii="仿宋_GB2312" w:eastAsia="仿宋_GB2312" w:cs="仿宋_GB2312" w:hint="eastAsia"/>
                <w:sz w:val="18"/>
                <w:szCs w:val="18"/>
              </w:rPr>
              <w:t>（请按《国家自然科学基金项目资金预算表编制说明》中的要求，对各项支出的主要用途和测算理由及合作研究外拨资金、单价≥</w:t>
            </w:r>
            <w:r>
              <w:rPr>
                <w:rFonts w:ascii="仿宋_GB2312" w:eastAsia="仿宋_GB2312" w:cs="仿宋_GB2312"/>
                <w:sz w:val="18"/>
                <w:szCs w:val="18"/>
              </w:rPr>
              <w:t>10</w:t>
            </w:r>
            <w:r>
              <w:rPr>
                <w:rFonts w:ascii="仿宋_GB2312" w:eastAsia="仿宋_GB2312" w:cs="仿宋_GB2312" w:hint="eastAsia"/>
                <w:sz w:val="18"/>
                <w:szCs w:val="18"/>
              </w:rPr>
              <w:t>万元的设备费等内容进行详细说明，可根据需要另加附页。）</w:t>
            </w:r>
          </w:p>
          <w:p w:rsidR="00F527C5" w:rsidRDefault="00F527C5" w:rsidP="005007AE">
            <w:pPr>
              <w:autoSpaceDE w:val="0"/>
              <w:autoSpaceDN w:val="0"/>
              <w:ind w:left="608" w:hanging="608"/>
              <w:jc w:val="center"/>
              <w:rPr>
                <w:sz w:val="20"/>
              </w:rPr>
            </w:pPr>
          </w:p>
        </w:tc>
      </w:tr>
    </w:tbl>
    <w:p w:rsidR="003E720D" w:rsidRDefault="003E720D" w:rsidP="004A01C0">
      <w:pPr>
        <w:snapToGrid w:val="0"/>
        <w:spacing w:afterLines="30" w:after="93" w:line="312" w:lineRule="auto"/>
        <w:rPr>
          <w:rFonts w:ascii="宋体" w:hAnsi="宋体" w:cs="楷体_GB2312"/>
          <w:bCs/>
          <w:szCs w:val="21"/>
        </w:rPr>
      </w:pPr>
    </w:p>
    <w:p w:rsidR="003E720D" w:rsidRDefault="003E720D">
      <w:pPr>
        <w:widowControl/>
        <w:jc w:val="left"/>
        <w:rPr>
          <w:rFonts w:ascii="宋体" w:hAnsi="宋体" w:cs="楷体_GB2312"/>
          <w:bCs/>
          <w:szCs w:val="21"/>
        </w:rPr>
      </w:pPr>
      <w:r>
        <w:rPr>
          <w:rFonts w:ascii="宋体" w:hAnsi="宋体" w:cs="楷体_GB2312"/>
          <w:bCs/>
          <w:szCs w:val="21"/>
        </w:rPr>
        <w:lastRenderedPageBreak/>
        <w:br w:type="page"/>
      </w:r>
    </w:p>
    <w:p w:rsidR="003E720D" w:rsidRDefault="003E720D" w:rsidP="003E720D">
      <w:pPr>
        <w:jc w:val="center"/>
        <w:rPr>
          <w:rFonts w:ascii="华文中宋" w:eastAsia="华文中宋" w:hAnsi="华文中宋"/>
          <w:sz w:val="36"/>
          <w:szCs w:val="36"/>
        </w:rPr>
      </w:pPr>
      <w:r>
        <w:rPr>
          <w:rFonts w:ascii="华文中宋" w:eastAsia="华文中宋" w:hAnsi="华文中宋" w:hint="eastAsia"/>
          <w:sz w:val="36"/>
          <w:szCs w:val="36"/>
        </w:rPr>
        <w:lastRenderedPageBreak/>
        <w:t>国家自然科学基金项目预算表编制说明</w:t>
      </w:r>
    </w:p>
    <w:p w:rsidR="003E720D" w:rsidRDefault="003E720D" w:rsidP="003E720D">
      <w:pPr>
        <w:jc w:val="center"/>
        <w:rPr>
          <w:rFonts w:ascii="黑体" w:eastAsia="黑体" w:hAnsi="黑体"/>
          <w:b/>
          <w:sz w:val="32"/>
          <w:szCs w:val="32"/>
        </w:rPr>
      </w:pPr>
    </w:p>
    <w:p w:rsidR="003E720D" w:rsidRDefault="003E720D" w:rsidP="003E720D">
      <w:pPr>
        <w:pStyle w:val="31"/>
        <w:spacing w:line="360" w:lineRule="auto"/>
        <w:ind w:left="0" w:firstLineChars="200" w:firstLine="562"/>
        <w:rPr>
          <w:rFonts w:ascii="黑体" w:eastAsia="黑体" w:hAnsi="黑体"/>
          <w:b/>
          <w:bCs/>
          <w:sz w:val="28"/>
        </w:rPr>
      </w:pPr>
      <w:r>
        <w:rPr>
          <w:rFonts w:ascii="黑体" w:eastAsia="黑体" w:hAnsi="黑体" w:hint="eastAsia"/>
          <w:b/>
          <w:bCs/>
          <w:sz w:val="28"/>
        </w:rPr>
        <w:t>一、编制总体要求</w:t>
      </w:r>
    </w:p>
    <w:p w:rsidR="003E720D" w:rsidRDefault="003E720D" w:rsidP="003E720D">
      <w:pPr>
        <w:pStyle w:val="31"/>
        <w:spacing w:line="360" w:lineRule="auto"/>
        <w:ind w:left="0" w:firstLineChars="200" w:firstLine="560"/>
        <w:rPr>
          <w:rFonts w:ascii="Times New Roman" w:eastAsia="仿宋_GB2312" w:hAnsi="Times New Roman"/>
          <w:bCs/>
          <w:sz w:val="28"/>
        </w:rPr>
      </w:pPr>
      <w:r>
        <w:rPr>
          <w:rFonts w:eastAsia="仿宋_GB2312" w:hint="eastAsia"/>
          <w:bCs/>
          <w:sz w:val="28"/>
        </w:rPr>
        <w:t>《国家自然科学基金项目预算表》（以下简称项目预算表）是预算核定、执行、监督检查和财务验收的重要依据。项目申请人（或负责人）应按照《</w:t>
      </w:r>
      <w:r>
        <w:rPr>
          <w:rFonts w:eastAsia="仿宋_GB2312" w:hint="eastAsia"/>
          <w:b/>
          <w:bCs/>
          <w:sz w:val="28"/>
        </w:rPr>
        <w:t>国家自然科学基金资助项目资金管理办法</w:t>
      </w:r>
      <w:r>
        <w:rPr>
          <w:rFonts w:eastAsia="仿宋_GB2312" w:hint="eastAsia"/>
          <w:bCs/>
          <w:sz w:val="28"/>
        </w:rPr>
        <w:t>》（财教〔</w:t>
      </w:r>
      <w:r>
        <w:rPr>
          <w:rFonts w:eastAsia="仿宋_GB2312" w:hint="eastAsia"/>
          <w:bCs/>
          <w:sz w:val="28"/>
        </w:rPr>
        <w:t>2015</w:t>
      </w:r>
      <w:r>
        <w:rPr>
          <w:rFonts w:eastAsia="仿宋_GB2312" w:hint="eastAsia"/>
          <w:bCs/>
          <w:sz w:val="28"/>
        </w:rPr>
        <w:t>〕</w:t>
      </w:r>
      <w:r>
        <w:rPr>
          <w:rFonts w:eastAsia="仿宋_GB2312" w:hint="eastAsia"/>
          <w:bCs/>
          <w:sz w:val="28"/>
        </w:rPr>
        <w:t>15</w:t>
      </w:r>
      <w:r>
        <w:rPr>
          <w:rFonts w:eastAsia="仿宋_GB2312" w:hint="eastAsia"/>
          <w:bCs/>
          <w:sz w:val="28"/>
        </w:rPr>
        <w:t>号）的有关规定，根据“</w:t>
      </w:r>
      <w:r>
        <w:rPr>
          <w:rFonts w:eastAsia="仿宋_GB2312" w:hint="eastAsia"/>
          <w:b/>
          <w:bCs/>
          <w:sz w:val="28"/>
        </w:rPr>
        <w:t>目标相关性、政策相符性、经济合理性</w:t>
      </w:r>
      <w:r>
        <w:rPr>
          <w:rFonts w:eastAsia="仿宋_GB2312" w:hint="eastAsia"/>
          <w:bCs/>
          <w:sz w:val="28"/>
        </w:rPr>
        <w:t>”的基本原则，结合项目研究实际需要，认真据实编制。</w:t>
      </w:r>
    </w:p>
    <w:p w:rsidR="003E720D" w:rsidRDefault="003E720D" w:rsidP="003E720D">
      <w:pPr>
        <w:pStyle w:val="31"/>
        <w:spacing w:line="360" w:lineRule="auto"/>
        <w:ind w:left="0" w:firstLineChars="200" w:firstLine="560"/>
        <w:rPr>
          <w:rFonts w:ascii="Times New Roman" w:eastAsia="仿宋_GB2312"/>
          <w:bCs/>
          <w:sz w:val="28"/>
        </w:rPr>
      </w:pPr>
      <w:r>
        <w:rPr>
          <w:rFonts w:ascii="仿宋_GB2312" w:eastAsia="仿宋_GB2312" w:hint="eastAsia"/>
          <w:sz w:val="28"/>
          <w:szCs w:val="28"/>
        </w:rPr>
        <w:t>有多个</w:t>
      </w:r>
      <w:r>
        <w:rPr>
          <w:rFonts w:eastAsia="仿宋_GB2312" w:hint="eastAsia"/>
          <w:sz w:val="28"/>
        </w:rPr>
        <w:t>单位共同承担一个项目的，依托单位的项目申请人（或负责人）和合作研究单位参与者应当根据各自承担的研究任务分别编制预算，经所在单位科研、财务部门审核并签署意见后，由项目申请人（或负责人）汇总编报。</w:t>
      </w:r>
    </w:p>
    <w:p w:rsidR="003E720D" w:rsidRDefault="003E720D" w:rsidP="003E720D">
      <w:pPr>
        <w:pStyle w:val="31"/>
        <w:spacing w:line="360" w:lineRule="auto"/>
        <w:ind w:left="0" w:firstLineChars="200" w:firstLine="562"/>
        <w:rPr>
          <w:rFonts w:ascii="黑体" w:eastAsia="黑体" w:hAnsi="黑体"/>
          <w:b/>
          <w:bCs/>
          <w:sz w:val="28"/>
        </w:rPr>
      </w:pPr>
      <w:r>
        <w:rPr>
          <w:rFonts w:ascii="黑体" w:eastAsia="黑体" w:hAnsi="黑体" w:hint="eastAsia"/>
          <w:b/>
          <w:bCs/>
          <w:sz w:val="28"/>
        </w:rPr>
        <w:t>二、编制内容</w:t>
      </w:r>
    </w:p>
    <w:p w:rsidR="003E720D" w:rsidRDefault="003E720D" w:rsidP="003E720D">
      <w:pPr>
        <w:adjustRightInd w:val="0"/>
        <w:snapToGrid w:val="0"/>
        <w:spacing w:line="360" w:lineRule="auto"/>
        <w:ind w:firstLineChars="200" w:firstLine="560"/>
        <w:rPr>
          <w:rFonts w:eastAsia="仿宋_GB2312"/>
          <w:sz w:val="28"/>
        </w:rPr>
      </w:pPr>
      <w:r>
        <w:rPr>
          <w:rFonts w:eastAsia="仿宋_GB2312" w:hint="eastAsia"/>
          <w:sz w:val="28"/>
        </w:rPr>
        <w:t>根据科学基金项目资助方式的不同，项目预算表分为定额补助式预算表和成本补偿式预算表。重大项目和国家重大科研仪器研制项目填报成本补偿式预算表，其他各类科学基金项目填报定额补助式预算表。</w:t>
      </w:r>
    </w:p>
    <w:p w:rsidR="003E720D" w:rsidRDefault="003E720D" w:rsidP="003E720D">
      <w:pPr>
        <w:adjustRightInd w:val="0"/>
        <w:snapToGrid w:val="0"/>
        <w:spacing w:line="360" w:lineRule="auto"/>
        <w:ind w:firstLineChars="200" w:firstLine="560"/>
        <w:rPr>
          <w:rFonts w:eastAsia="仿宋_GB2312"/>
          <w:sz w:val="28"/>
        </w:rPr>
      </w:pPr>
      <w:r>
        <w:rPr>
          <w:rFonts w:eastAsia="仿宋_GB2312" w:hint="eastAsia"/>
          <w:sz w:val="28"/>
        </w:rPr>
        <w:t>定额补助式预算表包括《国家自然科学基金项目直接费用预算表》和《预算说明书》。</w:t>
      </w:r>
    </w:p>
    <w:p w:rsidR="003E720D" w:rsidRDefault="003E720D" w:rsidP="003E720D">
      <w:pPr>
        <w:adjustRightInd w:val="0"/>
        <w:snapToGrid w:val="0"/>
        <w:spacing w:line="360" w:lineRule="auto"/>
        <w:ind w:firstLineChars="200" w:firstLine="560"/>
        <w:rPr>
          <w:rFonts w:eastAsia="仿宋_GB2312"/>
          <w:sz w:val="28"/>
        </w:rPr>
      </w:pPr>
      <w:r>
        <w:rPr>
          <w:rFonts w:eastAsia="仿宋_GB2312" w:hint="eastAsia"/>
          <w:sz w:val="28"/>
        </w:rPr>
        <w:t>成本补偿式预算表包括《国家自然科学基金项目直接费用预算表》、《预算说明书》、《合作研究资金预算明细表》、《设备费预算明细表》、《测试化验加工费预算明细表》和《劳务费预算明细表》。</w:t>
      </w:r>
    </w:p>
    <w:p w:rsidR="003E720D" w:rsidRDefault="003E720D" w:rsidP="003E720D">
      <w:pPr>
        <w:snapToGrid w:val="0"/>
        <w:spacing w:line="360" w:lineRule="auto"/>
        <w:ind w:firstLineChars="200" w:firstLine="560"/>
        <w:rPr>
          <w:rFonts w:ascii="仿宋_GB2312" w:eastAsia="仿宋_GB2312"/>
          <w:color w:val="000000"/>
          <w:sz w:val="28"/>
          <w:szCs w:val="28"/>
        </w:rPr>
      </w:pPr>
      <w:r>
        <w:rPr>
          <w:rFonts w:ascii="仿宋_GB2312" w:eastAsia="仿宋_GB2312" w:hint="eastAsia"/>
          <w:color w:val="000000"/>
          <w:sz w:val="28"/>
          <w:szCs w:val="28"/>
        </w:rPr>
        <w:t>直接费用各科目如下：</w:t>
      </w:r>
    </w:p>
    <w:p w:rsidR="003E720D" w:rsidRDefault="003E720D" w:rsidP="003E720D">
      <w:pPr>
        <w:pStyle w:val="31"/>
        <w:spacing w:line="360" w:lineRule="auto"/>
        <w:ind w:left="0" w:firstLineChars="200" w:firstLine="562"/>
        <w:rPr>
          <w:rFonts w:ascii="仿宋_GB2312" w:eastAsia="仿宋_GB2312"/>
          <w:sz w:val="28"/>
          <w:szCs w:val="28"/>
        </w:rPr>
      </w:pPr>
      <w:r>
        <w:rPr>
          <w:rFonts w:ascii="仿宋_GB2312" w:eastAsia="仿宋_GB2312" w:hint="eastAsia"/>
          <w:b/>
          <w:sz w:val="28"/>
          <w:szCs w:val="28"/>
        </w:rPr>
        <w:t>1.设备费</w:t>
      </w:r>
      <w:r>
        <w:rPr>
          <w:rFonts w:ascii="仿宋_GB2312" w:eastAsia="仿宋_GB2312" w:hint="eastAsia"/>
          <w:sz w:val="28"/>
          <w:szCs w:val="28"/>
        </w:rPr>
        <w:t>，是指在项目研究过程中购置或试制专用仪器设备，对现有仪器设备进行升级改造，以及租赁外单位仪器设备而发生的费用。</w:t>
      </w:r>
    </w:p>
    <w:p w:rsidR="003E720D" w:rsidRDefault="003E720D" w:rsidP="003E720D">
      <w:pPr>
        <w:snapToGrid w:val="0"/>
        <w:spacing w:line="360" w:lineRule="auto"/>
        <w:ind w:firstLineChars="200" w:firstLine="560"/>
        <w:rPr>
          <w:rFonts w:ascii="仿宋_GB2312" w:eastAsia="仿宋_GB2312"/>
          <w:sz w:val="28"/>
          <w:szCs w:val="28"/>
        </w:rPr>
      </w:pPr>
      <w:r>
        <w:rPr>
          <w:rFonts w:ascii="仿宋_GB2312" w:eastAsia="仿宋_GB2312" w:hint="eastAsia"/>
          <w:sz w:val="28"/>
          <w:szCs w:val="28"/>
        </w:rPr>
        <w:lastRenderedPageBreak/>
        <w:t>对仪器设备鼓励共享、试制、租赁以及对现有仪器设备进行升级改造，原则上不得购置，确有必要购置的，应当对拟购置设备的必要性、现有同样设备的利用情况以及购置设备的开放共享方案等进行单独说明。</w:t>
      </w:r>
    </w:p>
    <w:p w:rsidR="003E720D" w:rsidRDefault="003E720D" w:rsidP="003E720D">
      <w:pPr>
        <w:adjustRightInd w:val="0"/>
        <w:snapToGrid w:val="0"/>
        <w:spacing w:line="360" w:lineRule="auto"/>
        <w:ind w:firstLineChars="200" w:firstLine="560"/>
        <w:rPr>
          <w:rFonts w:eastAsia="仿宋_GB2312"/>
          <w:sz w:val="28"/>
        </w:rPr>
      </w:pPr>
      <w:r>
        <w:rPr>
          <w:rFonts w:eastAsia="仿宋_GB2312" w:hint="eastAsia"/>
          <w:sz w:val="28"/>
        </w:rPr>
        <w:t>定额补助式项目要对单笔总额</w:t>
      </w:r>
      <w:r>
        <w:rPr>
          <w:rFonts w:eastAsia="仿宋_GB2312"/>
          <w:sz w:val="28"/>
        </w:rPr>
        <w:t>10</w:t>
      </w:r>
      <w:r>
        <w:rPr>
          <w:rFonts w:eastAsia="仿宋_GB2312" w:hint="eastAsia"/>
          <w:sz w:val="28"/>
        </w:rPr>
        <w:t>万元（含）以上的设备费进行单独说明；成本补偿式项目要填报《设备费预算明细表》，对单笔总额</w:t>
      </w:r>
      <w:r>
        <w:rPr>
          <w:rFonts w:eastAsia="仿宋_GB2312"/>
          <w:sz w:val="28"/>
        </w:rPr>
        <w:t>10</w:t>
      </w:r>
      <w:r>
        <w:rPr>
          <w:rFonts w:eastAsia="仿宋_GB2312" w:hint="eastAsia"/>
          <w:sz w:val="28"/>
        </w:rPr>
        <w:t>万元（含）以上的设备费进行单独说明。</w:t>
      </w:r>
    </w:p>
    <w:p w:rsidR="003E720D" w:rsidRDefault="003E720D" w:rsidP="003E720D">
      <w:pPr>
        <w:adjustRightInd w:val="0"/>
        <w:snapToGrid w:val="0"/>
        <w:spacing w:line="360" w:lineRule="auto"/>
        <w:ind w:firstLineChars="200" w:firstLine="560"/>
        <w:rPr>
          <w:rFonts w:eastAsia="仿宋_GB2312"/>
          <w:sz w:val="28"/>
        </w:rPr>
      </w:pPr>
      <w:r>
        <w:rPr>
          <w:rFonts w:eastAsia="仿宋_GB2312" w:hint="eastAsia"/>
          <w:sz w:val="28"/>
        </w:rPr>
        <w:t>设备费预算一般不予调增。</w:t>
      </w:r>
    </w:p>
    <w:p w:rsidR="003E720D" w:rsidRDefault="003E720D" w:rsidP="003E720D">
      <w:pPr>
        <w:snapToGrid w:val="0"/>
        <w:spacing w:line="360" w:lineRule="auto"/>
        <w:ind w:firstLineChars="200" w:firstLine="562"/>
        <w:rPr>
          <w:rFonts w:eastAsia="仿宋_GB2312"/>
          <w:sz w:val="28"/>
        </w:rPr>
      </w:pPr>
      <w:r>
        <w:rPr>
          <w:rFonts w:eastAsia="仿宋_GB2312"/>
          <w:b/>
          <w:sz w:val="28"/>
        </w:rPr>
        <w:t>2.</w:t>
      </w:r>
      <w:r>
        <w:rPr>
          <w:rFonts w:eastAsia="仿宋_GB2312" w:hint="eastAsia"/>
          <w:b/>
          <w:sz w:val="28"/>
        </w:rPr>
        <w:t>材料费</w:t>
      </w:r>
      <w:r>
        <w:rPr>
          <w:rFonts w:eastAsia="仿宋_GB2312" w:hint="eastAsia"/>
          <w:sz w:val="28"/>
        </w:rPr>
        <w:t>，是指在项目研究过程中消耗的各种原材料、辅助材料、低值易耗品等的采购及运输、装卸、整理等费用。</w:t>
      </w:r>
    </w:p>
    <w:p w:rsidR="003E720D" w:rsidRDefault="003E720D" w:rsidP="003E720D">
      <w:pPr>
        <w:pStyle w:val="31"/>
        <w:spacing w:line="360" w:lineRule="auto"/>
        <w:ind w:left="0" w:firstLine="0"/>
        <w:rPr>
          <w:rFonts w:ascii="仿宋_GB2312" w:eastAsia="仿宋_GB2312"/>
          <w:sz w:val="28"/>
          <w:szCs w:val="28"/>
        </w:rPr>
      </w:pPr>
      <w:r>
        <w:rPr>
          <w:rFonts w:ascii="仿宋_GB2312" w:eastAsia="仿宋_GB2312" w:hint="eastAsia"/>
          <w:sz w:val="28"/>
          <w:szCs w:val="28"/>
        </w:rPr>
        <w:t xml:space="preserve">    </w:t>
      </w:r>
      <w:r>
        <w:rPr>
          <w:rFonts w:ascii="仿宋_GB2312" w:eastAsia="仿宋_GB2312" w:hint="eastAsia"/>
          <w:b/>
          <w:sz w:val="28"/>
          <w:szCs w:val="28"/>
        </w:rPr>
        <w:t>3.测试化验加工费</w:t>
      </w:r>
      <w:r>
        <w:rPr>
          <w:rFonts w:ascii="仿宋_GB2312" w:eastAsia="仿宋_GB2312" w:hint="eastAsia"/>
          <w:sz w:val="28"/>
          <w:szCs w:val="28"/>
        </w:rPr>
        <w:t>，是指在项目研究过程中支付给外单位（包括依托单位内部独立经济核算单位）的检验、测试、化验及加工等费用。</w:t>
      </w:r>
    </w:p>
    <w:p w:rsidR="003E720D" w:rsidRDefault="003E720D" w:rsidP="003E720D">
      <w:pPr>
        <w:adjustRightInd w:val="0"/>
        <w:snapToGrid w:val="0"/>
        <w:spacing w:line="360" w:lineRule="auto"/>
        <w:ind w:firstLineChars="200" w:firstLine="560"/>
        <w:rPr>
          <w:rFonts w:eastAsia="仿宋_GB2312"/>
          <w:sz w:val="28"/>
        </w:rPr>
      </w:pPr>
      <w:r>
        <w:rPr>
          <w:rFonts w:eastAsia="仿宋_GB2312" w:hint="eastAsia"/>
          <w:sz w:val="28"/>
        </w:rPr>
        <w:t>成本补偿式项目要填报《测试化验加工费预算明细表》，并对单笔总额</w:t>
      </w:r>
      <w:r>
        <w:rPr>
          <w:rFonts w:eastAsia="仿宋_GB2312"/>
          <w:sz w:val="28"/>
        </w:rPr>
        <w:t>10</w:t>
      </w:r>
      <w:r>
        <w:rPr>
          <w:rFonts w:eastAsia="仿宋_GB2312" w:hint="eastAsia"/>
          <w:sz w:val="28"/>
        </w:rPr>
        <w:t>万元（含）以上的测试化验加工费进行单独说明。</w:t>
      </w:r>
    </w:p>
    <w:p w:rsidR="003E720D" w:rsidRDefault="003E720D" w:rsidP="003E720D">
      <w:pPr>
        <w:pStyle w:val="31"/>
        <w:spacing w:line="360" w:lineRule="auto"/>
        <w:ind w:left="0" w:firstLine="0"/>
        <w:rPr>
          <w:rFonts w:ascii="仿宋_GB2312" w:eastAsia="仿宋_GB2312"/>
          <w:sz w:val="28"/>
          <w:szCs w:val="28"/>
        </w:rPr>
      </w:pPr>
      <w:r>
        <w:rPr>
          <w:rFonts w:ascii="仿宋_GB2312" w:eastAsia="仿宋_GB2312" w:hint="eastAsia"/>
          <w:sz w:val="28"/>
          <w:szCs w:val="28"/>
        </w:rPr>
        <w:t xml:space="preserve">    </w:t>
      </w:r>
      <w:r>
        <w:rPr>
          <w:rFonts w:ascii="仿宋_GB2312" w:eastAsia="仿宋_GB2312" w:hint="eastAsia"/>
          <w:b/>
          <w:sz w:val="28"/>
          <w:szCs w:val="28"/>
        </w:rPr>
        <w:t>4.燃料动力费</w:t>
      </w:r>
      <w:r>
        <w:rPr>
          <w:rFonts w:ascii="仿宋_GB2312" w:eastAsia="仿宋_GB2312" w:hint="eastAsia"/>
          <w:sz w:val="28"/>
          <w:szCs w:val="28"/>
        </w:rPr>
        <w:t>，是指在项目研究过程中相关大型仪器设备、专用科学装置等运行发生的可以单独计量的水、电、气、燃料消耗费用等。</w:t>
      </w:r>
    </w:p>
    <w:p w:rsidR="003E720D" w:rsidRDefault="003E720D" w:rsidP="003E720D">
      <w:pPr>
        <w:pStyle w:val="12"/>
        <w:autoSpaceDE w:val="0"/>
        <w:autoSpaceDN w:val="0"/>
        <w:spacing w:line="360" w:lineRule="auto"/>
        <w:ind w:firstLine="560"/>
        <w:rPr>
          <w:rFonts w:ascii="仿宋_GB2312" w:eastAsia="仿宋_GB2312"/>
          <w:sz w:val="28"/>
          <w:szCs w:val="28"/>
        </w:rPr>
      </w:pPr>
      <w:r>
        <w:rPr>
          <w:rFonts w:ascii="仿宋_GB2312" w:eastAsia="仿宋_GB2312" w:hint="eastAsia"/>
          <w:sz w:val="28"/>
          <w:szCs w:val="28"/>
        </w:rPr>
        <w:t>单独计量可以是单独装表计量，也可以根据仪器设备、科学装置等的能耗工时进行计算确定。要注意与间接费用中水、电、气、暖消耗的区别。</w:t>
      </w:r>
    </w:p>
    <w:p w:rsidR="003E720D" w:rsidRDefault="003E720D" w:rsidP="003E720D">
      <w:pPr>
        <w:pStyle w:val="31"/>
        <w:spacing w:line="360" w:lineRule="auto"/>
        <w:ind w:left="0" w:firstLineChars="200" w:firstLine="562"/>
        <w:rPr>
          <w:rFonts w:eastAsia="仿宋_GB2312"/>
          <w:sz w:val="28"/>
        </w:rPr>
      </w:pPr>
      <w:r>
        <w:rPr>
          <w:rFonts w:ascii="仿宋_GB2312" w:eastAsia="仿宋_GB2312" w:hint="eastAsia"/>
          <w:b/>
          <w:sz w:val="28"/>
          <w:szCs w:val="28"/>
        </w:rPr>
        <w:t>5.差旅/会议/国际合作与交流费</w:t>
      </w:r>
      <w:r>
        <w:rPr>
          <w:rFonts w:ascii="仿宋_GB2312" w:eastAsia="仿宋_GB2312" w:hint="eastAsia"/>
          <w:sz w:val="28"/>
          <w:szCs w:val="28"/>
        </w:rPr>
        <w:t>，是指在项目研究过程中开展科学实验（试验）、科学考察、业务调研、学术交流等所发生的外埠差旅费、市内交通费用；为了组织开展学术研讨、咨询以及协调项目研究工作等活动而发生的会议费用；以及项目研究人员出国及赴港澳台、外国专家来华及港澳台专家来内地工作的费用。本科目不超过直接费用10%的，不需要提供预算测算依据。</w:t>
      </w:r>
    </w:p>
    <w:p w:rsidR="003E720D" w:rsidRDefault="003E720D" w:rsidP="003E720D">
      <w:pPr>
        <w:pStyle w:val="31"/>
        <w:spacing w:line="360" w:lineRule="auto"/>
        <w:ind w:left="0" w:firstLineChars="200" w:firstLine="562"/>
        <w:rPr>
          <w:rFonts w:ascii="仿宋_GB2312" w:eastAsia="仿宋_GB2312"/>
          <w:sz w:val="28"/>
          <w:szCs w:val="28"/>
        </w:rPr>
      </w:pPr>
      <w:r>
        <w:rPr>
          <w:rFonts w:ascii="仿宋_GB2312" w:eastAsia="仿宋_GB2312" w:hint="eastAsia"/>
          <w:b/>
          <w:sz w:val="28"/>
          <w:szCs w:val="28"/>
        </w:rPr>
        <w:lastRenderedPageBreak/>
        <w:t>6.出版/文献/信息传播/知识产权事务费</w:t>
      </w:r>
      <w:r>
        <w:rPr>
          <w:rFonts w:ascii="仿宋_GB2312" w:eastAsia="仿宋_GB2312" w:hint="eastAsia"/>
          <w:sz w:val="28"/>
          <w:szCs w:val="28"/>
        </w:rPr>
        <w:t>，是指在项目研究过程中，需要支付的出版费、资料费、专用软件购买费、文献检索费、专业通信费、专利申请及其他知识产权事务等费用。</w:t>
      </w:r>
    </w:p>
    <w:p w:rsidR="003E720D" w:rsidRDefault="003E720D" w:rsidP="003E720D">
      <w:pPr>
        <w:pStyle w:val="31"/>
        <w:spacing w:line="360" w:lineRule="auto"/>
        <w:ind w:left="0" w:firstLineChars="200" w:firstLine="562"/>
        <w:rPr>
          <w:rFonts w:ascii="仿宋_GB2312" w:eastAsia="仿宋_GB2312"/>
          <w:sz w:val="28"/>
          <w:szCs w:val="28"/>
        </w:rPr>
      </w:pPr>
      <w:r>
        <w:rPr>
          <w:rFonts w:ascii="仿宋_GB2312" w:eastAsia="仿宋_GB2312" w:hint="eastAsia"/>
          <w:b/>
          <w:sz w:val="28"/>
          <w:szCs w:val="28"/>
        </w:rPr>
        <w:t>7.劳务费</w:t>
      </w:r>
      <w:r>
        <w:rPr>
          <w:rFonts w:ascii="仿宋_GB2312" w:eastAsia="仿宋_GB2312" w:hint="eastAsia"/>
          <w:sz w:val="28"/>
          <w:szCs w:val="28"/>
        </w:rPr>
        <w:t>，是指在项目研究过程中支付给参与项目研究的研究生、博士后、访问学者以及项目聘用的研究人员、科研辅助人员等的劳务费用，以及项目聘用人员的社会保险补助费用。</w:t>
      </w:r>
    </w:p>
    <w:p w:rsidR="003E720D" w:rsidRDefault="003E720D" w:rsidP="003E720D">
      <w:pPr>
        <w:pStyle w:val="31"/>
        <w:spacing w:line="360" w:lineRule="auto"/>
        <w:ind w:left="0" w:firstLineChars="200" w:firstLine="560"/>
        <w:rPr>
          <w:rFonts w:ascii="仿宋_GB2312" w:eastAsia="仿宋_GB2312"/>
          <w:sz w:val="28"/>
          <w:szCs w:val="28"/>
        </w:rPr>
      </w:pPr>
      <w:r>
        <w:rPr>
          <w:rFonts w:ascii="仿宋_GB2312" w:eastAsia="仿宋_GB2312" w:hint="eastAsia"/>
          <w:sz w:val="28"/>
          <w:szCs w:val="28"/>
        </w:rPr>
        <w:t>项目聘用人员的劳务费开支标准，参照当地科学研究和技术服务业从业人员平均工资水平，根据其在项目研究中承担的工作任务确定。</w:t>
      </w:r>
    </w:p>
    <w:p w:rsidR="003E720D" w:rsidRDefault="003E720D" w:rsidP="003E720D">
      <w:pPr>
        <w:pStyle w:val="31"/>
        <w:spacing w:line="360" w:lineRule="auto"/>
        <w:ind w:left="0" w:firstLineChars="200" w:firstLine="560"/>
        <w:rPr>
          <w:rFonts w:ascii="仿宋_GB2312" w:eastAsia="仿宋_GB2312"/>
          <w:sz w:val="28"/>
          <w:szCs w:val="28"/>
        </w:rPr>
      </w:pPr>
      <w:r>
        <w:rPr>
          <w:rFonts w:ascii="仿宋_GB2312" w:eastAsia="仿宋_GB2312" w:hint="eastAsia"/>
          <w:sz w:val="28"/>
          <w:szCs w:val="28"/>
        </w:rPr>
        <w:t>成本补偿式项目要填报《劳务费预算明细表》。</w:t>
      </w:r>
    </w:p>
    <w:p w:rsidR="003E720D" w:rsidRDefault="003E720D" w:rsidP="003E720D">
      <w:pPr>
        <w:pStyle w:val="31"/>
        <w:spacing w:line="360" w:lineRule="auto"/>
        <w:ind w:left="0" w:firstLineChars="200" w:firstLine="560"/>
        <w:rPr>
          <w:rFonts w:ascii="仿宋_GB2312" w:eastAsia="仿宋_GB2312"/>
          <w:sz w:val="28"/>
          <w:szCs w:val="28"/>
        </w:rPr>
      </w:pPr>
      <w:r>
        <w:rPr>
          <w:rFonts w:ascii="仿宋_GB2312" w:eastAsia="仿宋_GB2312" w:hint="eastAsia"/>
          <w:sz w:val="28"/>
          <w:szCs w:val="28"/>
        </w:rPr>
        <w:t>劳务费预算一般不予调增。</w:t>
      </w:r>
    </w:p>
    <w:p w:rsidR="003E720D" w:rsidRDefault="003E720D" w:rsidP="003E720D">
      <w:pPr>
        <w:pStyle w:val="31"/>
        <w:spacing w:line="360" w:lineRule="auto"/>
        <w:ind w:left="0" w:firstLineChars="200" w:firstLine="562"/>
        <w:rPr>
          <w:rFonts w:ascii="仿宋_GB2312" w:eastAsia="仿宋_GB2312"/>
          <w:sz w:val="28"/>
          <w:szCs w:val="28"/>
        </w:rPr>
      </w:pPr>
      <w:r>
        <w:rPr>
          <w:rFonts w:ascii="仿宋_GB2312" w:eastAsia="仿宋_GB2312" w:hint="eastAsia"/>
          <w:b/>
          <w:sz w:val="28"/>
          <w:szCs w:val="28"/>
        </w:rPr>
        <w:t>8.专家咨询费</w:t>
      </w:r>
      <w:r>
        <w:rPr>
          <w:rFonts w:ascii="仿宋_GB2312" w:eastAsia="仿宋_GB2312" w:hint="eastAsia"/>
          <w:sz w:val="28"/>
          <w:szCs w:val="28"/>
        </w:rPr>
        <w:t>，是指在项目研究过程中支付给临时聘请的咨询专家的费用。</w:t>
      </w:r>
    </w:p>
    <w:p w:rsidR="003E720D" w:rsidRDefault="003E720D" w:rsidP="003E720D">
      <w:pPr>
        <w:pStyle w:val="31"/>
        <w:spacing w:line="360" w:lineRule="auto"/>
        <w:ind w:left="0" w:firstLineChars="200" w:firstLine="560"/>
        <w:rPr>
          <w:rFonts w:ascii="仿宋_GB2312" w:eastAsia="仿宋_GB2312"/>
          <w:sz w:val="28"/>
          <w:szCs w:val="28"/>
        </w:rPr>
      </w:pPr>
      <w:r>
        <w:rPr>
          <w:rFonts w:ascii="仿宋_GB2312" w:eastAsia="仿宋_GB2312" w:hint="eastAsia"/>
          <w:sz w:val="28"/>
          <w:szCs w:val="28"/>
        </w:rPr>
        <w:t>专家咨询费标准按国家有关规定执行。</w:t>
      </w:r>
    </w:p>
    <w:p w:rsidR="003E720D" w:rsidRDefault="003E720D" w:rsidP="003E720D">
      <w:pPr>
        <w:pStyle w:val="31"/>
        <w:spacing w:line="360" w:lineRule="auto"/>
        <w:ind w:left="0" w:firstLineChars="200" w:firstLine="560"/>
        <w:rPr>
          <w:rFonts w:ascii="仿宋_GB2312" w:eastAsia="仿宋_GB2312"/>
          <w:sz w:val="28"/>
          <w:szCs w:val="28"/>
        </w:rPr>
      </w:pPr>
      <w:r>
        <w:rPr>
          <w:rFonts w:ascii="仿宋_GB2312" w:eastAsia="仿宋_GB2312" w:hint="eastAsia"/>
          <w:sz w:val="28"/>
          <w:szCs w:val="28"/>
        </w:rPr>
        <w:t>专家咨询费预算一般不予调增。</w:t>
      </w:r>
    </w:p>
    <w:p w:rsidR="003E720D" w:rsidRDefault="003E720D" w:rsidP="003E720D">
      <w:pPr>
        <w:pStyle w:val="31"/>
        <w:spacing w:line="360" w:lineRule="auto"/>
        <w:ind w:left="0" w:firstLineChars="200" w:firstLine="562"/>
        <w:rPr>
          <w:rFonts w:ascii="仿宋_GB2312" w:eastAsia="仿宋_GB2312"/>
          <w:sz w:val="28"/>
          <w:szCs w:val="28"/>
        </w:rPr>
      </w:pPr>
      <w:r>
        <w:rPr>
          <w:rFonts w:ascii="仿宋_GB2312" w:eastAsia="仿宋_GB2312" w:hint="eastAsia"/>
          <w:b/>
          <w:sz w:val="28"/>
          <w:szCs w:val="28"/>
        </w:rPr>
        <w:t>9.其他支出</w:t>
      </w:r>
      <w:r>
        <w:rPr>
          <w:rFonts w:ascii="仿宋_GB2312" w:eastAsia="仿宋_GB2312" w:hint="eastAsia"/>
          <w:sz w:val="28"/>
          <w:szCs w:val="28"/>
        </w:rPr>
        <w:t>，是指在项目研究过程中发生的除上述费用之外的其他支出。</w:t>
      </w:r>
    </w:p>
    <w:p w:rsidR="003E720D" w:rsidRDefault="003E720D" w:rsidP="003E720D">
      <w:pPr>
        <w:pStyle w:val="31"/>
        <w:spacing w:line="360" w:lineRule="auto"/>
        <w:ind w:left="0" w:firstLineChars="200" w:firstLine="560"/>
        <w:rPr>
          <w:rFonts w:ascii="仿宋_GB2312" w:eastAsia="仿宋_GB2312"/>
          <w:sz w:val="28"/>
          <w:szCs w:val="28"/>
        </w:rPr>
      </w:pPr>
      <w:r>
        <w:rPr>
          <w:rFonts w:ascii="仿宋_GB2312" w:eastAsia="仿宋_GB2312" w:hint="eastAsia"/>
          <w:sz w:val="28"/>
          <w:szCs w:val="28"/>
        </w:rPr>
        <w:t>其他支出应当在申请预算时单独列示，单独核定。</w:t>
      </w:r>
    </w:p>
    <w:p w:rsidR="003E720D" w:rsidRDefault="003E720D" w:rsidP="003E720D">
      <w:pPr>
        <w:adjustRightInd w:val="0"/>
        <w:snapToGrid w:val="0"/>
        <w:spacing w:line="360" w:lineRule="auto"/>
        <w:ind w:left="9" w:firstLineChars="200" w:firstLine="562"/>
        <w:rPr>
          <w:rFonts w:ascii="黑体" w:eastAsia="黑体"/>
          <w:b/>
          <w:sz w:val="28"/>
        </w:rPr>
      </w:pPr>
      <w:r>
        <w:rPr>
          <w:rFonts w:ascii="黑体" w:eastAsia="黑体" w:hint="eastAsia"/>
          <w:b/>
          <w:sz w:val="28"/>
        </w:rPr>
        <w:t>三、编制的规范性要求</w:t>
      </w:r>
    </w:p>
    <w:p w:rsidR="003E720D" w:rsidRDefault="003E720D" w:rsidP="003E720D">
      <w:pPr>
        <w:adjustRightInd w:val="0"/>
        <w:snapToGrid w:val="0"/>
        <w:spacing w:line="360" w:lineRule="auto"/>
        <w:ind w:firstLineChars="200" w:firstLine="560"/>
        <w:rPr>
          <w:rFonts w:eastAsia="仿宋_GB2312"/>
          <w:sz w:val="28"/>
        </w:rPr>
      </w:pPr>
      <w:r>
        <w:rPr>
          <w:rFonts w:ascii="仿宋_GB2312" w:eastAsia="仿宋_GB2312" w:hint="eastAsia"/>
          <w:sz w:val="28"/>
          <w:szCs w:val="28"/>
        </w:rPr>
        <w:t>1.</w:t>
      </w:r>
      <w:r>
        <w:rPr>
          <w:rFonts w:eastAsia="仿宋_GB2312" w:hint="eastAsia"/>
          <w:sz w:val="28"/>
        </w:rPr>
        <w:t>合作研究应当签订合作研究协议（或合同），并在预算说明书中对合作研究单位资质及拟外拨资金进行重点说明。项目实施过程中，依托单位应当按照预算和协议（或合同）转拨合作研究单位资金。</w:t>
      </w:r>
    </w:p>
    <w:p w:rsidR="003E720D" w:rsidRDefault="003E720D" w:rsidP="003E720D">
      <w:pPr>
        <w:adjustRightInd w:val="0"/>
        <w:snapToGrid w:val="0"/>
        <w:spacing w:line="360" w:lineRule="auto"/>
        <w:ind w:firstLineChars="200" w:firstLine="560"/>
        <w:rPr>
          <w:rFonts w:eastAsia="仿宋_GB2312"/>
          <w:sz w:val="28"/>
        </w:rPr>
      </w:pPr>
      <w:r>
        <w:rPr>
          <w:rFonts w:eastAsia="仿宋_GB2312" w:hint="eastAsia"/>
          <w:sz w:val="28"/>
        </w:rPr>
        <w:t>成本补偿式项目要填报《合作研究资金预算明细表》。</w:t>
      </w:r>
    </w:p>
    <w:p w:rsidR="003E720D" w:rsidRDefault="003E720D" w:rsidP="003E720D">
      <w:pPr>
        <w:adjustRightInd w:val="0"/>
        <w:snapToGrid w:val="0"/>
        <w:spacing w:line="360" w:lineRule="auto"/>
        <w:ind w:firstLineChars="200" w:firstLine="560"/>
        <w:rPr>
          <w:rFonts w:eastAsia="仿宋_GB2312"/>
          <w:sz w:val="28"/>
        </w:rPr>
      </w:pPr>
      <w:r>
        <w:rPr>
          <w:rFonts w:eastAsia="仿宋_GB2312"/>
          <w:sz w:val="28"/>
        </w:rPr>
        <w:t>2.</w:t>
      </w:r>
      <w:r>
        <w:rPr>
          <w:rFonts w:eastAsia="仿宋_GB2312" w:hint="eastAsia"/>
          <w:sz w:val="28"/>
        </w:rPr>
        <w:t>预算数据以“万元”为单位，精确到小数点后面两位。各类标准或单价以“元”为单位，精确到个位。外币需按人民银行公布的即期汇率折合成人民币。</w:t>
      </w:r>
    </w:p>
    <w:p w:rsidR="003E720D" w:rsidRDefault="003E720D" w:rsidP="003E720D">
      <w:pPr>
        <w:spacing w:line="560" w:lineRule="exact"/>
        <w:ind w:firstLineChars="200" w:firstLine="522"/>
        <w:rPr>
          <w:rFonts w:ascii="仿宋_GB2312" w:eastAsia="仿宋_GB2312" w:hAnsi="仿宋"/>
          <w:b/>
          <w:spacing w:val="-10"/>
          <w:sz w:val="28"/>
          <w:szCs w:val="28"/>
        </w:rPr>
      </w:pPr>
    </w:p>
    <w:p w:rsidR="003E720D" w:rsidRDefault="003E720D" w:rsidP="003E720D">
      <w:pPr>
        <w:spacing w:line="560" w:lineRule="exact"/>
        <w:ind w:firstLineChars="200" w:firstLine="522"/>
        <w:rPr>
          <w:rFonts w:ascii="仿宋_GB2312" w:eastAsia="仿宋_GB2312" w:hAnsi="仿宋"/>
          <w:spacing w:val="-10"/>
          <w:sz w:val="28"/>
          <w:szCs w:val="28"/>
        </w:rPr>
      </w:pPr>
      <w:r>
        <w:rPr>
          <w:rFonts w:ascii="仿宋_GB2312" w:eastAsia="仿宋_GB2312" w:hAnsi="仿宋" w:hint="eastAsia"/>
          <w:b/>
          <w:spacing w:val="-10"/>
          <w:sz w:val="28"/>
          <w:szCs w:val="28"/>
        </w:rPr>
        <w:t>咨询电话</w:t>
      </w:r>
      <w:r>
        <w:rPr>
          <w:rFonts w:ascii="仿宋_GB2312" w:eastAsia="仿宋_GB2312" w:hAnsi="仿宋" w:hint="eastAsia"/>
          <w:spacing w:val="-10"/>
          <w:sz w:val="28"/>
          <w:szCs w:val="28"/>
        </w:rPr>
        <w:t>：国家自然科学基金委员会财务局</w:t>
      </w:r>
    </w:p>
    <w:p w:rsidR="003E720D" w:rsidRDefault="003E720D" w:rsidP="003E720D">
      <w:pPr>
        <w:spacing w:line="560" w:lineRule="exact"/>
        <w:ind w:firstLineChars="200" w:firstLine="520"/>
        <w:rPr>
          <w:rFonts w:ascii="仿宋_GB2312" w:eastAsia="仿宋_GB2312" w:hAnsi="仿宋"/>
          <w:spacing w:val="-10"/>
          <w:sz w:val="28"/>
          <w:szCs w:val="28"/>
        </w:rPr>
      </w:pPr>
      <w:r>
        <w:rPr>
          <w:rFonts w:ascii="仿宋_GB2312" w:eastAsia="仿宋_GB2312" w:hAnsi="仿宋" w:hint="eastAsia"/>
          <w:spacing w:val="-10"/>
          <w:sz w:val="28"/>
          <w:szCs w:val="28"/>
        </w:rPr>
        <w:t>定额补助类：010-62327225/9112/6760</w:t>
      </w:r>
    </w:p>
    <w:p w:rsidR="003E720D" w:rsidRDefault="003E720D" w:rsidP="003E720D">
      <w:pPr>
        <w:spacing w:line="560" w:lineRule="exact"/>
        <w:ind w:firstLineChars="200" w:firstLine="520"/>
        <w:rPr>
          <w:rFonts w:ascii="仿宋_GB2312" w:eastAsia="仿宋_GB2312" w:hAnsi="仿宋"/>
          <w:spacing w:val="-10"/>
          <w:sz w:val="28"/>
          <w:szCs w:val="28"/>
        </w:rPr>
      </w:pPr>
      <w:r>
        <w:rPr>
          <w:rFonts w:ascii="仿宋_GB2312" w:eastAsia="仿宋_GB2312" w:hAnsi="仿宋" w:hint="eastAsia"/>
          <w:spacing w:val="-10"/>
          <w:sz w:val="28"/>
          <w:szCs w:val="28"/>
        </w:rPr>
        <w:t>成本补偿类：010-62326460/8485/6585</w:t>
      </w:r>
    </w:p>
    <w:p w:rsidR="003E720D" w:rsidRDefault="003E720D" w:rsidP="003E720D">
      <w:pPr>
        <w:adjustRightInd w:val="0"/>
        <w:snapToGrid w:val="0"/>
        <w:spacing w:line="360" w:lineRule="auto"/>
        <w:ind w:firstLineChars="200" w:firstLine="560"/>
        <w:rPr>
          <w:rFonts w:eastAsia="仿宋_GB2312"/>
          <w:sz w:val="28"/>
        </w:rPr>
      </w:pPr>
    </w:p>
    <w:p w:rsidR="003E720D" w:rsidRDefault="003E720D" w:rsidP="003E720D">
      <w:pPr>
        <w:adjustRightInd w:val="0"/>
        <w:snapToGrid w:val="0"/>
        <w:spacing w:line="360" w:lineRule="auto"/>
        <w:ind w:firstLineChars="200" w:firstLine="560"/>
        <w:rPr>
          <w:rFonts w:eastAsia="仿宋_GB2312"/>
          <w:sz w:val="28"/>
        </w:rPr>
      </w:pPr>
      <w:r>
        <w:rPr>
          <w:rFonts w:eastAsia="仿宋_GB2312" w:hint="eastAsia"/>
          <w:sz w:val="28"/>
        </w:rPr>
        <w:t>附件：</w:t>
      </w:r>
      <w:r>
        <w:rPr>
          <w:rFonts w:eastAsia="仿宋_GB2312"/>
          <w:sz w:val="28"/>
        </w:rPr>
        <w:t>1.</w:t>
      </w:r>
      <w:r>
        <w:rPr>
          <w:rFonts w:eastAsia="仿宋_GB2312" w:hint="eastAsia"/>
          <w:sz w:val="28"/>
        </w:rPr>
        <w:t>国家自然科学基金项目直接费用预算表（定额补助）</w:t>
      </w:r>
    </w:p>
    <w:p w:rsidR="003E720D" w:rsidRDefault="003E720D" w:rsidP="003E720D">
      <w:pPr>
        <w:adjustRightInd w:val="0"/>
        <w:snapToGrid w:val="0"/>
        <w:spacing w:line="360" w:lineRule="auto"/>
        <w:ind w:firstLineChars="200" w:firstLine="560"/>
        <w:rPr>
          <w:rFonts w:eastAsia="仿宋_GB2312"/>
          <w:sz w:val="28"/>
        </w:rPr>
      </w:pPr>
      <w:r>
        <w:rPr>
          <w:rFonts w:eastAsia="仿宋_GB2312"/>
          <w:sz w:val="28"/>
        </w:rPr>
        <w:t xml:space="preserve">      2.</w:t>
      </w:r>
      <w:r>
        <w:rPr>
          <w:rFonts w:eastAsia="仿宋_GB2312" w:hint="eastAsia"/>
          <w:sz w:val="28"/>
        </w:rPr>
        <w:t>国家自然科学基金项目直接费用预算表（成本补偿）</w:t>
      </w:r>
    </w:p>
    <w:p w:rsidR="003E720D" w:rsidRDefault="003E720D" w:rsidP="003E720D">
      <w:pPr>
        <w:widowControl/>
        <w:spacing w:line="360" w:lineRule="auto"/>
        <w:jc w:val="left"/>
        <w:rPr>
          <w:rFonts w:eastAsia="仿宋_GB2312"/>
          <w:sz w:val="28"/>
        </w:rPr>
        <w:sectPr w:rsidR="003E720D">
          <w:pgSz w:w="11906" w:h="16838"/>
          <w:pgMar w:top="1440" w:right="1800" w:bottom="1440" w:left="1800" w:header="851" w:footer="992" w:gutter="0"/>
          <w:cols w:space="720"/>
          <w:docGrid w:type="lines" w:linePitch="312"/>
        </w:sectPr>
      </w:pPr>
    </w:p>
    <w:p w:rsidR="003E720D" w:rsidRDefault="003E720D" w:rsidP="003E720D">
      <w:pPr>
        <w:autoSpaceDE w:val="0"/>
        <w:autoSpaceDN w:val="0"/>
        <w:spacing w:line="360" w:lineRule="auto"/>
        <w:rPr>
          <w:rFonts w:eastAsia="黑体"/>
          <w:b/>
          <w:sz w:val="28"/>
          <w:szCs w:val="28"/>
        </w:rPr>
      </w:pPr>
      <w:r>
        <w:rPr>
          <w:rFonts w:eastAsia="黑体" w:hint="eastAsia"/>
          <w:b/>
          <w:sz w:val="28"/>
          <w:szCs w:val="28"/>
        </w:rPr>
        <w:lastRenderedPageBreak/>
        <w:t>附件</w:t>
      </w:r>
      <w:r>
        <w:rPr>
          <w:rFonts w:eastAsia="黑体"/>
          <w:b/>
          <w:sz w:val="28"/>
          <w:szCs w:val="28"/>
        </w:rPr>
        <w:t xml:space="preserve"> 1</w:t>
      </w:r>
    </w:p>
    <w:p w:rsidR="003E720D" w:rsidRDefault="003E720D" w:rsidP="003E720D">
      <w:pPr>
        <w:autoSpaceDE w:val="0"/>
        <w:autoSpaceDN w:val="0"/>
        <w:spacing w:line="360" w:lineRule="auto"/>
        <w:jc w:val="center"/>
        <w:rPr>
          <w:rFonts w:eastAsia="黑体"/>
          <w:b/>
          <w:bCs/>
          <w:sz w:val="30"/>
          <w:szCs w:val="30"/>
        </w:rPr>
      </w:pPr>
      <w:r>
        <w:rPr>
          <w:rFonts w:eastAsia="黑体" w:cs="黑体" w:hint="eastAsia"/>
          <w:b/>
          <w:bCs/>
          <w:sz w:val="28"/>
          <w:szCs w:val="28"/>
        </w:rPr>
        <w:t>国家自然科学基金项目直接费用预算表</w:t>
      </w:r>
      <w:r>
        <w:rPr>
          <w:rFonts w:eastAsia="黑体"/>
          <w:sz w:val="24"/>
        </w:rPr>
        <w:t>(</w:t>
      </w:r>
      <w:r>
        <w:rPr>
          <w:rFonts w:eastAsia="黑体" w:cs="黑体" w:hint="eastAsia"/>
          <w:sz w:val="24"/>
        </w:rPr>
        <w:t>定额补助</w:t>
      </w:r>
      <w:r>
        <w:rPr>
          <w:rFonts w:eastAsia="黑体"/>
          <w:sz w:val="24"/>
        </w:rPr>
        <w:t>)</w:t>
      </w:r>
    </w:p>
    <w:p w:rsidR="003E720D" w:rsidRDefault="003E720D" w:rsidP="003E720D">
      <w:pPr>
        <w:autoSpaceDE w:val="0"/>
        <w:autoSpaceDN w:val="0"/>
        <w:adjustRightInd w:val="0"/>
        <w:snapToGrid w:val="0"/>
        <w:spacing w:line="300" w:lineRule="auto"/>
        <w:ind w:leftChars="-135" w:left="-283"/>
        <w:jc w:val="center"/>
        <w:rPr>
          <w:sz w:val="20"/>
          <w:szCs w:val="20"/>
        </w:rPr>
      </w:pPr>
      <w:r>
        <w:rPr>
          <w:rFonts w:cs="宋体" w:hint="eastAsia"/>
          <w:kern w:val="0"/>
          <w:sz w:val="20"/>
          <w:szCs w:val="20"/>
        </w:rPr>
        <w:t>项目申请号</w:t>
      </w:r>
      <w:r>
        <w:rPr>
          <w:kern w:val="0"/>
          <w:sz w:val="20"/>
          <w:szCs w:val="20"/>
        </w:rPr>
        <w:t>/</w:t>
      </w:r>
      <w:r>
        <w:rPr>
          <w:rFonts w:cs="宋体" w:hint="eastAsia"/>
          <w:kern w:val="0"/>
          <w:sz w:val="20"/>
          <w:szCs w:val="20"/>
        </w:rPr>
        <w:t>项目批准号</w:t>
      </w:r>
      <w:r>
        <w:rPr>
          <w:rFonts w:cs="宋体" w:hint="eastAsia"/>
          <w:sz w:val="20"/>
          <w:szCs w:val="20"/>
        </w:rPr>
        <w:t>：</w:t>
      </w:r>
      <w:r>
        <w:rPr>
          <w:sz w:val="20"/>
          <w:szCs w:val="20"/>
        </w:rPr>
        <w:t xml:space="preserve">                       </w:t>
      </w:r>
      <w:r>
        <w:rPr>
          <w:rFonts w:cs="宋体" w:hint="eastAsia"/>
          <w:sz w:val="20"/>
          <w:szCs w:val="20"/>
        </w:rPr>
        <w:t>项目负责人：</w:t>
      </w:r>
      <w:r>
        <w:rPr>
          <w:sz w:val="20"/>
          <w:szCs w:val="20"/>
        </w:rPr>
        <w:t xml:space="preserve">               </w:t>
      </w:r>
      <w:r>
        <w:rPr>
          <w:rFonts w:cs="宋体" w:hint="eastAsia"/>
          <w:sz w:val="20"/>
          <w:szCs w:val="20"/>
        </w:rPr>
        <w:t>金额单位：万元</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30" w:type="dxa"/>
          <w:right w:w="30" w:type="dxa"/>
        </w:tblCellMar>
        <w:tblLook w:val="04A0" w:firstRow="1" w:lastRow="0" w:firstColumn="1" w:lastColumn="0" w:noHBand="0" w:noVBand="1"/>
      </w:tblPr>
      <w:tblGrid>
        <w:gridCol w:w="1217"/>
        <w:gridCol w:w="4820"/>
        <w:gridCol w:w="2693"/>
      </w:tblGrid>
      <w:tr w:rsidR="003E720D" w:rsidTr="003E720D">
        <w:trPr>
          <w:cantSplit/>
          <w:trHeight w:val="730"/>
          <w:jc w:val="center"/>
        </w:trPr>
        <w:tc>
          <w:tcPr>
            <w:tcW w:w="1217"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left="608" w:hanging="608"/>
              <w:jc w:val="center"/>
              <w:rPr>
                <w:rFonts w:ascii="宋体"/>
                <w:b/>
                <w:bCs/>
                <w:sz w:val="20"/>
                <w:szCs w:val="20"/>
              </w:rPr>
            </w:pPr>
            <w:r>
              <w:rPr>
                <w:rFonts w:ascii="宋体" w:hAnsi="宋体" w:cs="宋体" w:hint="eastAsia"/>
                <w:b/>
                <w:bCs/>
                <w:sz w:val="20"/>
                <w:szCs w:val="20"/>
              </w:rPr>
              <w:t>序号</w:t>
            </w:r>
          </w:p>
        </w:tc>
        <w:tc>
          <w:tcPr>
            <w:tcW w:w="482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rFonts w:ascii="宋体"/>
                <w:b/>
                <w:bCs/>
                <w:sz w:val="20"/>
                <w:szCs w:val="20"/>
              </w:rPr>
            </w:pPr>
            <w:r>
              <w:rPr>
                <w:rFonts w:ascii="宋体" w:hAnsi="宋体" w:cs="宋体" w:hint="eastAsia"/>
                <w:b/>
                <w:bCs/>
                <w:sz w:val="20"/>
                <w:szCs w:val="20"/>
              </w:rPr>
              <w:t>科目名称</w:t>
            </w:r>
          </w:p>
        </w:tc>
        <w:tc>
          <w:tcPr>
            <w:tcW w:w="2693"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rFonts w:ascii="宋体"/>
                <w:b/>
                <w:bCs/>
                <w:sz w:val="20"/>
                <w:szCs w:val="20"/>
              </w:rPr>
            </w:pPr>
            <w:r>
              <w:rPr>
                <w:rFonts w:ascii="宋体" w:hAnsi="宋体" w:cs="宋体" w:hint="eastAsia"/>
                <w:b/>
                <w:bCs/>
                <w:sz w:val="20"/>
                <w:szCs w:val="20"/>
              </w:rPr>
              <w:t>金额</w:t>
            </w:r>
          </w:p>
        </w:tc>
      </w:tr>
      <w:tr w:rsidR="003E720D" w:rsidTr="003E720D">
        <w:trPr>
          <w:cantSplit/>
          <w:trHeight w:val="730"/>
          <w:jc w:val="center"/>
        </w:trPr>
        <w:tc>
          <w:tcPr>
            <w:tcW w:w="1217"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left="608" w:hanging="608"/>
              <w:jc w:val="center"/>
              <w:rPr>
                <w:rFonts w:ascii="宋体" w:hAnsi="宋体"/>
                <w:sz w:val="20"/>
                <w:szCs w:val="20"/>
              </w:rPr>
            </w:pPr>
            <w:r>
              <w:rPr>
                <w:rFonts w:ascii="宋体" w:hAnsi="宋体" w:hint="eastAsia"/>
                <w:sz w:val="20"/>
                <w:szCs w:val="20"/>
              </w:rPr>
              <w:t>1</w:t>
            </w:r>
          </w:p>
        </w:tc>
        <w:tc>
          <w:tcPr>
            <w:tcW w:w="482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rPr>
                <w:rFonts w:ascii="宋体"/>
                <w:sz w:val="20"/>
                <w:szCs w:val="20"/>
              </w:rPr>
            </w:pPr>
            <w:r>
              <w:rPr>
                <w:rFonts w:ascii="宋体" w:hAnsi="宋体" w:cs="宋体" w:hint="eastAsia"/>
                <w:sz w:val="20"/>
                <w:szCs w:val="20"/>
              </w:rPr>
              <w:t>一、项目直接费用</w:t>
            </w:r>
          </w:p>
        </w:tc>
        <w:tc>
          <w:tcPr>
            <w:tcW w:w="2693"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jc w:val="center"/>
              <w:rPr>
                <w:rFonts w:ascii="宋体"/>
                <w:sz w:val="20"/>
                <w:szCs w:val="20"/>
              </w:rPr>
            </w:pPr>
          </w:p>
        </w:tc>
      </w:tr>
      <w:tr w:rsidR="003E720D" w:rsidTr="003E720D">
        <w:trPr>
          <w:cantSplit/>
          <w:trHeight w:val="730"/>
          <w:jc w:val="center"/>
        </w:trPr>
        <w:tc>
          <w:tcPr>
            <w:tcW w:w="1217"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left="608" w:hanging="608"/>
              <w:jc w:val="center"/>
              <w:rPr>
                <w:rFonts w:ascii="宋体" w:hAnsi="宋体"/>
                <w:sz w:val="20"/>
                <w:szCs w:val="20"/>
              </w:rPr>
            </w:pPr>
            <w:r>
              <w:rPr>
                <w:rFonts w:ascii="宋体" w:hAnsi="宋体" w:hint="eastAsia"/>
                <w:sz w:val="20"/>
                <w:szCs w:val="20"/>
              </w:rPr>
              <w:t>2</w:t>
            </w:r>
          </w:p>
        </w:tc>
        <w:tc>
          <w:tcPr>
            <w:tcW w:w="482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firstLineChars="100" w:firstLine="200"/>
              <w:rPr>
                <w:rFonts w:ascii="宋体"/>
                <w:sz w:val="20"/>
                <w:szCs w:val="20"/>
              </w:rPr>
            </w:pPr>
            <w:r>
              <w:rPr>
                <w:rFonts w:ascii="宋体" w:hAnsi="宋体" w:cs="宋体" w:hint="eastAsia"/>
                <w:sz w:val="20"/>
                <w:szCs w:val="20"/>
              </w:rPr>
              <w:t>1、设备费</w:t>
            </w:r>
          </w:p>
        </w:tc>
        <w:tc>
          <w:tcPr>
            <w:tcW w:w="2693"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rFonts w:ascii="宋体"/>
                <w:sz w:val="20"/>
                <w:szCs w:val="20"/>
              </w:rPr>
            </w:pPr>
          </w:p>
        </w:tc>
      </w:tr>
      <w:tr w:rsidR="003E720D" w:rsidTr="003E720D">
        <w:trPr>
          <w:cantSplit/>
          <w:trHeight w:val="730"/>
          <w:jc w:val="center"/>
        </w:trPr>
        <w:tc>
          <w:tcPr>
            <w:tcW w:w="1217"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left="608" w:hanging="608"/>
              <w:jc w:val="center"/>
              <w:rPr>
                <w:rFonts w:ascii="宋体" w:hAnsi="宋体"/>
                <w:sz w:val="20"/>
                <w:szCs w:val="20"/>
              </w:rPr>
            </w:pPr>
            <w:r>
              <w:rPr>
                <w:rFonts w:ascii="宋体" w:hAnsi="宋体" w:hint="eastAsia"/>
                <w:sz w:val="20"/>
                <w:szCs w:val="20"/>
              </w:rPr>
              <w:t>3</w:t>
            </w:r>
          </w:p>
        </w:tc>
        <w:tc>
          <w:tcPr>
            <w:tcW w:w="482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firstLineChars="300" w:firstLine="600"/>
              <w:rPr>
                <w:rFonts w:ascii="宋体"/>
                <w:sz w:val="20"/>
                <w:szCs w:val="20"/>
              </w:rPr>
            </w:pPr>
            <w:r>
              <w:rPr>
                <w:rFonts w:ascii="宋体" w:hAnsi="宋体" w:cs="宋体" w:hint="eastAsia"/>
                <w:sz w:val="20"/>
                <w:szCs w:val="20"/>
              </w:rPr>
              <w:t>（1）设备购置费</w:t>
            </w:r>
          </w:p>
        </w:tc>
        <w:tc>
          <w:tcPr>
            <w:tcW w:w="2693"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rFonts w:ascii="宋体"/>
                <w:sz w:val="20"/>
                <w:szCs w:val="20"/>
              </w:rPr>
            </w:pPr>
          </w:p>
        </w:tc>
      </w:tr>
      <w:tr w:rsidR="003E720D" w:rsidTr="003E720D">
        <w:trPr>
          <w:cantSplit/>
          <w:trHeight w:val="730"/>
          <w:jc w:val="center"/>
        </w:trPr>
        <w:tc>
          <w:tcPr>
            <w:tcW w:w="1217"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left="608" w:hanging="608"/>
              <w:jc w:val="center"/>
              <w:rPr>
                <w:rFonts w:ascii="宋体" w:hAnsi="宋体"/>
                <w:sz w:val="20"/>
                <w:szCs w:val="20"/>
              </w:rPr>
            </w:pPr>
            <w:r>
              <w:rPr>
                <w:rFonts w:ascii="宋体" w:hAnsi="宋体" w:hint="eastAsia"/>
                <w:sz w:val="20"/>
                <w:szCs w:val="20"/>
              </w:rPr>
              <w:t>4</w:t>
            </w:r>
          </w:p>
        </w:tc>
        <w:tc>
          <w:tcPr>
            <w:tcW w:w="482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firstLineChars="300" w:firstLine="600"/>
              <w:rPr>
                <w:rFonts w:ascii="宋体"/>
                <w:sz w:val="20"/>
                <w:szCs w:val="20"/>
              </w:rPr>
            </w:pPr>
            <w:r>
              <w:rPr>
                <w:rFonts w:ascii="宋体" w:hAnsi="宋体" w:cs="宋体" w:hint="eastAsia"/>
                <w:sz w:val="20"/>
                <w:szCs w:val="20"/>
              </w:rPr>
              <w:t>（2）设备试制费</w:t>
            </w:r>
          </w:p>
        </w:tc>
        <w:tc>
          <w:tcPr>
            <w:tcW w:w="2693"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rFonts w:ascii="宋体"/>
                <w:sz w:val="20"/>
                <w:szCs w:val="20"/>
              </w:rPr>
            </w:pPr>
          </w:p>
        </w:tc>
      </w:tr>
      <w:tr w:rsidR="003E720D" w:rsidTr="003E720D">
        <w:trPr>
          <w:cantSplit/>
          <w:trHeight w:val="730"/>
          <w:jc w:val="center"/>
        </w:trPr>
        <w:tc>
          <w:tcPr>
            <w:tcW w:w="1217"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left="608" w:hanging="608"/>
              <w:jc w:val="center"/>
              <w:rPr>
                <w:rFonts w:ascii="宋体" w:hAnsi="宋体"/>
                <w:sz w:val="20"/>
                <w:szCs w:val="20"/>
              </w:rPr>
            </w:pPr>
            <w:r>
              <w:rPr>
                <w:rFonts w:ascii="宋体" w:hAnsi="宋体" w:hint="eastAsia"/>
                <w:sz w:val="20"/>
                <w:szCs w:val="20"/>
              </w:rPr>
              <w:t>5</w:t>
            </w:r>
          </w:p>
        </w:tc>
        <w:tc>
          <w:tcPr>
            <w:tcW w:w="482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firstLineChars="300" w:firstLine="600"/>
              <w:rPr>
                <w:rFonts w:ascii="宋体"/>
                <w:sz w:val="20"/>
                <w:szCs w:val="20"/>
              </w:rPr>
            </w:pPr>
            <w:r>
              <w:rPr>
                <w:rFonts w:ascii="宋体" w:hAnsi="宋体" w:cs="宋体" w:hint="eastAsia"/>
                <w:sz w:val="20"/>
                <w:szCs w:val="20"/>
              </w:rPr>
              <w:t>（3）设备改造与租赁费</w:t>
            </w:r>
          </w:p>
        </w:tc>
        <w:tc>
          <w:tcPr>
            <w:tcW w:w="2693"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rFonts w:ascii="宋体"/>
                <w:sz w:val="20"/>
                <w:szCs w:val="20"/>
              </w:rPr>
            </w:pPr>
          </w:p>
        </w:tc>
      </w:tr>
      <w:tr w:rsidR="003E720D" w:rsidTr="003E720D">
        <w:trPr>
          <w:cantSplit/>
          <w:trHeight w:val="730"/>
          <w:jc w:val="center"/>
        </w:trPr>
        <w:tc>
          <w:tcPr>
            <w:tcW w:w="1217"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left="608" w:hanging="608"/>
              <w:jc w:val="center"/>
              <w:rPr>
                <w:rFonts w:ascii="宋体" w:hAnsi="宋体"/>
                <w:sz w:val="20"/>
                <w:szCs w:val="20"/>
              </w:rPr>
            </w:pPr>
            <w:r>
              <w:rPr>
                <w:rFonts w:ascii="宋体" w:hAnsi="宋体" w:hint="eastAsia"/>
                <w:sz w:val="20"/>
                <w:szCs w:val="20"/>
              </w:rPr>
              <w:t>6</w:t>
            </w:r>
          </w:p>
        </w:tc>
        <w:tc>
          <w:tcPr>
            <w:tcW w:w="482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firstLineChars="100" w:firstLine="200"/>
              <w:rPr>
                <w:rFonts w:ascii="宋体"/>
                <w:sz w:val="20"/>
                <w:szCs w:val="20"/>
              </w:rPr>
            </w:pPr>
            <w:r>
              <w:rPr>
                <w:rFonts w:ascii="宋体" w:hAnsi="宋体" w:cs="宋体" w:hint="eastAsia"/>
                <w:sz w:val="20"/>
                <w:szCs w:val="20"/>
              </w:rPr>
              <w:t>2、材料费</w:t>
            </w:r>
          </w:p>
        </w:tc>
        <w:tc>
          <w:tcPr>
            <w:tcW w:w="2693"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rFonts w:ascii="宋体"/>
                <w:sz w:val="20"/>
                <w:szCs w:val="20"/>
              </w:rPr>
            </w:pPr>
          </w:p>
        </w:tc>
      </w:tr>
      <w:tr w:rsidR="003E720D" w:rsidTr="003E720D">
        <w:trPr>
          <w:cantSplit/>
          <w:trHeight w:val="730"/>
          <w:jc w:val="center"/>
        </w:trPr>
        <w:tc>
          <w:tcPr>
            <w:tcW w:w="1217"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left="608" w:hanging="608"/>
              <w:jc w:val="center"/>
              <w:rPr>
                <w:rFonts w:ascii="宋体" w:hAnsi="宋体"/>
                <w:sz w:val="20"/>
                <w:szCs w:val="20"/>
              </w:rPr>
            </w:pPr>
            <w:r>
              <w:rPr>
                <w:rFonts w:ascii="宋体" w:hAnsi="宋体" w:hint="eastAsia"/>
                <w:sz w:val="20"/>
                <w:szCs w:val="20"/>
              </w:rPr>
              <w:t>7</w:t>
            </w:r>
          </w:p>
        </w:tc>
        <w:tc>
          <w:tcPr>
            <w:tcW w:w="482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firstLineChars="100" w:firstLine="200"/>
              <w:rPr>
                <w:rFonts w:ascii="宋体"/>
                <w:sz w:val="20"/>
                <w:szCs w:val="20"/>
              </w:rPr>
            </w:pPr>
            <w:r>
              <w:rPr>
                <w:rFonts w:ascii="宋体" w:hAnsi="宋体" w:cs="宋体" w:hint="eastAsia"/>
                <w:sz w:val="20"/>
                <w:szCs w:val="20"/>
              </w:rPr>
              <w:t>3、测试化验加工费</w:t>
            </w:r>
          </w:p>
        </w:tc>
        <w:tc>
          <w:tcPr>
            <w:tcW w:w="2693"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rFonts w:ascii="宋体"/>
                <w:sz w:val="20"/>
                <w:szCs w:val="20"/>
              </w:rPr>
            </w:pPr>
          </w:p>
        </w:tc>
      </w:tr>
      <w:tr w:rsidR="003E720D" w:rsidTr="003E720D">
        <w:trPr>
          <w:cantSplit/>
          <w:trHeight w:val="730"/>
          <w:jc w:val="center"/>
        </w:trPr>
        <w:tc>
          <w:tcPr>
            <w:tcW w:w="1217"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left="608" w:hanging="608"/>
              <w:jc w:val="center"/>
              <w:rPr>
                <w:rFonts w:ascii="宋体" w:hAnsi="宋体"/>
                <w:sz w:val="20"/>
                <w:szCs w:val="20"/>
              </w:rPr>
            </w:pPr>
            <w:r>
              <w:rPr>
                <w:rFonts w:ascii="宋体" w:hAnsi="宋体" w:hint="eastAsia"/>
                <w:sz w:val="20"/>
                <w:szCs w:val="20"/>
              </w:rPr>
              <w:t>8</w:t>
            </w:r>
          </w:p>
        </w:tc>
        <w:tc>
          <w:tcPr>
            <w:tcW w:w="482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firstLineChars="100" w:firstLine="200"/>
              <w:rPr>
                <w:rFonts w:ascii="宋体"/>
                <w:sz w:val="20"/>
                <w:szCs w:val="20"/>
              </w:rPr>
            </w:pPr>
            <w:r>
              <w:rPr>
                <w:rFonts w:ascii="宋体" w:hAnsi="宋体" w:cs="宋体" w:hint="eastAsia"/>
                <w:sz w:val="20"/>
                <w:szCs w:val="20"/>
              </w:rPr>
              <w:t>4、燃料动力费</w:t>
            </w:r>
          </w:p>
        </w:tc>
        <w:tc>
          <w:tcPr>
            <w:tcW w:w="2693"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rFonts w:ascii="宋体"/>
                <w:sz w:val="20"/>
                <w:szCs w:val="20"/>
              </w:rPr>
            </w:pPr>
          </w:p>
        </w:tc>
      </w:tr>
      <w:tr w:rsidR="003E720D" w:rsidTr="003E720D">
        <w:trPr>
          <w:cantSplit/>
          <w:trHeight w:val="730"/>
          <w:jc w:val="center"/>
        </w:trPr>
        <w:tc>
          <w:tcPr>
            <w:tcW w:w="1217"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left="608" w:hanging="608"/>
              <w:jc w:val="center"/>
              <w:rPr>
                <w:rFonts w:ascii="宋体" w:hAnsi="宋体"/>
                <w:sz w:val="20"/>
                <w:szCs w:val="20"/>
              </w:rPr>
            </w:pPr>
            <w:r>
              <w:rPr>
                <w:rFonts w:ascii="宋体" w:hAnsi="宋体" w:hint="eastAsia"/>
                <w:sz w:val="20"/>
                <w:szCs w:val="20"/>
              </w:rPr>
              <w:t>9</w:t>
            </w:r>
          </w:p>
        </w:tc>
        <w:tc>
          <w:tcPr>
            <w:tcW w:w="482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firstLineChars="100" w:firstLine="200"/>
              <w:rPr>
                <w:rFonts w:ascii="宋体"/>
                <w:sz w:val="20"/>
                <w:szCs w:val="20"/>
              </w:rPr>
            </w:pPr>
            <w:r>
              <w:rPr>
                <w:rFonts w:ascii="宋体" w:hAnsi="宋体" w:cs="宋体" w:hint="eastAsia"/>
                <w:sz w:val="20"/>
                <w:szCs w:val="20"/>
              </w:rPr>
              <w:t>5、差旅/会议/国际合作与交流费</w:t>
            </w:r>
          </w:p>
        </w:tc>
        <w:tc>
          <w:tcPr>
            <w:tcW w:w="2693"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rFonts w:ascii="宋体"/>
                <w:sz w:val="20"/>
                <w:szCs w:val="20"/>
              </w:rPr>
            </w:pPr>
          </w:p>
        </w:tc>
      </w:tr>
      <w:tr w:rsidR="003E720D" w:rsidTr="003E720D">
        <w:trPr>
          <w:cantSplit/>
          <w:trHeight w:val="730"/>
          <w:jc w:val="center"/>
        </w:trPr>
        <w:tc>
          <w:tcPr>
            <w:tcW w:w="1217"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left="608" w:hanging="608"/>
              <w:jc w:val="center"/>
              <w:rPr>
                <w:rFonts w:ascii="宋体" w:hAnsi="宋体"/>
                <w:sz w:val="20"/>
                <w:szCs w:val="20"/>
              </w:rPr>
            </w:pPr>
            <w:r>
              <w:rPr>
                <w:rFonts w:ascii="宋体" w:hAnsi="宋体" w:hint="eastAsia"/>
                <w:sz w:val="20"/>
                <w:szCs w:val="20"/>
              </w:rPr>
              <w:t>10</w:t>
            </w:r>
          </w:p>
        </w:tc>
        <w:tc>
          <w:tcPr>
            <w:tcW w:w="482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firstLineChars="100" w:firstLine="200"/>
              <w:rPr>
                <w:rFonts w:ascii="宋体" w:hAnsi="宋体" w:cs="宋体"/>
                <w:sz w:val="20"/>
                <w:szCs w:val="20"/>
              </w:rPr>
            </w:pPr>
            <w:r>
              <w:rPr>
                <w:rFonts w:ascii="宋体" w:hAnsi="宋体" w:cs="宋体" w:hint="eastAsia"/>
                <w:sz w:val="20"/>
                <w:szCs w:val="20"/>
              </w:rPr>
              <w:t>6、出版/文献/信息传播/知识产权事务费</w:t>
            </w:r>
          </w:p>
        </w:tc>
        <w:tc>
          <w:tcPr>
            <w:tcW w:w="2693"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rFonts w:ascii="宋体"/>
                <w:sz w:val="20"/>
                <w:szCs w:val="20"/>
              </w:rPr>
            </w:pPr>
          </w:p>
        </w:tc>
      </w:tr>
      <w:tr w:rsidR="003E720D" w:rsidTr="003E720D">
        <w:trPr>
          <w:cantSplit/>
          <w:trHeight w:val="730"/>
          <w:jc w:val="center"/>
        </w:trPr>
        <w:tc>
          <w:tcPr>
            <w:tcW w:w="1217"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left="608" w:hanging="608"/>
              <w:jc w:val="center"/>
              <w:rPr>
                <w:rFonts w:ascii="宋体" w:hAnsi="宋体"/>
                <w:sz w:val="20"/>
                <w:szCs w:val="20"/>
              </w:rPr>
            </w:pPr>
            <w:r>
              <w:rPr>
                <w:rFonts w:ascii="宋体" w:hAnsi="宋体" w:hint="eastAsia"/>
                <w:sz w:val="20"/>
                <w:szCs w:val="20"/>
              </w:rPr>
              <w:t>11</w:t>
            </w:r>
          </w:p>
        </w:tc>
        <w:tc>
          <w:tcPr>
            <w:tcW w:w="482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firstLineChars="100" w:firstLine="200"/>
              <w:rPr>
                <w:rFonts w:ascii="宋体"/>
                <w:sz w:val="20"/>
                <w:szCs w:val="20"/>
              </w:rPr>
            </w:pPr>
            <w:r>
              <w:rPr>
                <w:rFonts w:ascii="宋体" w:hAnsi="宋体" w:cs="宋体" w:hint="eastAsia"/>
                <w:sz w:val="20"/>
                <w:szCs w:val="20"/>
              </w:rPr>
              <w:t>7、劳务费</w:t>
            </w:r>
          </w:p>
        </w:tc>
        <w:tc>
          <w:tcPr>
            <w:tcW w:w="2693"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rFonts w:ascii="宋体"/>
                <w:sz w:val="20"/>
                <w:szCs w:val="20"/>
              </w:rPr>
            </w:pPr>
          </w:p>
        </w:tc>
      </w:tr>
      <w:tr w:rsidR="003E720D" w:rsidTr="003E720D">
        <w:trPr>
          <w:cantSplit/>
          <w:trHeight w:val="730"/>
          <w:jc w:val="center"/>
        </w:trPr>
        <w:tc>
          <w:tcPr>
            <w:tcW w:w="1217"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left="608" w:hanging="608"/>
              <w:jc w:val="center"/>
              <w:rPr>
                <w:rFonts w:ascii="宋体" w:hAnsi="宋体"/>
                <w:sz w:val="20"/>
                <w:szCs w:val="20"/>
              </w:rPr>
            </w:pPr>
            <w:r>
              <w:rPr>
                <w:rFonts w:ascii="宋体" w:hAnsi="宋体" w:hint="eastAsia"/>
                <w:sz w:val="20"/>
                <w:szCs w:val="20"/>
              </w:rPr>
              <w:t>12</w:t>
            </w:r>
          </w:p>
        </w:tc>
        <w:tc>
          <w:tcPr>
            <w:tcW w:w="482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firstLineChars="100" w:firstLine="200"/>
              <w:rPr>
                <w:rFonts w:ascii="宋体"/>
                <w:sz w:val="20"/>
                <w:szCs w:val="20"/>
              </w:rPr>
            </w:pPr>
            <w:r>
              <w:rPr>
                <w:rFonts w:ascii="宋体" w:hAnsi="宋体" w:cs="宋体" w:hint="eastAsia"/>
                <w:sz w:val="20"/>
                <w:szCs w:val="20"/>
              </w:rPr>
              <w:t>8、专家咨询费</w:t>
            </w:r>
          </w:p>
        </w:tc>
        <w:tc>
          <w:tcPr>
            <w:tcW w:w="2693"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rFonts w:ascii="宋体"/>
                <w:sz w:val="20"/>
                <w:szCs w:val="20"/>
              </w:rPr>
            </w:pPr>
          </w:p>
        </w:tc>
      </w:tr>
      <w:tr w:rsidR="003E720D" w:rsidTr="003E720D">
        <w:trPr>
          <w:cantSplit/>
          <w:trHeight w:val="730"/>
          <w:jc w:val="center"/>
        </w:trPr>
        <w:tc>
          <w:tcPr>
            <w:tcW w:w="1217"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left="608" w:hanging="608"/>
              <w:jc w:val="center"/>
              <w:rPr>
                <w:rFonts w:ascii="宋体"/>
                <w:sz w:val="20"/>
                <w:szCs w:val="20"/>
              </w:rPr>
            </w:pPr>
            <w:r>
              <w:rPr>
                <w:rFonts w:ascii="宋体" w:hAnsi="宋体" w:hint="eastAsia"/>
                <w:sz w:val="20"/>
                <w:szCs w:val="20"/>
              </w:rPr>
              <w:t>13</w:t>
            </w:r>
          </w:p>
        </w:tc>
        <w:tc>
          <w:tcPr>
            <w:tcW w:w="482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firstLineChars="100" w:firstLine="200"/>
              <w:rPr>
                <w:rFonts w:ascii="宋体"/>
                <w:sz w:val="20"/>
                <w:szCs w:val="20"/>
              </w:rPr>
            </w:pPr>
            <w:r>
              <w:rPr>
                <w:rFonts w:ascii="宋体" w:hAnsi="宋体" w:cs="宋体" w:hint="eastAsia"/>
                <w:sz w:val="20"/>
                <w:szCs w:val="20"/>
              </w:rPr>
              <w:t>9、其他支出</w:t>
            </w:r>
          </w:p>
        </w:tc>
        <w:tc>
          <w:tcPr>
            <w:tcW w:w="2693"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rFonts w:ascii="宋体"/>
                <w:sz w:val="20"/>
                <w:szCs w:val="20"/>
              </w:rPr>
            </w:pPr>
          </w:p>
        </w:tc>
      </w:tr>
      <w:tr w:rsidR="003E720D" w:rsidTr="003E720D">
        <w:trPr>
          <w:cantSplit/>
          <w:trHeight w:val="730"/>
          <w:jc w:val="center"/>
        </w:trPr>
        <w:tc>
          <w:tcPr>
            <w:tcW w:w="1217"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left="608" w:hanging="608"/>
              <w:jc w:val="center"/>
              <w:rPr>
                <w:rFonts w:ascii="宋体"/>
                <w:sz w:val="20"/>
                <w:szCs w:val="20"/>
              </w:rPr>
            </w:pPr>
            <w:r>
              <w:rPr>
                <w:rFonts w:ascii="宋体" w:hAnsi="宋体" w:hint="eastAsia"/>
                <w:sz w:val="20"/>
                <w:szCs w:val="20"/>
              </w:rPr>
              <w:t>14</w:t>
            </w:r>
          </w:p>
        </w:tc>
        <w:tc>
          <w:tcPr>
            <w:tcW w:w="482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rPr>
                <w:rFonts w:ascii="宋体"/>
                <w:sz w:val="20"/>
                <w:szCs w:val="20"/>
              </w:rPr>
            </w:pPr>
            <w:r>
              <w:rPr>
                <w:rFonts w:ascii="宋体" w:hAnsi="宋体" w:cs="宋体" w:hint="eastAsia"/>
                <w:sz w:val="20"/>
                <w:szCs w:val="20"/>
              </w:rPr>
              <w:t>二、自筹资金</w:t>
            </w:r>
          </w:p>
        </w:tc>
        <w:tc>
          <w:tcPr>
            <w:tcW w:w="2693"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rFonts w:ascii="宋体"/>
                <w:sz w:val="20"/>
                <w:szCs w:val="20"/>
              </w:rPr>
            </w:pPr>
          </w:p>
        </w:tc>
      </w:tr>
    </w:tbl>
    <w:p w:rsidR="003E720D" w:rsidRDefault="003E720D" w:rsidP="003E720D">
      <w:pPr>
        <w:widowControl/>
        <w:jc w:val="left"/>
        <w:rPr>
          <w:rFonts w:ascii="黑体" w:eastAsia="黑体"/>
          <w:sz w:val="28"/>
          <w:szCs w:val="28"/>
        </w:rPr>
        <w:sectPr w:rsidR="003E720D">
          <w:pgSz w:w="11906" w:h="16838"/>
          <w:pgMar w:top="1440" w:right="1800" w:bottom="1440" w:left="1800" w:header="851" w:footer="992" w:gutter="0"/>
          <w:cols w:space="720"/>
          <w:docGrid w:type="lines" w:linePitch="312"/>
        </w:sectPr>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30" w:type="dxa"/>
          <w:right w:w="30" w:type="dxa"/>
        </w:tblCellMar>
        <w:tblLook w:val="04A0" w:firstRow="1" w:lastRow="0" w:firstColumn="1" w:lastColumn="0" w:noHBand="0" w:noVBand="1"/>
      </w:tblPr>
      <w:tblGrid>
        <w:gridCol w:w="9122"/>
      </w:tblGrid>
      <w:tr w:rsidR="003E720D" w:rsidTr="003E720D">
        <w:trPr>
          <w:cantSplit/>
          <w:trHeight w:val="567"/>
          <w:jc w:val="center"/>
        </w:trPr>
        <w:tc>
          <w:tcPr>
            <w:tcW w:w="9122" w:type="dxa"/>
            <w:tcBorders>
              <w:top w:val="nil"/>
              <w:left w:val="nil"/>
              <w:bottom w:val="single" w:sz="6" w:space="0" w:color="auto"/>
              <w:right w:val="nil"/>
            </w:tcBorders>
            <w:hideMark/>
          </w:tcPr>
          <w:p w:rsidR="003E720D" w:rsidRDefault="003E720D">
            <w:pPr>
              <w:autoSpaceDE w:val="0"/>
              <w:autoSpaceDN w:val="0"/>
              <w:ind w:left="608" w:hanging="608"/>
              <w:jc w:val="center"/>
              <w:rPr>
                <w:rFonts w:ascii="黑体" w:eastAsia="黑体"/>
                <w:b/>
                <w:bCs/>
                <w:sz w:val="28"/>
                <w:szCs w:val="28"/>
              </w:rPr>
            </w:pPr>
            <w:r>
              <w:rPr>
                <w:rFonts w:ascii="黑体" w:eastAsia="黑体" w:cs="黑体" w:hint="eastAsia"/>
                <w:b/>
                <w:bCs/>
                <w:sz w:val="28"/>
                <w:szCs w:val="28"/>
              </w:rPr>
              <w:lastRenderedPageBreak/>
              <w:t>预算说明书</w:t>
            </w:r>
            <w:r>
              <w:rPr>
                <w:rFonts w:eastAsia="黑体" w:cs="黑体" w:hint="eastAsia"/>
                <w:sz w:val="24"/>
              </w:rPr>
              <w:t>（定额补助）</w:t>
            </w:r>
          </w:p>
        </w:tc>
      </w:tr>
      <w:tr w:rsidR="003E720D" w:rsidTr="003E720D">
        <w:trPr>
          <w:cantSplit/>
          <w:trHeight w:val="12114"/>
          <w:jc w:val="center"/>
        </w:trPr>
        <w:tc>
          <w:tcPr>
            <w:tcW w:w="9122" w:type="dxa"/>
            <w:tcBorders>
              <w:top w:val="single" w:sz="6" w:space="0" w:color="auto"/>
              <w:left w:val="single" w:sz="6" w:space="0" w:color="auto"/>
              <w:bottom w:val="single" w:sz="6" w:space="0" w:color="auto"/>
              <w:right w:val="single" w:sz="4" w:space="0" w:color="auto"/>
            </w:tcBorders>
          </w:tcPr>
          <w:p w:rsidR="003E720D" w:rsidRDefault="003E720D">
            <w:pPr>
              <w:autoSpaceDE w:val="0"/>
              <w:autoSpaceDN w:val="0"/>
              <w:ind w:left="608" w:hanging="608"/>
              <w:jc w:val="left"/>
              <w:rPr>
                <w:rFonts w:ascii="仿宋_GB2312" w:eastAsia="仿宋_GB2312"/>
                <w:sz w:val="18"/>
                <w:szCs w:val="18"/>
              </w:rPr>
            </w:pPr>
            <w:r>
              <w:rPr>
                <w:rFonts w:ascii="仿宋_GB2312" w:eastAsia="仿宋_GB2312" w:cs="仿宋_GB2312" w:hint="eastAsia"/>
                <w:sz w:val="18"/>
                <w:szCs w:val="18"/>
              </w:rPr>
              <w:t>（请按《国家自然科学基金项目预算表编制说明》中的要求，对各项支出的主要用途和测算理由及合作研究外拨资金、单价≥10万元的设备费等内容进行详细说明，可根据需要另加附页。）</w:t>
            </w:r>
          </w:p>
          <w:p w:rsidR="003E720D" w:rsidRDefault="003E720D">
            <w:pPr>
              <w:autoSpaceDE w:val="0"/>
              <w:autoSpaceDN w:val="0"/>
              <w:ind w:left="608" w:hanging="608"/>
              <w:rPr>
                <w:sz w:val="20"/>
                <w:szCs w:val="20"/>
              </w:rPr>
            </w:pPr>
          </w:p>
        </w:tc>
      </w:tr>
    </w:tbl>
    <w:p w:rsidR="003E720D" w:rsidRDefault="003E720D" w:rsidP="003E720D">
      <w:pPr>
        <w:spacing w:line="20" w:lineRule="exact"/>
      </w:pPr>
    </w:p>
    <w:p w:rsidR="003E720D" w:rsidRDefault="003E720D" w:rsidP="003E720D">
      <w:pPr>
        <w:widowControl/>
        <w:jc w:val="left"/>
        <w:sectPr w:rsidR="003E720D">
          <w:pgSz w:w="11906" w:h="16838"/>
          <w:pgMar w:top="1440" w:right="1800" w:bottom="1440" w:left="1800" w:header="851" w:footer="992" w:gutter="0"/>
          <w:cols w:space="720"/>
          <w:docGrid w:type="lines" w:linePitch="312"/>
        </w:sectPr>
      </w:pPr>
    </w:p>
    <w:p w:rsidR="003E720D" w:rsidRDefault="003E720D" w:rsidP="003E720D">
      <w:pPr>
        <w:autoSpaceDE w:val="0"/>
        <w:autoSpaceDN w:val="0"/>
        <w:spacing w:line="360" w:lineRule="auto"/>
        <w:rPr>
          <w:rFonts w:eastAsia="黑体"/>
          <w:b/>
          <w:sz w:val="28"/>
          <w:szCs w:val="28"/>
        </w:rPr>
      </w:pPr>
      <w:r>
        <w:rPr>
          <w:rFonts w:eastAsia="黑体" w:hint="eastAsia"/>
          <w:b/>
          <w:sz w:val="28"/>
          <w:szCs w:val="28"/>
        </w:rPr>
        <w:lastRenderedPageBreak/>
        <w:t>附件</w:t>
      </w:r>
      <w:r>
        <w:rPr>
          <w:rFonts w:eastAsia="黑体"/>
          <w:b/>
          <w:sz w:val="28"/>
          <w:szCs w:val="28"/>
        </w:rPr>
        <w:t xml:space="preserve"> 2</w:t>
      </w:r>
    </w:p>
    <w:p w:rsidR="003E720D" w:rsidRDefault="003E720D" w:rsidP="003E720D">
      <w:pPr>
        <w:autoSpaceDE w:val="0"/>
        <w:autoSpaceDN w:val="0"/>
        <w:spacing w:line="360" w:lineRule="auto"/>
        <w:jc w:val="center"/>
        <w:rPr>
          <w:rFonts w:eastAsia="黑体"/>
          <w:b/>
          <w:sz w:val="30"/>
          <w:szCs w:val="30"/>
        </w:rPr>
      </w:pPr>
      <w:r>
        <w:rPr>
          <w:rFonts w:eastAsia="黑体" w:hint="eastAsia"/>
          <w:b/>
          <w:sz w:val="28"/>
          <w:szCs w:val="28"/>
        </w:rPr>
        <w:t>国家自然科学基金项目直接费用预算表</w:t>
      </w:r>
      <w:r>
        <w:rPr>
          <w:rFonts w:eastAsia="黑体"/>
          <w:sz w:val="24"/>
        </w:rPr>
        <w:t>(</w:t>
      </w:r>
      <w:r>
        <w:rPr>
          <w:rFonts w:eastAsia="黑体" w:hint="eastAsia"/>
          <w:sz w:val="24"/>
        </w:rPr>
        <w:t>成本补偿</w:t>
      </w:r>
      <w:r>
        <w:rPr>
          <w:rFonts w:eastAsia="黑体"/>
          <w:sz w:val="24"/>
        </w:rPr>
        <w:t>)</w:t>
      </w:r>
    </w:p>
    <w:p w:rsidR="003E720D" w:rsidRDefault="003E720D" w:rsidP="003E720D">
      <w:pPr>
        <w:autoSpaceDE w:val="0"/>
        <w:autoSpaceDN w:val="0"/>
        <w:adjustRightInd w:val="0"/>
        <w:snapToGrid w:val="0"/>
        <w:spacing w:line="300" w:lineRule="auto"/>
        <w:ind w:leftChars="-135" w:left="-283"/>
        <w:jc w:val="center"/>
        <w:rPr>
          <w:sz w:val="20"/>
        </w:rPr>
      </w:pPr>
      <w:r>
        <w:rPr>
          <w:rFonts w:hint="eastAsia"/>
          <w:kern w:val="0"/>
          <w:sz w:val="20"/>
        </w:rPr>
        <w:t>项目申请号</w:t>
      </w:r>
      <w:r>
        <w:rPr>
          <w:kern w:val="0"/>
          <w:sz w:val="20"/>
        </w:rPr>
        <w:t>/</w:t>
      </w:r>
      <w:r>
        <w:rPr>
          <w:rFonts w:hint="eastAsia"/>
          <w:kern w:val="0"/>
          <w:sz w:val="20"/>
        </w:rPr>
        <w:t>项目批准号</w:t>
      </w:r>
      <w:r>
        <w:rPr>
          <w:rFonts w:hint="eastAsia"/>
          <w:sz w:val="20"/>
        </w:rPr>
        <w:t>：</w:t>
      </w:r>
      <w:r>
        <w:rPr>
          <w:sz w:val="20"/>
        </w:rPr>
        <w:t xml:space="preserve">                       </w:t>
      </w:r>
      <w:r>
        <w:rPr>
          <w:rFonts w:hint="eastAsia"/>
          <w:sz w:val="20"/>
        </w:rPr>
        <w:t>项目负责人：</w:t>
      </w:r>
      <w:r>
        <w:rPr>
          <w:sz w:val="20"/>
        </w:rPr>
        <w:t xml:space="preserve">               </w:t>
      </w:r>
      <w:r>
        <w:rPr>
          <w:rFonts w:hint="eastAsia"/>
          <w:sz w:val="20"/>
        </w:rPr>
        <w:t>金额单位：万元</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30" w:type="dxa"/>
          <w:right w:w="30" w:type="dxa"/>
        </w:tblCellMar>
        <w:tblLook w:val="04A0" w:firstRow="1" w:lastRow="0" w:firstColumn="1" w:lastColumn="0" w:noHBand="0" w:noVBand="1"/>
      </w:tblPr>
      <w:tblGrid>
        <w:gridCol w:w="1217"/>
        <w:gridCol w:w="4820"/>
        <w:gridCol w:w="2693"/>
      </w:tblGrid>
      <w:tr w:rsidR="003E720D" w:rsidTr="003E720D">
        <w:trPr>
          <w:cantSplit/>
          <w:trHeight w:val="759"/>
          <w:jc w:val="center"/>
        </w:trPr>
        <w:tc>
          <w:tcPr>
            <w:tcW w:w="1217"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left="608" w:hanging="608"/>
              <w:jc w:val="center"/>
              <w:rPr>
                <w:rFonts w:ascii="宋体"/>
                <w:b/>
                <w:bCs/>
                <w:sz w:val="20"/>
                <w:szCs w:val="20"/>
              </w:rPr>
            </w:pPr>
            <w:r>
              <w:rPr>
                <w:rFonts w:ascii="宋体" w:hAnsi="宋体" w:hint="eastAsia"/>
                <w:b/>
                <w:bCs/>
                <w:sz w:val="20"/>
                <w:szCs w:val="20"/>
              </w:rPr>
              <w:t>序号</w:t>
            </w:r>
          </w:p>
        </w:tc>
        <w:tc>
          <w:tcPr>
            <w:tcW w:w="482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rFonts w:ascii="宋体"/>
                <w:b/>
                <w:bCs/>
                <w:sz w:val="20"/>
                <w:szCs w:val="20"/>
              </w:rPr>
            </w:pPr>
            <w:r>
              <w:rPr>
                <w:rFonts w:ascii="宋体" w:hAnsi="宋体" w:hint="eastAsia"/>
                <w:b/>
                <w:bCs/>
                <w:sz w:val="20"/>
                <w:szCs w:val="20"/>
              </w:rPr>
              <w:t>科目名称</w:t>
            </w:r>
          </w:p>
        </w:tc>
        <w:tc>
          <w:tcPr>
            <w:tcW w:w="2693"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rFonts w:ascii="宋体"/>
                <w:b/>
                <w:bCs/>
                <w:sz w:val="20"/>
                <w:szCs w:val="20"/>
              </w:rPr>
            </w:pPr>
            <w:r>
              <w:rPr>
                <w:rFonts w:ascii="宋体" w:hAnsi="宋体" w:hint="eastAsia"/>
                <w:b/>
                <w:bCs/>
                <w:sz w:val="20"/>
                <w:szCs w:val="20"/>
              </w:rPr>
              <w:t>金额</w:t>
            </w:r>
          </w:p>
        </w:tc>
      </w:tr>
      <w:tr w:rsidR="003E720D" w:rsidTr="003E720D">
        <w:trPr>
          <w:cantSplit/>
          <w:trHeight w:val="759"/>
          <w:jc w:val="center"/>
        </w:trPr>
        <w:tc>
          <w:tcPr>
            <w:tcW w:w="1217"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left="608" w:hanging="608"/>
              <w:jc w:val="center"/>
              <w:rPr>
                <w:rFonts w:ascii="宋体" w:hAnsi="宋体"/>
                <w:sz w:val="20"/>
                <w:szCs w:val="20"/>
              </w:rPr>
            </w:pPr>
            <w:r>
              <w:rPr>
                <w:rFonts w:ascii="宋体" w:hAnsi="宋体" w:hint="eastAsia"/>
                <w:sz w:val="20"/>
                <w:szCs w:val="20"/>
              </w:rPr>
              <w:t>1</w:t>
            </w:r>
          </w:p>
        </w:tc>
        <w:tc>
          <w:tcPr>
            <w:tcW w:w="482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rPr>
                <w:rFonts w:ascii="宋体"/>
                <w:sz w:val="20"/>
                <w:szCs w:val="20"/>
              </w:rPr>
            </w:pPr>
            <w:r>
              <w:rPr>
                <w:rFonts w:ascii="宋体" w:hAnsi="宋体" w:hint="eastAsia"/>
                <w:sz w:val="20"/>
                <w:szCs w:val="20"/>
              </w:rPr>
              <w:t>一、项目直接费用</w:t>
            </w:r>
          </w:p>
        </w:tc>
        <w:tc>
          <w:tcPr>
            <w:tcW w:w="2693"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jc w:val="center"/>
              <w:rPr>
                <w:rFonts w:ascii="宋体"/>
                <w:sz w:val="20"/>
                <w:szCs w:val="20"/>
              </w:rPr>
            </w:pPr>
          </w:p>
        </w:tc>
      </w:tr>
      <w:tr w:rsidR="003E720D" w:rsidTr="003E720D">
        <w:trPr>
          <w:cantSplit/>
          <w:trHeight w:val="759"/>
          <w:jc w:val="center"/>
        </w:trPr>
        <w:tc>
          <w:tcPr>
            <w:tcW w:w="1217"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left="608" w:hanging="608"/>
              <w:jc w:val="center"/>
              <w:rPr>
                <w:rFonts w:ascii="宋体" w:hAnsi="宋体"/>
                <w:sz w:val="20"/>
                <w:szCs w:val="20"/>
              </w:rPr>
            </w:pPr>
            <w:r>
              <w:rPr>
                <w:rFonts w:ascii="宋体" w:hAnsi="宋体" w:hint="eastAsia"/>
                <w:sz w:val="20"/>
                <w:szCs w:val="20"/>
              </w:rPr>
              <w:t>2</w:t>
            </w:r>
          </w:p>
        </w:tc>
        <w:tc>
          <w:tcPr>
            <w:tcW w:w="482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firstLineChars="100" w:firstLine="200"/>
              <w:rPr>
                <w:rFonts w:ascii="宋体"/>
                <w:sz w:val="20"/>
                <w:szCs w:val="20"/>
              </w:rPr>
            </w:pPr>
            <w:r>
              <w:rPr>
                <w:rFonts w:ascii="宋体" w:hAnsi="宋体" w:hint="eastAsia"/>
                <w:sz w:val="20"/>
                <w:szCs w:val="20"/>
              </w:rPr>
              <w:t>1、设备费</w:t>
            </w:r>
          </w:p>
        </w:tc>
        <w:tc>
          <w:tcPr>
            <w:tcW w:w="2693"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rFonts w:ascii="宋体"/>
                <w:sz w:val="20"/>
                <w:szCs w:val="20"/>
              </w:rPr>
            </w:pPr>
          </w:p>
        </w:tc>
      </w:tr>
      <w:tr w:rsidR="003E720D" w:rsidTr="003E720D">
        <w:trPr>
          <w:cantSplit/>
          <w:trHeight w:val="759"/>
          <w:jc w:val="center"/>
        </w:trPr>
        <w:tc>
          <w:tcPr>
            <w:tcW w:w="1217"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left="608" w:hanging="608"/>
              <w:jc w:val="center"/>
              <w:rPr>
                <w:rFonts w:ascii="宋体" w:hAnsi="宋体"/>
                <w:sz w:val="20"/>
                <w:szCs w:val="20"/>
              </w:rPr>
            </w:pPr>
            <w:r>
              <w:rPr>
                <w:rFonts w:ascii="宋体" w:hAnsi="宋体" w:hint="eastAsia"/>
                <w:sz w:val="20"/>
                <w:szCs w:val="20"/>
              </w:rPr>
              <w:t>3</w:t>
            </w:r>
          </w:p>
        </w:tc>
        <w:tc>
          <w:tcPr>
            <w:tcW w:w="482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firstLineChars="300" w:firstLine="600"/>
              <w:rPr>
                <w:rFonts w:ascii="宋体"/>
                <w:sz w:val="20"/>
                <w:szCs w:val="20"/>
              </w:rPr>
            </w:pPr>
            <w:r>
              <w:rPr>
                <w:rFonts w:ascii="宋体" w:hAnsi="宋体" w:hint="eastAsia"/>
                <w:sz w:val="20"/>
                <w:szCs w:val="20"/>
              </w:rPr>
              <w:t>（1）设备购置费</w:t>
            </w:r>
          </w:p>
        </w:tc>
        <w:tc>
          <w:tcPr>
            <w:tcW w:w="2693"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rFonts w:ascii="宋体"/>
                <w:sz w:val="20"/>
                <w:szCs w:val="20"/>
              </w:rPr>
            </w:pPr>
          </w:p>
        </w:tc>
      </w:tr>
      <w:tr w:rsidR="003E720D" w:rsidTr="003E720D">
        <w:trPr>
          <w:cantSplit/>
          <w:trHeight w:val="759"/>
          <w:jc w:val="center"/>
        </w:trPr>
        <w:tc>
          <w:tcPr>
            <w:tcW w:w="1217"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left="608" w:hanging="608"/>
              <w:jc w:val="center"/>
              <w:rPr>
                <w:rFonts w:ascii="宋体" w:hAnsi="宋体"/>
                <w:sz w:val="20"/>
                <w:szCs w:val="20"/>
              </w:rPr>
            </w:pPr>
            <w:r>
              <w:rPr>
                <w:rFonts w:ascii="宋体" w:hAnsi="宋体" w:hint="eastAsia"/>
                <w:sz w:val="20"/>
                <w:szCs w:val="20"/>
              </w:rPr>
              <w:t>4</w:t>
            </w:r>
          </w:p>
        </w:tc>
        <w:tc>
          <w:tcPr>
            <w:tcW w:w="482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firstLineChars="300" w:firstLine="600"/>
              <w:rPr>
                <w:rFonts w:ascii="宋体"/>
                <w:sz w:val="20"/>
                <w:szCs w:val="20"/>
              </w:rPr>
            </w:pPr>
            <w:r>
              <w:rPr>
                <w:rFonts w:ascii="宋体" w:hAnsi="宋体" w:hint="eastAsia"/>
                <w:sz w:val="20"/>
                <w:szCs w:val="20"/>
              </w:rPr>
              <w:t>（2）设备试制费</w:t>
            </w:r>
          </w:p>
        </w:tc>
        <w:tc>
          <w:tcPr>
            <w:tcW w:w="2693"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rFonts w:ascii="宋体"/>
                <w:sz w:val="20"/>
                <w:szCs w:val="20"/>
              </w:rPr>
            </w:pPr>
          </w:p>
        </w:tc>
      </w:tr>
      <w:tr w:rsidR="003E720D" w:rsidTr="003E720D">
        <w:trPr>
          <w:cantSplit/>
          <w:trHeight w:val="759"/>
          <w:jc w:val="center"/>
        </w:trPr>
        <w:tc>
          <w:tcPr>
            <w:tcW w:w="1217"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left="608" w:hanging="608"/>
              <w:jc w:val="center"/>
              <w:rPr>
                <w:rFonts w:ascii="宋体" w:hAnsi="宋体"/>
                <w:sz w:val="20"/>
                <w:szCs w:val="20"/>
              </w:rPr>
            </w:pPr>
            <w:r>
              <w:rPr>
                <w:rFonts w:ascii="宋体" w:hAnsi="宋体" w:hint="eastAsia"/>
                <w:sz w:val="20"/>
                <w:szCs w:val="20"/>
              </w:rPr>
              <w:t>5</w:t>
            </w:r>
          </w:p>
        </w:tc>
        <w:tc>
          <w:tcPr>
            <w:tcW w:w="482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firstLineChars="300" w:firstLine="600"/>
              <w:rPr>
                <w:rFonts w:ascii="宋体"/>
                <w:sz w:val="20"/>
                <w:szCs w:val="20"/>
              </w:rPr>
            </w:pPr>
            <w:r>
              <w:rPr>
                <w:rFonts w:ascii="宋体" w:hAnsi="宋体" w:hint="eastAsia"/>
                <w:sz w:val="20"/>
                <w:szCs w:val="20"/>
              </w:rPr>
              <w:t>（3）设备改造与租赁费</w:t>
            </w:r>
          </w:p>
        </w:tc>
        <w:tc>
          <w:tcPr>
            <w:tcW w:w="2693"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rFonts w:ascii="宋体"/>
                <w:sz w:val="20"/>
                <w:szCs w:val="20"/>
              </w:rPr>
            </w:pPr>
          </w:p>
        </w:tc>
      </w:tr>
      <w:tr w:rsidR="003E720D" w:rsidTr="003E720D">
        <w:trPr>
          <w:cantSplit/>
          <w:trHeight w:val="759"/>
          <w:jc w:val="center"/>
        </w:trPr>
        <w:tc>
          <w:tcPr>
            <w:tcW w:w="1217"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left="608" w:hanging="608"/>
              <w:jc w:val="center"/>
              <w:rPr>
                <w:rFonts w:ascii="宋体" w:hAnsi="宋体"/>
                <w:sz w:val="20"/>
                <w:szCs w:val="20"/>
              </w:rPr>
            </w:pPr>
            <w:r>
              <w:rPr>
                <w:rFonts w:ascii="宋体" w:hAnsi="宋体" w:hint="eastAsia"/>
                <w:sz w:val="20"/>
                <w:szCs w:val="20"/>
              </w:rPr>
              <w:t>6</w:t>
            </w:r>
          </w:p>
        </w:tc>
        <w:tc>
          <w:tcPr>
            <w:tcW w:w="482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firstLineChars="100" w:firstLine="200"/>
              <w:rPr>
                <w:rFonts w:ascii="宋体"/>
                <w:sz w:val="20"/>
                <w:szCs w:val="20"/>
              </w:rPr>
            </w:pPr>
            <w:r>
              <w:rPr>
                <w:rFonts w:ascii="宋体" w:hAnsi="宋体" w:hint="eastAsia"/>
                <w:sz w:val="20"/>
                <w:szCs w:val="20"/>
              </w:rPr>
              <w:t>2、材料费</w:t>
            </w:r>
          </w:p>
        </w:tc>
        <w:tc>
          <w:tcPr>
            <w:tcW w:w="2693"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rFonts w:ascii="宋体"/>
                <w:sz w:val="20"/>
                <w:szCs w:val="20"/>
              </w:rPr>
            </w:pPr>
          </w:p>
        </w:tc>
      </w:tr>
      <w:tr w:rsidR="003E720D" w:rsidTr="003E720D">
        <w:trPr>
          <w:cantSplit/>
          <w:trHeight w:val="759"/>
          <w:jc w:val="center"/>
        </w:trPr>
        <w:tc>
          <w:tcPr>
            <w:tcW w:w="1217"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left="608" w:hanging="608"/>
              <w:jc w:val="center"/>
              <w:rPr>
                <w:rFonts w:ascii="宋体" w:hAnsi="宋体"/>
                <w:sz w:val="20"/>
                <w:szCs w:val="20"/>
              </w:rPr>
            </w:pPr>
            <w:r>
              <w:rPr>
                <w:rFonts w:ascii="宋体" w:hAnsi="宋体" w:hint="eastAsia"/>
                <w:sz w:val="20"/>
                <w:szCs w:val="20"/>
              </w:rPr>
              <w:t>7</w:t>
            </w:r>
          </w:p>
        </w:tc>
        <w:tc>
          <w:tcPr>
            <w:tcW w:w="482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firstLineChars="100" w:firstLine="200"/>
              <w:rPr>
                <w:rFonts w:ascii="宋体"/>
                <w:sz w:val="20"/>
                <w:szCs w:val="20"/>
              </w:rPr>
            </w:pPr>
            <w:r>
              <w:rPr>
                <w:rFonts w:ascii="宋体" w:hAnsi="宋体" w:hint="eastAsia"/>
                <w:sz w:val="20"/>
                <w:szCs w:val="20"/>
              </w:rPr>
              <w:t>3、测试化验加工费</w:t>
            </w:r>
          </w:p>
        </w:tc>
        <w:tc>
          <w:tcPr>
            <w:tcW w:w="2693"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rFonts w:ascii="宋体"/>
                <w:sz w:val="20"/>
                <w:szCs w:val="20"/>
              </w:rPr>
            </w:pPr>
          </w:p>
        </w:tc>
      </w:tr>
      <w:tr w:rsidR="003E720D" w:rsidTr="003E720D">
        <w:trPr>
          <w:cantSplit/>
          <w:trHeight w:val="759"/>
          <w:jc w:val="center"/>
        </w:trPr>
        <w:tc>
          <w:tcPr>
            <w:tcW w:w="1217"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left="608" w:hanging="608"/>
              <w:jc w:val="center"/>
              <w:rPr>
                <w:rFonts w:ascii="宋体" w:hAnsi="宋体"/>
                <w:sz w:val="20"/>
                <w:szCs w:val="20"/>
              </w:rPr>
            </w:pPr>
            <w:r>
              <w:rPr>
                <w:rFonts w:ascii="宋体" w:hAnsi="宋体" w:hint="eastAsia"/>
                <w:sz w:val="20"/>
                <w:szCs w:val="20"/>
              </w:rPr>
              <w:t>8</w:t>
            </w:r>
          </w:p>
        </w:tc>
        <w:tc>
          <w:tcPr>
            <w:tcW w:w="482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firstLineChars="100" w:firstLine="200"/>
              <w:rPr>
                <w:rFonts w:ascii="宋体"/>
                <w:sz w:val="20"/>
                <w:szCs w:val="20"/>
              </w:rPr>
            </w:pPr>
            <w:r>
              <w:rPr>
                <w:rFonts w:ascii="宋体" w:hAnsi="宋体" w:hint="eastAsia"/>
                <w:sz w:val="20"/>
                <w:szCs w:val="20"/>
              </w:rPr>
              <w:t>4、燃料动力费</w:t>
            </w:r>
          </w:p>
        </w:tc>
        <w:tc>
          <w:tcPr>
            <w:tcW w:w="2693"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rFonts w:ascii="宋体"/>
                <w:sz w:val="20"/>
                <w:szCs w:val="20"/>
              </w:rPr>
            </w:pPr>
          </w:p>
        </w:tc>
      </w:tr>
      <w:tr w:rsidR="003E720D" w:rsidTr="003E720D">
        <w:trPr>
          <w:cantSplit/>
          <w:trHeight w:val="759"/>
          <w:jc w:val="center"/>
        </w:trPr>
        <w:tc>
          <w:tcPr>
            <w:tcW w:w="1217"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left="608" w:hanging="608"/>
              <w:jc w:val="center"/>
              <w:rPr>
                <w:rFonts w:ascii="宋体" w:hAnsi="宋体"/>
                <w:sz w:val="20"/>
                <w:szCs w:val="20"/>
              </w:rPr>
            </w:pPr>
            <w:r>
              <w:rPr>
                <w:rFonts w:ascii="宋体" w:hAnsi="宋体" w:hint="eastAsia"/>
                <w:sz w:val="20"/>
                <w:szCs w:val="20"/>
              </w:rPr>
              <w:t>9</w:t>
            </w:r>
          </w:p>
        </w:tc>
        <w:tc>
          <w:tcPr>
            <w:tcW w:w="482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firstLineChars="100" w:firstLine="200"/>
              <w:rPr>
                <w:rFonts w:ascii="宋体"/>
                <w:sz w:val="20"/>
                <w:szCs w:val="20"/>
              </w:rPr>
            </w:pPr>
            <w:r>
              <w:rPr>
                <w:rFonts w:ascii="宋体" w:hAnsi="宋体" w:hint="eastAsia"/>
                <w:sz w:val="20"/>
                <w:szCs w:val="20"/>
              </w:rPr>
              <w:t>5、差旅/会议/国际合作与交流费</w:t>
            </w:r>
          </w:p>
        </w:tc>
        <w:tc>
          <w:tcPr>
            <w:tcW w:w="2693"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rFonts w:ascii="宋体"/>
                <w:sz w:val="20"/>
                <w:szCs w:val="20"/>
              </w:rPr>
            </w:pPr>
          </w:p>
        </w:tc>
      </w:tr>
      <w:tr w:rsidR="003E720D" w:rsidTr="003E720D">
        <w:trPr>
          <w:cantSplit/>
          <w:trHeight w:val="759"/>
          <w:jc w:val="center"/>
        </w:trPr>
        <w:tc>
          <w:tcPr>
            <w:tcW w:w="1217"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left="608" w:hanging="608"/>
              <w:jc w:val="center"/>
              <w:rPr>
                <w:rFonts w:ascii="宋体" w:hAnsi="宋体"/>
                <w:sz w:val="20"/>
                <w:szCs w:val="20"/>
              </w:rPr>
            </w:pPr>
            <w:r>
              <w:rPr>
                <w:rFonts w:ascii="宋体" w:hAnsi="宋体" w:hint="eastAsia"/>
                <w:sz w:val="20"/>
                <w:szCs w:val="20"/>
              </w:rPr>
              <w:t>10</w:t>
            </w:r>
          </w:p>
        </w:tc>
        <w:tc>
          <w:tcPr>
            <w:tcW w:w="482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firstLineChars="100" w:firstLine="200"/>
              <w:rPr>
                <w:rFonts w:ascii="宋体"/>
                <w:sz w:val="20"/>
                <w:szCs w:val="20"/>
              </w:rPr>
            </w:pPr>
            <w:r>
              <w:rPr>
                <w:rFonts w:ascii="宋体" w:hAnsi="宋体" w:hint="eastAsia"/>
                <w:sz w:val="20"/>
                <w:szCs w:val="20"/>
              </w:rPr>
              <w:t>6、出版/文献/信息传播/知识产权事务费</w:t>
            </w:r>
          </w:p>
        </w:tc>
        <w:tc>
          <w:tcPr>
            <w:tcW w:w="2693"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rFonts w:ascii="宋体"/>
                <w:sz w:val="20"/>
                <w:szCs w:val="20"/>
              </w:rPr>
            </w:pPr>
          </w:p>
        </w:tc>
      </w:tr>
      <w:tr w:rsidR="003E720D" w:rsidTr="003E720D">
        <w:trPr>
          <w:cantSplit/>
          <w:trHeight w:val="759"/>
          <w:jc w:val="center"/>
        </w:trPr>
        <w:tc>
          <w:tcPr>
            <w:tcW w:w="1217"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left="608" w:hanging="608"/>
              <w:jc w:val="center"/>
              <w:rPr>
                <w:rFonts w:ascii="宋体" w:hAnsi="宋体"/>
                <w:sz w:val="20"/>
                <w:szCs w:val="20"/>
              </w:rPr>
            </w:pPr>
            <w:r>
              <w:rPr>
                <w:rFonts w:ascii="宋体" w:hAnsi="宋体" w:hint="eastAsia"/>
                <w:sz w:val="20"/>
                <w:szCs w:val="20"/>
              </w:rPr>
              <w:t>11</w:t>
            </w:r>
          </w:p>
        </w:tc>
        <w:tc>
          <w:tcPr>
            <w:tcW w:w="482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firstLineChars="100" w:firstLine="200"/>
              <w:rPr>
                <w:rFonts w:ascii="宋体"/>
                <w:sz w:val="20"/>
                <w:szCs w:val="20"/>
              </w:rPr>
            </w:pPr>
            <w:r>
              <w:rPr>
                <w:rFonts w:ascii="宋体" w:hAnsi="宋体" w:hint="eastAsia"/>
                <w:sz w:val="20"/>
                <w:szCs w:val="20"/>
              </w:rPr>
              <w:t>7、劳务费</w:t>
            </w:r>
          </w:p>
        </w:tc>
        <w:tc>
          <w:tcPr>
            <w:tcW w:w="2693"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rFonts w:ascii="宋体"/>
                <w:sz w:val="20"/>
                <w:szCs w:val="20"/>
              </w:rPr>
            </w:pPr>
          </w:p>
        </w:tc>
      </w:tr>
      <w:tr w:rsidR="003E720D" w:rsidTr="003E720D">
        <w:trPr>
          <w:cantSplit/>
          <w:trHeight w:val="759"/>
          <w:jc w:val="center"/>
        </w:trPr>
        <w:tc>
          <w:tcPr>
            <w:tcW w:w="1217"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left="608" w:hanging="608"/>
              <w:jc w:val="center"/>
              <w:rPr>
                <w:rFonts w:ascii="宋体" w:hAnsi="宋体"/>
                <w:sz w:val="20"/>
                <w:szCs w:val="20"/>
              </w:rPr>
            </w:pPr>
            <w:r>
              <w:rPr>
                <w:rFonts w:ascii="宋体" w:hAnsi="宋体" w:hint="eastAsia"/>
                <w:sz w:val="20"/>
                <w:szCs w:val="20"/>
              </w:rPr>
              <w:t>12</w:t>
            </w:r>
          </w:p>
        </w:tc>
        <w:tc>
          <w:tcPr>
            <w:tcW w:w="482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firstLineChars="100" w:firstLine="200"/>
              <w:rPr>
                <w:rFonts w:ascii="宋体"/>
                <w:sz w:val="20"/>
                <w:szCs w:val="20"/>
              </w:rPr>
            </w:pPr>
            <w:r>
              <w:rPr>
                <w:rFonts w:ascii="宋体" w:hAnsi="宋体" w:hint="eastAsia"/>
                <w:sz w:val="20"/>
                <w:szCs w:val="20"/>
              </w:rPr>
              <w:t>8、专家咨询费</w:t>
            </w:r>
          </w:p>
        </w:tc>
        <w:tc>
          <w:tcPr>
            <w:tcW w:w="2693"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rFonts w:ascii="宋体"/>
                <w:sz w:val="20"/>
                <w:szCs w:val="20"/>
              </w:rPr>
            </w:pPr>
          </w:p>
        </w:tc>
      </w:tr>
      <w:tr w:rsidR="003E720D" w:rsidTr="003E720D">
        <w:trPr>
          <w:cantSplit/>
          <w:trHeight w:val="759"/>
          <w:jc w:val="center"/>
        </w:trPr>
        <w:tc>
          <w:tcPr>
            <w:tcW w:w="1217"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left="608" w:hanging="608"/>
              <w:jc w:val="center"/>
              <w:rPr>
                <w:rFonts w:ascii="宋体"/>
                <w:sz w:val="20"/>
                <w:szCs w:val="20"/>
              </w:rPr>
            </w:pPr>
            <w:r>
              <w:rPr>
                <w:rFonts w:ascii="宋体" w:hAnsi="宋体" w:hint="eastAsia"/>
                <w:sz w:val="20"/>
                <w:szCs w:val="20"/>
              </w:rPr>
              <w:t>13</w:t>
            </w:r>
          </w:p>
        </w:tc>
        <w:tc>
          <w:tcPr>
            <w:tcW w:w="482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firstLineChars="100" w:firstLine="200"/>
              <w:rPr>
                <w:rFonts w:ascii="宋体"/>
                <w:sz w:val="20"/>
                <w:szCs w:val="20"/>
              </w:rPr>
            </w:pPr>
            <w:r>
              <w:rPr>
                <w:rFonts w:ascii="宋体" w:hAnsi="宋体" w:hint="eastAsia"/>
                <w:sz w:val="20"/>
                <w:szCs w:val="20"/>
              </w:rPr>
              <w:t>9、其他支出</w:t>
            </w:r>
          </w:p>
        </w:tc>
        <w:tc>
          <w:tcPr>
            <w:tcW w:w="2693"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rFonts w:ascii="宋体"/>
                <w:sz w:val="20"/>
                <w:szCs w:val="20"/>
              </w:rPr>
            </w:pPr>
          </w:p>
        </w:tc>
      </w:tr>
      <w:tr w:rsidR="003E720D" w:rsidTr="003E720D">
        <w:trPr>
          <w:cantSplit/>
          <w:trHeight w:val="759"/>
          <w:jc w:val="center"/>
        </w:trPr>
        <w:tc>
          <w:tcPr>
            <w:tcW w:w="1217"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left="608" w:hanging="608"/>
              <w:jc w:val="center"/>
              <w:rPr>
                <w:rFonts w:ascii="宋体"/>
                <w:sz w:val="20"/>
                <w:szCs w:val="20"/>
              </w:rPr>
            </w:pPr>
            <w:r>
              <w:rPr>
                <w:rFonts w:ascii="宋体" w:hAnsi="宋体" w:hint="eastAsia"/>
                <w:sz w:val="20"/>
                <w:szCs w:val="20"/>
              </w:rPr>
              <w:t>14</w:t>
            </w:r>
          </w:p>
        </w:tc>
        <w:tc>
          <w:tcPr>
            <w:tcW w:w="482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rPr>
                <w:rFonts w:ascii="宋体"/>
                <w:sz w:val="20"/>
                <w:szCs w:val="20"/>
              </w:rPr>
            </w:pPr>
            <w:r>
              <w:rPr>
                <w:rFonts w:ascii="宋体" w:hAnsi="宋体" w:hint="eastAsia"/>
                <w:sz w:val="20"/>
                <w:szCs w:val="20"/>
              </w:rPr>
              <w:t>二、自筹资金</w:t>
            </w:r>
          </w:p>
        </w:tc>
        <w:tc>
          <w:tcPr>
            <w:tcW w:w="2693"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rFonts w:ascii="宋体"/>
                <w:sz w:val="20"/>
                <w:szCs w:val="20"/>
              </w:rPr>
            </w:pPr>
          </w:p>
        </w:tc>
      </w:tr>
    </w:tbl>
    <w:p w:rsidR="003E720D" w:rsidRDefault="003E720D" w:rsidP="003E720D">
      <w:pPr>
        <w:widowControl/>
        <w:jc w:val="left"/>
        <w:rPr>
          <w:rFonts w:ascii="黑体" w:eastAsia="黑体"/>
          <w:sz w:val="28"/>
          <w:szCs w:val="28"/>
        </w:rPr>
        <w:sectPr w:rsidR="003E720D">
          <w:pgSz w:w="11906" w:h="16838"/>
          <w:pgMar w:top="1440" w:right="1800" w:bottom="1440" w:left="1800" w:header="851" w:footer="992" w:gutter="0"/>
          <w:cols w:space="720"/>
          <w:docGrid w:type="lines" w:linePitch="312"/>
        </w:sectPr>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30" w:type="dxa"/>
          <w:right w:w="30" w:type="dxa"/>
        </w:tblCellMar>
        <w:tblLook w:val="04A0" w:firstRow="1" w:lastRow="0" w:firstColumn="1" w:lastColumn="0" w:noHBand="0" w:noVBand="1"/>
      </w:tblPr>
      <w:tblGrid>
        <w:gridCol w:w="9524"/>
      </w:tblGrid>
      <w:tr w:rsidR="003E720D" w:rsidTr="003E720D">
        <w:trPr>
          <w:cantSplit/>
          <w:trHeight w:val="567"/>
          <w:jc w:val="center"/>
        </w:trPr>
        <w:tc>
          <w:tcPr>
            <w:tcW w:w="9524" w:type="dxa"/>
            <w:tcBorders>
              <w:top w:val="nil"/>
              <w:left w:val="nil"/>
              <w:bottom w:val="single" w:sz="6" w:space="0" w:color="auto"/>
              <w:right w:val="nil"/>
            </w:tcBorders>
            <w:hideMark/>
          </w:tcPr>
          <w:p w:rsidR="003E720D" w:rsidRDefault="003E720D">
            <w:pPr>
              <w:autoSpaceDE w:val="0"/>
              <w:autoSpaceDN w:val="0"/>
              <w:ind w:left="608" w:hanging="608"/>
              <w:jc w:val="center"/>
              <w:rPr>
                <w:rFonts w:ascii="黑体" w:eastAsia="黑体"/>
                <w:b/>
                <w:sz w:val="28"/>
                <w:szCs w:val="28"/>
              </w:rPr>
            </w:pPr>
            <w:r>
              <w:rPr>
                <w:rFonts w:ascii="黑体" w:eastAsia="黑体" w:hint="eastAsia"/>
                <w:b/>
                <w:sz w:val="28"/>
                <w:szCs w:val="28"/>
              </w:rPr>
              <w:lastRenderedPageBreak/>
              <w:t>预算说明书</w:t>
            </w:r>
            <w:r>
              <w:rPr>
                <w:rFonts w:eastAsia="黑体" w:hint="eastAsia"/>
                <w:sz w:val="24"/>
              </w:rPr>
              <w:t>（成本补偿）</w:t>
            </w:r>
          </w:p>
        </w:tc>
      </w:tr>
      <w:tr w:rsidR="003E720D" w:rsidTr="003E720D">
        <w:trPr>
          <w:cantSplit/>
          <w:trHeight w:val="12692"/>
          <w:jc w:val="center"/>
        </w:trPr>
        <w:tc>
          <w:tcPr>
            <w:tcW w:w="9524" w:type="dxa"/>
            <w:tcBorders>
              <w:top w:val="single" w:sz="6" w:space="0" w:color="auto"/>
              <w:left w:val="single" w:sz="6" w:space="0" w:color="auto"/>
              <w:bottom w:val="single" w:sz="6" w:space="0" w:color="auto"/>
              <w:right w:val="single" w:sz="4" w:space="0" w:color="auto"/>
            </w:tcBorders>
          </w:tcPr>
          <w:p w:rsidR="003E720D" w:rsidRDefault="003E720D">
            <w:pPr>
              <w:autoSpaceDE w:val="0"/>
              <w:autoSpaceDN w:val="0"/>
              <w:jc w:val="left"/>
              <w:rPr>
                <w:rFonts w:ascii="仿宋_GB2312" w:eastAsia="仿宋_GB2312"/>
                <w:sz w:val="18"/>
                <w:szCs w:val="18"/>
              </w:rPr>
            </w:pPr>
            <w:r>
              <w:rPr>
                <w:rFonts w:ascii="仿宋_GB2312" w:eastAsia="仿宋_GB2312" w:hint="eastAsia"/>
                <w:sz w:val="18"/>
                <w:szCs w:val="18"/>
              </w:rPr>
              <w:t>（请按《国家自然科学基金项目资金预算表编制说明》中的要求，对各支出项目进行详细的说明，并提供相关支撑性说明文件，以便预算评审专家科学合理核定项目预算额度。预算说明应包括各支出项目的主要用途、测算过程、测算依据等；有合作研究外拨资金的，对于合作单位的各支出项目需做详细说明。支撑性说明文件扫描后作为附件一并上传提交，可根据需要另加附页。）</w:t>
            </w:r>
          </w:p>
          <w:p w:rsidR="003E720D" w:rsidRDefault="003E720D">
            <w:pPr>
              <w:autoSpaceDE w:val="0"/>
              <w:autoSpaceDN w:val="0"/>
              <w:jc w:val="left"/>
              <w:rPr>
                <w:rFonts w:ascii="仿宋_GB2312" w:eastAsia="仿宋_GB2312"/>
                <w:sz w:val="18"/>
                <w:szCs w:val="18"/>
              </w:rPr>
            </w:pPr>
          </w:p>
        </w:tc>
      </w:tr>
    </w:tbl>
    <w:p w:rsidR="003E720D" w:rsidRDefault="003E720D" w:rsidP="003E720D">
      <w:pPr>
        <w:widowControl/>
        <w:jc w:val="left"/>
        <w:rPr>
          <w:rFonts w:ascii="黑体" w:eastAsia="黑体" w:hAnsi="宋体" w:cs="宋体"/>
          <w:bCs/>
          <w:sz w:val="28"/>
          <w:szCs w:val="28"/>
        </w:rPr>
        <w:sectPr w:rsidR="003E720D">
          <w:pgSz w:w="11906" w:h="16838"/>
          <w:pgMar w:top="1247" w:right="907" w:bottom="1440" w:left="1021" w:header="851" w:footer="680" w:gutter="0"/>
          <w:cols w:space="720"/>
          <w:docGrid w:type="lines" w:linePitch="312"/>
        </w:sectPr>
      </w:pPr>
    </w:p>
    <w:p w:rsidR="003E720D" w:rsidRDefault="003E720D" w:rsidP="003E720D">
      <w:pPr>
        <w:tabs>
          <w:tab w:val="left" w:pos="8640"/>
        </w:tabs>
        <w:spacing w:line="520" w:lineRule="exact"/>
        <w:ind w:rightChars="85" w:right="178"/>
        <w:rPr>
          <w:rFonts w:ascii="黑体" w:eastAsia="黑体" w:hAnsi="宋体" w:cs="宋体"/>
          <w:bCs/>
          <w:sz w:val="28"/>
          <w:szCs w:val="28"/>
        </w:rPr>
      </w:pPr>
    </w:p>
    <w:p w:rsidR="003E720D" w:rsidRDefault="003E720D" w:rsidP="003E720D">
      <w:pPr>
        <w:tabs>
          <w:tab w:val="left" w:pos="8640"/>
        </w:tabs>
        <w:spacing w:line="520" w:lineRule="exact"/>
        <w:ind w:rightChars="85" w:right="178"/>
        <w:jc w:val="center"/>
        <w:rPr>
          <w:rFonts w:ascii="黑体" w:eastAsia="黑体" w:hAnsi="宋体" w:cs="宋体"/>
          <w:bCs/>
          <w:sz w:val="28"/>
          <w:szCs w:val="28"/>
        </w:rPr>
      </w:pPr>
      <w:r>
        <w:rPr>
          <w:rFonts w:ascii="黑体" w:eastAsia="黑体" w:hAnsi="宋体" w:cs="宋体" w:hint="eastAsia"/>
          <w:b/>
          <w:bCs/>
          <w:sz w:val="28"/>
          <w:szCs w:val="28"/>
        </w:rPr>
        <w:t>合作研究资金预算明细表</w:t>
      </w:r>
      <w:r>
        <w:rPr>
          <w:rFonts w:eastAsia="黑体" w:hint="eastAsia"/>
          <w:sz w:val="24"/>
        </w:rPr>
        <w:t>（成本补偿）</w:t>
      </w:r>
    </w:p>
    <w:p w:rsidR="003E720D" w:rsidRDefault="003E720D" w:rsidP="003E720D">
      <w:pPr>
        <w:autoSpaceDE w:val="0"/>
        <w:autoSpaceDN w:val="0"/>
        <w:spacing w:line="300" w:lineRule="auto"/>
        <w:ind w:leftChars="-67" w:left="1" w:hangingChars="71" w:hanging="142"/>
        <w:jc w:val="center"/>
      </w:pPr>
      <w:r>
        <w:rPr>
          <w:rFonts w:hint="eastAsia"/>
          <w:sz w:val="20"/>
        </w:rPr>
        <w:t>项目申请号</w:t>
      </w:r>
      <w:r>
        <w:rPr>
          <w:sz w:val="20"/>
        </w:rPr>
        <w:t>/</w:t>
      </w:r>
      <w:r>
        <w:rPr>
          <w:rFonts w:hint="eastAsia"/>
          <w:sz w:val="20"/>
        </w:rPr>
        <w:t>项目批准号：</w:t>
      </w:r>
      <w:r>
        <w:rPr>
          <w:sz w:val="20"/>
        </w:rPr>
        <w:t xml:space="preserve">          </w:t>
      </w:r>
      <w:r>
        <w:rPr>
          <w:rFonts w:eastAsia="楷体_GB2312"/>
          <w:sz w:val="20"/>
        </w:rPr>
        <w:t xml:space="preserve">  </w:t>
      </w:r>
      <w:r>
        <w:rPr>
          <w:sz w:val="20"/>
        </w:rPr>
        <w:t xml:space="preserve">                              </w:t>
      </w:r>
      <w:r>
        <w:rPr>
          <w:rFonts w:hint="eastAsia"/>
          <w:sz w:val="20"/>
        </w:rPr>
        <w:t>项目负责人：</w:t>
      </w:r>
      <w:r>
        <w:rPr>
          <w:sz w:val="20"/>
        </w:rPr>
        <w:t xml:space="preserve">                                                </w:t>
      </w:r>
      <w:r>
        <w:rPr>
          <w:rFonts w:hint="eastAsia"/>
          <w:sz w:val="20"/>
        </w:rPr>
        <w:t>金额单位：万元</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3"/>
        <w:gridCol w:w="2540"/>
        <w:gridCol w:w="1157"/>
        <w:gridCol w:w="851"/>
        <w:gridCol w:w="3285"/>
        <w:gridCol w:w="1157"/>
        <w:gridCol w:w="1890"/>
        <w:gridCol w:w="1889"/>
        <w:gridCol w:w="894"/>
      </w:tblGrid>
      <w:tr w:rsidR="003E720D" w:rsidTr="003E720D">
        <w:trPr>
          <w:trHeight w:val="740"/>
          <w:jc w:val="center"/>
        </w:trPr>
        <w:tc>
          <w:tcPr>
            <w:tcW w:w="14196" w:type="dxa"/>
            <w:gridSpan w:val="9"/>
            <w:tcBorders>
              <w:top w:val="single" w:sz="4" w:space="0" w:color="auto"/>
              <w:left w:val="single" w:sz="4" w:space="0" w:color="auto"/>
              <w:bottom w:val="single" w:sz="4" w:space="0" w:color="auto"/>
              <w:right w:val="single" w:sz="4" w:space="0" w:color="auto"/>
            </w:tcBorders>
            <w:hideMark/>
          </w:tcPr>
          <w:p w:rsidR="003E720D" w:rsidRDefault="003E720D">
            <w:pPr>
              <w:autoSpaceDE w:val="0"/>
              <w:autoSpaceDN w:val="0"/>
              <w:spacing w:line="300" w:lineRule="auto"/>
              <w:rPr>
                <w:rFonts w:eastAsia="楷体_GB2312"/>
                <w:b/>
                <w:bCs/>
                <w:sz w:val="20"/>
              </w:rPr>
            </w:pPr>
            <w:r>
              <w:rPr>
                <w:rFonts w:eastAsia="楷体_GB2312" w:hint="eastAsia"/>
                <w:b/>
                <w:bCs/>
                <w:sz w:val="20"/>
              </w:rPr>
              <w:t>填表说明：</w:t>
            </w:r>
            <w:r>
              <w:rPr>
                <w:rFonts w:eastAsia="楷体_GB2312"/>
                <w:b/>
                <w:bCs/>
                <w:sz w:val="20"/>
              </w:rPr>
              <w:t>1</w:t>
            </w:r>
            <w:r>
              <w:rPr>
                <w:rFonts w:eastAsia="楷体_GB2312" w:hint="eastAsia"/>
                <w:b/>
                <w:bCs/>
                <w:sz w:val="20"/>
              </w:rPr>
              <w:t>、单位类型：</w:t>
            </w:r>
            <w:r>
              <w:rPr>
                <w:rFonts w:eastAsia="楷体_GB2312"/>
                <w:b/>
                <w:bCs/>
                <w:sz w:val="20"/>
              </w:rPr>
              <w:t>A</w:t>
            </w:r>
            <w:r>
              <w:rPr>
                <w:rFonts w:eastAsia="楷体_GB2312" w:hint="eastAsia"/>
                <w:b/>
                <w:bCs/>
                <w:sz w:val="20"/>
              </w:rPr>
              <w:t>、高校</w:t>
            </w:r>
            <w:r>
              <w:rPr>
                <w:rFonts w:eastAsia="楷体_GB2312"/>
                <w:b/>
                <w:bCs/>
                <w:sz w:val="20"/>
              </w:rPr>
              <w:t xml:space="preserve">  B</w:t>
            </w:r>
            <w:r>
              <w:rPr>
                <w:rFonts w:eastAsia="楷体_GB2312" w:hint="eastAsia"/>
                <w:b/>
                <w:bCs/>
                <w:sz w:val="20"/>
              </w:rPr>
              <w:t>、科研院所</w:t>
            </w:r>
            <w:r>
              <w:rPr>
                <w:rFonts w:eastAsia="楷体_GB2312"/>
                <w:b/>
                <w:bCs/>
                <w:sz w:val="20"/>
              </w:rPr>
              <w:t xml:space="preserve">  C</w:t>
            </w:r>
            <w:r>
              <w:rPr>
                <w:rFonts w:eastAsia="楷体_GB2312" w:hint="eastAsia"/>
                <w:b/>
                <w:bCs/>
                <w:sz w:val="20"/>
              </w:rPr>
              <w:t>、其他。</w:t>
            </w:r>
          </w:p>
          <w:p w:rsidR="003E720D" w:rsidRDefault="003E720D">
            <w:pPr>
              <w:autoSpaceDE w:val="0"/>
              <w:autoSpaceDN w:val="0"/>
              <w:spacing w:line="300" w:lineRule="auto"/>
              <w:rPr>
                <w:b/>
                <w:sz w:val="20"/>
              </w:rPr>
            </w:pPr>
            <w:r>
              <w:rPr>
                <w:b/>
                <w:sz w:val="20"/>
              </w:rPr>
              <w:t xml:space="preserve">          </w:t>
            </w:r>
            <w:r>
              <w:rPr>
                <w:rFonts w:eastAsia="楷体_GB2312"/>
                <w:b/>
                <w:bCs/>
                <w:kern w:val="0"/>
                <w:sz w:val="20"/>
              </w:rPr>
              <w:t>2</w:t>
            </w:r>
            <w:r>
              <w:rPr>
                <w:rFonts w:eastAsia="楷体_GB2312" w:hint="eastAsia"/>
                <w:b/>
                <w:bCs/>
                <w:kern w:val="0"/>
                <w:sz w:val="20"/>
              </w:rPr>
              <w:t>、本表仅填报基金资助资金。</w:t>
            </w:r>
          </w:p>
        </w:tc>
      </w:tr>
      <w:tr w:rsidR="003E720D" w:rsidTr="003E720D">
        <w:trPr>
          <w:trHeight w:val="936"/>
          <w:jc w:val="center"/>
        </w:trPr>
        <w:tc>
          <w:tcPr>
            <w:tcW w:w="533" w:type="dxa"/>
            <w:vMerge w:val="restart"/>
            <w:tcBorders>
              <w:top w:val="single" w:sz="4" w:space="0" w:color="auto"/>
              <w:left w:val="single" w:sz="4" w:space="0" w:color="auto"/>
              <w:bottom w:val="single" w:sz="4" w:space="0" w:color="auto"/>
              <w:right w:val="single" w:sz="4" w:space="0" w:color="auto"/>
            </w:tcBorders>
            <w:vAlign w:val="center"/>
            <w:hideMark/>
          </w:tcPr>
          <w:p w:rsidR="003E720D" w:rsidRDefault="003E720D">
            <w:pPr>
              <w:autoSpaceDE w:val="0"/>
              <w:autoSpaceDN w:val="0"/>
              <w:spacing w:line="300" w:lineRule="auto"/>
              <w:jc w:val="center"/>
              <w:rPr>
                <w:b/>
                <w:bCs/>
                <w:sz w:val="20"/>
              </w:rPr>
            </w:pPr>
            <w:r>
              <w:rPr>
                <w:rFonts w:hint="eastAsia"/>
                <w:b/>
                <w:bCs/>
                <w:sz w:val="20"/>
              </w:rPr>
              <w:t>序号</w:t>
            </w:r>
          </w:p>
        </w:tc>
        <w:tc>
          <w:tcPr>
            <w:tcW w:w="2540" w:type="dxa"/>
            <w:tcBorders>
              <w:top w:val="single" w:sz="4" w:space="0" w:color="auto"/>
              <w:left w:val="single" w:sz="4" w:space="0" w:color="auto"/>
              <w:bottom w:val="single" w:sz="4" w:space="0" w:color="auto"/>
              <w:right w:val="single" w:sz="4" w:space="0" w:color="auto"/>
            </w:tcBorders>
            <w:vAlign w:val="center"/>
            <w:hideMark/>
          </w:tcPr>
          <w:p w:rsidR="003E720D" w:rsidRDefault="003E720D">
            <w:pPr>
              <w:autoSpaceDE w:val="0"/>
              <w:autoSpaceDN w:val="0"/>
              <w:jc w:val="center"/>
              <w:rPr>
                <w:b/>
                <w:bCs/>
                <w:sz w:val="20"/>
              </w:rPr>
            </w:pPr>
            <w:r>
              <w:rPr>
                <w:rFonts w:hint="eastAsia"/>
                <w:b/>
                <w:bCs/>
                <w:sz w:val="20"/>
              </w:rPr>
              <w:t>合作研究单位名称</w:t>
            </w:r>
          </w:p>
        </w:tc>
        <w:tc>
          <w:tcPr>
            <w:tcW w:w="1157" w:type="dxa"/>
            <w:tcBorders>
              <w:top w:val="single" w:sz="4" w:space="0" w:color="auto"/>
              <w:left w:val="single" w:sz="4" w:space="0" w:color="auto"/>
              <w:bottom w:val="single" w:sz="4" w:space="0" w:color="auto"/>
              <w:right w:val="single" w:sz="4" w:space="0" w:color="auto"/>
            </w:tcBorders>
            <w:vAlign w:val="center"/>
            <w:hideMark/>
          </w:tcPr>
          <w:p w:rsidR="003E720D" w:rsidRDefault="003E720D">
            <w:pPr>
              <w:autoSpaceDE w:val="0"/>
              <w:autoSpaceDN w:val="0"/>
              <w:jc w:val="center"/>
              <w:rPr>
                <w:b/>
                <w:bCs/>
                <w:sz w:val="20"/>
              </w:rPr>
            </w:pPr>
            <w:r>
              <w:rPr>
                <w:rFonts w:hint="eastAsia"/>
                <w:b/>
                <w:bCs/>
                <w:sz w:val="20"/>
              </w:rPr>
              <w:t>是否为已注册依托单位</w:t>
            </w:r>
          </w:p>
        </w:tc>
        <w:tc>
          <w:tcPr>
            <w:tcW w:w="851" w:type="dxa"/>
            <w:tcBorders>
              <w:top w:val="single" w:sz="4" w:space="0" w:color="auto"/>
              <w:left w:val="single" w:sz="4" w:space="0" w:color="auto"/>
              <w:bottom w:val="single" w:sz="4" w:space="0" w:color="auto"/>
              <w:right w:val="single" w:sz="4" w:space="0" w:color="auto"/>
            </w:tcBorders>
            <w:vAlign w:val="center"/>
            <w:hideMark/>
          </w:tcPr>
          <w:p w:rsidR="003E720D" w:rsidRDefault="003E720D">
            <w:pPr>
              <w:autoSpaceDE w:val="0"/>
              <w:autoSpaceDN w:val="0"/>
              <w:jc w:val="center"/>
              <w:rPr>
                <w:b/>
                <w:bCs/>
                <w:sz w:val="20"/>
              </w:rPr>
            </w:pPr>
            <w:r>
              <w:rPr>
                <w:rFonts w:hint="eastAsia"/>
                <w:b/>
                <w:bCs/>
                <w:sz w:val="20"/>
              </w:rPr>
              <w:t>单位</w:t>
            </w:r>
          </w:p>
          <w:p w:rsidR="003E720D" w:rsidRDefault="003E720D">
            <w:pPr>
              <w:autoSpaceDE w:val="0"/>
              <w:autoSpaceDN w:val="0"/>
              <w:jc w:val="center"/>
              <w:rPr>
                <w:b/>
                <w:bCs/>
                <w:sz w:val="20"/>
              </w:rPr>
            </w:pPr>
            <w:r>
              <w:rPr>
                <w:rFonts w:hint="eastAsia"/>
                <w:b/>
                <w:bCs/>
                <w:sz w:val="20"/>
              </w:rPr>
              <w:t>类型</w:t>
            </w:r>
          </w:p>
        </w:tc>
        <w:tc>
          <w:tcPr>
            <w:tcW w:w="3285" w:type="dxa"/>
            <w:tcBorders>
              <w:top w:val="single" w:sz="4" w:space="0" w:color="auto"/>
              <w:left w:val="single" w:sz="4" w:space="0" w:color="auto"/>
              <w:bottom w:val="single" w:sz="4" w:space="0" w:color="auto"/>
              <w:right w:val="single" w:sz="4" w:space="0" w:color="auto"/>
            </w:tcBorders>
            <w:vAlign w:val="center"/>
            <w:hideMark/>
          </w:tcPr>
          <w:p w:rsidR="003E720D" w:rsidRDefault="003E720D">
            <w:pPr>
              <w:autoSpaceDE w:val="0"/>
              <w:autoSpaceDN w:val="0"/>
              <w:jc w:val="center"/>
              <w:rPr>
                <w:b/>
                <w:bCs/>
                <w:sz w:val="20"/>
              </w:rPr>
            </w:pPr>
            <w:r>
              <w:rPr>
                <w:rFonts w:hint="eastAsia"/>
                <w:b/>
                <w:bCs/>
                <w:sz w:val="20"/>
              </w:rPr>
              <w:t>任务分工</w:t>
            </w:r>
          </w:p>
        </w:tc>
        <w:tc>
          <w:tcPr>
            <w:tcW w:w="1157" w:type="dxa"/>
            <w:tcBorders>
              <w:top w:val="single" w:sz="4" w:space="0" w:color="auto"/>
              <w:left w:val="single" w:sz="4" w:space="0" w:color="auto"/>
              <w:bottom w:val="single" w:sz="4" w:space="0" w:color="auto"/>
              <w:right w:val="single" w:sz="4" w:space="0" w:color="auto"/>
            </w:tcBorders>
            <w:vAlign w:val="center"/>
            <w:hideMark/>
          </w:tcPr>
          <w:p w:rsidR="003E720D" w:rsidRDefault="003E720D">
            <w:pPr>
              <w:autoSpaceDE w:val="0"/>
              <w:autoSpaceDN w:val="0"/>
              <w:jc w:val="center"/>
              <w:rPr>
                <w:b/>
                <w:bCs/>
                <w:sz w:val="20"/>
              </w:rPr>
            </w:pPr>
            <w:r>
              <w:rPr>
                <w:rFonts w:hint="eastAsia"/>
                <w:b/>
                <w:bCs/>
                <w:sz w:val="20"/>
              </w:rPr>
              <w:t>研究任务负责人</w:t>
            </w:r>
          </w:p>
        </w:tc>
        <w:tc>
          <w:tcPr>
            <w:tcW w:w="1890" w:type="dxa"/>
            <w:tcBorders>
              <w:top w:val="single" w:sz="4" w:space="0" w:color="auto"/>
              <w:left w:val="single" w:sz="4" w:space="0" w:color="auto"/>
              <w:bottom w:val="single" w:sz="4" w:space="0" w:color="auto"/>
              <w:right w:val="single" w:sz="4" w:space="0" w:color="auto"/>
            </w:tcBorders>
            <w:vAlign w:val="center"/>
            <w:hideMark/>
          </w:tcPr>
          <w:p w:rsidR="003E720D" w:rsidRDefault="003E720D">
            <w:pPr>
              <w:autoSpaceDE w:val="0"/>
              <w:autoSpaceDN w:val="0"/>
              <w:jc w:val="center"/>
              <w:rPr>
                <w:b/>
                <w:bCs/>
                <w:sz w:val="20"/>
              </w:rPr>
            </w:pPr>
            <w:r>
              <w:rPr>
                <w:rFonts w:hint="eastAsia"/>
                <w:b/>
                <w:bCs/>
                <w:sz w:val="20"/>
              </w:rPr>
              <w:t>承担直接费用金额</w:t>
            </w:r>
          </w:p>
        </w:tc>
        <w:tc>
          <w:tcPr>
            <w:tcW w:w="1889" w:type="dxa"/>
            <w:tcBorders>
              <w:top w:val="single" w:sz="4" w:space="0" w:color="auto"/>
              <w:left w:val="single" w:sz="4" w:space="0" w:color="auto"/>
              <w:bottom w:val="single" w:sz="4" w:space="0" w:color="auto"/>
              <w:right w:val="single" w:sz="4" w:space="0" w:color="auto"/>
            </w:tcBorders>
            <w:vAlign w:val="center"/>
            <w:hideMark/>
          </w:tcPr>
          <w:p w:rsidR="003E720D" w:rsidRDefault="003E720D">
            <w:pPr>
              <w:autoSpaceDE w:val="0"/>
              <w:autoSpaceDN w:val="0"/>
              <w:jc w:val="center"/>
              <w:rPr>
                <w:b/>
                <w:bCs/>
                <w:sz w:val="20"/>
              </w:rPr>
            </w:pPr>
            <w:r>
              <w:rPr>
                <w:rFonts w:hint="eastAsia"/>
                <w:b/>
                <w:bCs/>
                <w:sz w:val="20"/>
              </w:rPr>
              <w:t>占总金额比例</w:t>
            </w:r>
          </w:p>
        </w:tc>
        <w:tc>
          <w:tcPr>
            <w:tcW w:w="894" w:type="dxa"/>
            <w:tcBorders>
              <w:top w:val="single" w:sz="4" w:space="0" w:color="auto"/>
              <w:left w:val="single" w:sz="4" w:space="0" w:color="auto"/>
              <w:bottom w:val="single" w:sz="4" w:space="0" w:color="auto"/>
              <w:right w:val="single" w:sz="4" w:space="0" w:color="auto"/>
            </w:tcBorders>
            <w:vAlign w:val="center"/>
            <w:hideMark/>
          </w:tcPr>
          <w:p w:rsidR="003E720D" w:rsidRDefault="003E720D">
            <w:pPr>
              <w:autoSpaceDE w:val="0"/>
              <w:autoSpaceDN w:val="0"/>
              <w:jc w:val="center"/>
              <w:rPr>
                <w:b/>
                <w:bCs/>
                <w:sz w:val="20"/>
              </w:rPr>
            </w:pPr>
            <w:r>
              <w:rPr>
                <w:rFonts w:hint="eastAsia"/>
                <w:b/>
                <w:bCs/>
                <w:sz w:val="20"/>
              </w:rPr>
              <w:t>是否已签订合作协议</w:t>
            </w:r>
          </w:p>
        </w:tc>
      </w:tr>
      <w:tr w:rsidR="003E720D" w:rsidTr="003E720D">
        <w:trPr>
          <w:trHeight w:val="212"/>
          <w:jc w:val="center"/>
        </w:trPr>
        <w:tc>
          <w:tcPr>
            <w:tcW w:w="14196" w:type="dxa"/>
            <w:vMerge/>
            <w:tcBorders>
              <w:top w:val="single" w:sz="4" w:space="0" w:color="auto"/>
              <w:left w:val="single" w:sz="4" w:space="0" w:color="auto"/>
              <w:bottom w:val="single" w:sz="4" w:space="0" w:color="auto"/>
              <w:right w:val="single" w:sz="4" w:space="0" w:color="auto"/>
            </w:tcBorders>
            <w:vAlign w:val="center"/>
            <w:hideMark/>
          </w:tcPr>
          <w:p w:rsidR="003E720D" w:rsidRDefault="003E720D">
            <w:pPr>
              <w:widowControl/>
              <w:jc w:val="left"/>
              <w:rPr>
                <w:b/>
                <w:bCs/>
                <w:sz w:val="20"/>
              </w:rPr>
            </w:pPr>
          </w:p>
        </w:tc>
        <w:tc>
          <w:tcPr>
            <w:tcW w:w="2540" w:type="dxa"/>
            <w:tcBorders>
              <w:top w:val="single" w:sz="4" w:space="0" w:color="auto"/>
              <w:left w:val="single" w:sz="4" w:space="0" w:color="auto"/>
              <w:bottom w:val="single" w:sz="4" w:space="0" w:color="auto"/>
              <w:right w:val="single" w:sz="4" w:space="0" w:color="auto"/>
            </w:tcBorders>
            <w:vAlign w:val="center"/>
            <w:hideMark/>
          </w:tcPr>
          <w:p w:rsidR="003E720D" w:rsidRDefault="003E720D">
            <w:pPr>
              <w:autoSpaceDE w:val="0"/>
              <w:autoSpaceDN w:val="0"/>
              <w:spacing w:line="300" w:lineRule="auto"/>
              <w:jc w:val="center"/>
              <w:rPr>
                <w:b/>
                <w:bCs/>
                <w:sz w:val="20"/>
                <w:szCs w:val="20"/>
              </w:rPr>
            </w:pPr>
            <w:bookmarkStart w:id="140" w:name="simple_zf_90001"/>
            <w:bookmarkEnd w:id="140"/>
            <w:r>
              <w:rPr>
                <w:rFonts w:hint="eastAsia"/>
                <w:b/>
                <w:bCs/>
                <w:sz w:val="20"/>
                <w:szCs w:val="20"/>
              </w:rPr>
              <w:t>（</w:t>
            </w:r>
            <w:r>
              <w:rPr>
                <w:b/>
                <w:bCs/>
                <w:sz w:val="20"/>
                <w:szCs w:val="20"/>
              </w:rPr>
              <w:t>1</w:t>
            </w:r>
            <w:r>
              <w:rPr>
                <w:rFonts w:hint="eastAsia"/>
                <w:b/>
                <w:bCs/>
                <w:sz w:val="20"/>
                <w:szCs w:val="20"/>
              </w:rPr>
              <w:t>）</w:t>
            </w:r>
          </w:p>
        </w:tc>
        <w:tc>
          <w:tcPr>
            <w:tcW w:w="1157" w:type="dxa"/>
            <w:tcBorders>
              <w:top w:val="single" w:sz="4" w:space="0" w:color="auto"/>
              <w:left w:val="single" w:sz="4" w:space="0" w:color="auto"/>
              <w:bottom w:val="single" w:sz="4" w:space="0" w:color="auto"/>
              <w:right w:val="single" w:sz="4" w:space="0" w:color="auto"/>
            </w:tcBorders>
            <w:vAlign w:val="center"/>
            <w:hideMark/>
          </w:tcPr>
          <w:p w:rsidR="003E720D" w:rsidRDefault="003E720D">
            <w:pPr>
              <w:autoSpaceDE w:val="0"/>
              <w:autoSpaceDN w:val="0"/>
              <w:spacing w:line="300" w:lineRule="auto"/>
              <w:jc w:val="center"/>
              <w:rPr>
                <w:b/>
                <w:bCs/>
                <w:sz w:val="20"/>
                <w:szCs w:val="20"/>
              </w:rPr>
            </w:pPr>
            <w:bookmarkStart w:id="141" w:name="simple_zf_90002"/>
            <w:bookmarkEnd w:id="141"/>
            <w:r>
              <w:rPr>
                <w:rFonts w:hint="eastAsia"/>
                <w:b/>
                <w:bCs/>
                <w:sz w:val="20"/>
                <w:szCs w:val="20"/>
              </w:rPr>
              <w:t>（</w:t>
            </w:r>
            <w:r>
              <w:rPr>
                <w:b/>
                <w:bCs/>
                <w:sz w:val="20"/>
                <w:szCs w:val="20"/>
              </w:rPr>
              <w:t>2</w:t>
            </w:r>
            <w:r>
              <w:rPr>
                <w:rFonts w:hint="eastAsia"/>
                <w:b/>
                <w:bCs/>
                <w:sz w:val="20"/>
                <w:szCs w:val="20"/>
              </w:rPr>
              <w:t>）</w:t>
            </w:r>
          </w:p>
        </w:tc>
        <w:tc>
          <w:tcPr>
            <w:tcW w:w="851" w:type="dxa"/>
            <w:tcBorders>
              <w:top w:val="single" w:sz="4" w:space="0" w:color="auto"/>
              <w:left w:val="single" w:sz="4" w:space="0" w:color="auto"/>
              <w:bottom w:val="single" w:sz="4" w:space="0" w:color="auto"/>
              <w:right w:val="single" w:sz="4" w:space="0" w:color="auto"/>
            </w:tcBorders>
            <w:vAlign w:val="center"/>
            <w:hideMark/>
          </w:tcPr>
          <w:p w:rsidR="003E720D" w:rsidRDefault="003E720D">
            <w:pPr>
              <w:autoSpaceDE w:val="0"/>
              <w:autoSpaceDN w:val="0"/>
              <w:spacing w:line="300" w:lineRule="auto"/>
              <w:jc w:val="center"/>
              <w:rPr>
                <w:b/>
                <w:bCs/>
                <w:sz w:val="20"/>
                <w:szCs w:val="20"/>
              </w:rPr>
            </w:pPr>
            <w:bookmarkStart w:id="142" w:name="simple_zf_90003"/>
            <w:bookmarkEnd w:id="142"/>
            <w:r>
              <w:rPr>
                <w:rFonts w:hint="eastAsia"/>
                <w:b/>
                <w:bCs/>
                <w:sz w:val="20"/>
                <w:szCs w:val="20"/>
              </w:rPr>
              <w:t>（</w:t>
            </w:r>
            <w:r>
              <w:rPr>
                <w:b/>
                <w:bCs/>
                <w:sz w:val="20"/>
                <w:szCs w:val="20"/>
              </w:rPr>
              <w:t>3</w:t>
            </w:r>
            <w:r>
              <w:rPr>
                <w:rFonts w:hint="eastAsia"/>
                <w:b/>
                <w:bCs/>
                <w:sz w:val="20"/>
                <w:szCs w:val="20"/>
              </w:rPr>
              <w:t>）</w:t>
            </w:r>
          </w:p>
        </w:tc>
        <w:tc>
          <w:tcPr>
            <w:tcW w:w="3285" w:type="dxa"/>
            <w:tcBorders>
              <w:top w:val="single" w:sz="4" w:space="0" w:color="auto"/>
              <w:left w:val="single" w:sz="4" w:space="0" w:color="auto"/>
              <w:bottom w:val="single" w:sz="4" w:space="0" w:color="auto"/>
              <w:right w:val="single" w:sz="4" w:space="0" w:color="auto"/>
            </w:tcBorders>
            <w:vAlign w:val="center"/>
            <w:hideMark/>
          </w:tcPr>
          <w:p w:rsidR="003E720D" w:rsidRDefault="003E720D">
            <w:pPr>
              <w:autoSpaceDE w:val="0"/>
              <w:autoSpaceDN w:val="0"/>
              <w:spacing w:line="300" w:lineRule="auto"/>
              <w:jc w:val="center"/>
              <w:rPr>
                <w:b/>
                <w:bCs/>
                <w:sz w:val="20"/>
                <w:szCs w:val="20"/>
              </w:rPr>
            </w:pPr>
            <w:bookmarkStart w:id="143" w:name="simple_zf_90004"/>
            <w:bookmarkEnd w:id="143"/>
            <w:r>
              <w:rPr>
                <w:rFonts w:hint="eastAsia"/>
                <w:b/>
                <w:bCs/>
                <w:sz w:val="20"/>
                <w:szCs w:val="20"/>
              </w:rPr>
              <w:t>（</w:t>
            </w:r>
            <w:r>
              <w:rPr>
                <w:b/>
                <w:bCs/>
                <w:sz w:val="20"/>
                <w:szCs w:val="20"/>
              </w:rPr>
              <w:t>4</w:t>
            </w:r>
            <w:r>
              <w:rPr>
                <w:rFonts w:hint="eastAsia"/>
                <w:b/>
                <w:bCs/>
                <w:sz w:val="20"/>
                <w:szCs w:val="20"/>
              </w:rPr>
              <w:t>）</w:t>
            </w:r>
          </w:p>
        </w:tc>
        <w:tc>
          <w:tcPr>
            <w:tcW w:w="1157" w:type="dxa"/>
            <w:tcBorders>
              <w:top w:val="single" w:sz="4" w:space="0" w:color="auto"/>
              <w:left w:val="single" w:sz="4" w:space="0" w:color="auto"/>
              <w:bottom w:val="single" w:sz="4" w:space="0" w:color="auto"/>
              <w:right w:val="single" w:sz="4" w:space="0" w:color="auto"/>
            </w:tcBorders>
            <w:vAlign w:val="center"/>
            <w:hideMark/>
          </w:tcPr>
          <w:p w:rsidR="003E720D" w:rsidRDefault="003E720D">
            <w:pPr>
              <w:autoSpaceDE w:val="0"/>
              <w:autoSpaceDN w:val="0"/>
              <w:spacing w:line="300" w:lineRule="auto"/>
              <w:jc w:val="center"/>
              <w:rPr>
                <w:b/>
                <w:bCs/>
                <w:sz w:val="20"/>
                <w:szCs w:val="20"/>
              </w:rPr>
            </w:pPr>
            <w:bookmarkStart w:id="144" w:name="simple_zf_90005"/>
            <w:bookmarkEnd w:id="144"/>
            <w:r>
              <w:rPr>
                <w:rFonts w:hint="eastAsia"/>
                <w:b/>
                <w:bCs/>
                <w:sz w:val="20"/>
                <w:szCs w:val="20"/>
              </w:rPr>
              <w:t>（</w:t>
            </w:r>
            <w:r>
              <w:rPr>
                <w:b/>
                <w:bCs/>
                <w:sz w:val="20"/>
                <w:szCs w:val="20"/>
              </w:rPr>
              <w:t>5</w:t>
            </w:r>
            <w:r>
              <w:rPr>
                <w:rFonts w:hint="eastAsia"/>
                <w:b/>
                <w:bCs/>
                <w:sz w:val="20"/>
                <w:szCs w:val="20"/>
              </w:rPr>
              <w:t>）</w:t>
            </w:r>
          </w:p>
        </w:tc>
        <w:tc>
          <w:tcPr>
            <w:tcW w:w="1890" w:type="dxa"/>
            <w:tcBorders>
              <w:top w:val="single" w:sz="4" w:space="0" w:color="auto"/>
              <w:left w:val="single" w:sz="4" w:space="0" w:color="auto"/>
              <w:bottom w:val="single" w:sz="4" w:space="0" w:color="auto"/>
              <w:right w:val="single" w:sz="4" w:space="0" w:color="auto"/>
            </w:tcBorders>
            <w:vAlign w:val="center"/>
            <w:hideMark/>
          </w:tcPr>
          <w:p w:rsidR="003E720D" w:rsidRDefault="003E720D">
            <w:pPr>
              <w:autoSpaceDE w:val="0"/>
              <w:autoSpaceDN w:val="0"/>
              <w:spacing w:line="300" w:lineRule="auto"/>
              <w:ind w:rightChars="46" w:right="97"/>
              <w:jc w:val="center"/>
              <w:rPr>
                <w:b/>
                <w:bCs/>
                <w:sz w:val="20"/>
                <w:szCs w:val="20"/>
              </w:rPr>
            </w:pPr>
            <w:bookmarkStart w:id="145" w:name="simple_zf_90006"/>
            <w:bookmarkEnd w:id="145"/>
            <w:r>
              <w:rPr>
                <w:rFonts w:hint="eastAsia"/>
                <w:b/>
                <w:bCs/>
                <w:sz w:val="20"/>
                <w:szCs w:val="20"/>
              </w:rPr>
              <w:t>（</w:t>
            </w:r>
            <w:r>
              <w:rPr>
                <w:b/>
                <w:bCs/>
                <w:sz w:val="20"/>
                <w:szCs w:val="20"/>
              </w:rPr>
              <w:t>6</w:t>
            </w:r>
            <w:r>
              <w:rPr>
                <w:rFonts w:hint="eastAsia"/>
                <w:b/>
                <w:bCs/>
                <w:sz w:val="20"/>
                <w:szCs w:val="20"/>
              </w:rPr>
              <w:t>）</w:t>
            </w:r>
          </w:p>
        </w:tc>
        <w:tc>
          <w:tcPr>
            <w:tcW w:w="1889" w:type="dxa"/>
            <w:tcBorders>
              <w:top w:val="single" w:sz="4" w:space="0" w:color="auto"/>
              <w:left w:val="single" w:sz="4" w:space="0" w:color="auto"/>
              <w:bottom w:val="single" w:sz="4" w:space="0" w:color="auto"/>
              <w:right w:val="single" w:sz="4" w:space="0" w:color="auto"/>
            </w:tcBorders>
            <w:vAlign w:val="center"/>
            <w:hideMark/>
          </w:tcPr>
          <w:p w:rsidR="003E720D" w:rsidRDefault="003E720D">
            <w:pPr>
              <w:autoSpaceDE w:val="0"/>
              <w:autoSpaceDN w:val="0"/>
              <w:spacing w:line="300" w:lineRule="auto"/>
              <w:jc w:val="center"/>
              <w:rPr>
                <w:b/>
                <w:bCs/>
                <w:sz w:val="20"/>
                <w:szCs w:val="20"/>
              </w:rPr>
            </w:pPr>
            <w:bookmarkStart w:id="146" w:name="simple_zf_90008"/>
            <w:bookmarkStart w:id="147" w:name="simple_zf_90007"/>
            <w:bookmarkEnd w:id="146"/>
            <w:bookmarkEnd w:id="147"/>
            <w:r>
              <w:rPr>
                <w:rFonts w:hint="eastAsia"/>
                <w:b/>
                <w:bCs/>
                <w:sz w:val="20"/>
                <w:szCs w:val="20"/>
              </w:rPr>
              <w:t>（</w:t>
            </w:r>
            <w:r>
              <w:rPr>
                <w:b/>
                <w:bCs/>
                <w:sz w:val="20"/>
                <w:szCs w:val="20"/>
              </w:rPr>
              <w:t>7</w:t>
            </w:r>
            <w:r>
              <w:rPr>
                <w:rFonts w:hint="eastAsia"/>
                <w:b/>
                <w:bCs/>
                <w:sz w:val="20"/>
                <w:szCs w:val="20"/>
              </w:rPr>
              <w:t>）</w:t>
            </w:r>
          </w:p>
        </w:tc>
        <w:tc>
          <w:tcPr>
            <w:tcW w:w="894" w:type="dxa"/>
            <w:tcBorders>
              <w:top w:val="single" w:sz="4" w:space="0" w:color="auto"/>
              <w:left w:val="single" w:sz="4" w:space="0" w:color="auto"/>
              <w:bottom w:val="single" w:sz="4" w:space="0" w:color="auto"/>
              <w:right w:val="single" w:sz="4" w:space="0" w:color="auto"/>
            </w:tcBorders>
            <w:vAlign w:val="center"/>
            <w:hideMark/>
          </w:tcPr>
          <w:p w:rsidR="003E720D" w:rsidRDefault="003E720D">
            <w:pPr>
              <w:autoSpaceDE w:val="0"/>
              <w:autoSpaceDN w:val="0"/>
              <w:spacing w:line="300" w:lineRule="auto"/>
              <w:jc w:val="center"/>
              <w:rPr>
                <w:b/>
                <w:bCs/>
                <w:sz w:val="20"/>
                <w:szCs w:val="20"/>
              </w:rPr>
            </w:pPr>
            <w:bookmarkStart w:id="148" w:name="simple_zf_90009"/>
            <w:bookmarkEnd w:id="148"/>
            <w:r>
              <w:rPr>
                <w:rFonts w:hint="eastAsia"/>
                <w:b/>
                <w:bCs/>
                <w:sz w:val="20"/>
                <w:szCs w:val="20"/>
              </w:rPr>
              <w:t>（</w:t>
            </w:r>
            <w:r>
              <w:rPr>
                <w:b/>
                <w:bCs/>
                <w:sz w:val="20"/>
                <w:szCs w:val="20"/>
              </w:rPr>
              <w:t>8</w:t>
            </w:r>
            <w:r>
              <w:rPr>
                <w:rFonts w:hint="eastAsia"/>
                <w:b/>
                <w:bCs/>
                <w:sz w:val="20"/>
                <w:szCs w:val="20"/>
              </w:rPr>
              <w:t>）</w:t>
            </w:r>
          </w:p>
        </w:tc>
      </w:tr>
      <w:tr w:rsidR="003E720D" w:rsidTr="003E720D">
        <w:trPr>
          <w:trHeight w:val="454"/>
          <w:jc w:val="center"/>
        </w:trPr>
        <w:tc>
          <w:tcPr>
            <w:tcW w:w="533" w:type="dxa"/>
            <w:tcBorders>
              <w:top w:val="single" w:sz="4" w:space="0" w:color="auto"/>
              <w:left w:val="single" w:sz="4" w:space="0" w:color="auto"/>
              <w:bottom w:val="single" w:sz="4" w:space="0" w:color="auto"/>
              <w:right w:val="single" w:sz="4" w:space="0" w:color="auto"/>
            </w:tcBorders>
            <w:hideMark/>
          </w:tcPr>
          <w:p w:rsidR="003E720D" w:rsidRDefault="003E720D">
            <w:pPr>
              <w:autoSpaceDE w:val="0"/>
              <w:autoSpaceDN w:val="0"/>
              <w:jc w:val="center"/>
              <w:rPr>
                <w:sz w:val="20"/>
              </w:rPr>
            </w:pPr>
            <w:r>
              <w:rPr>
                <w:sz w:val="20"/>
              </w:rPr>
              <w:t>1</w:t>
            </w:r>
          </w:p>
        </w:tc>
        <w:tc>
          <w:tcPr>
            <w:tcW w:w="2540"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157"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851"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3285"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157"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890"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889"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894"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r>
      <w:tr w:rsidR="003E720D" w:rsidTr="003E720D">
        <w:trPr>
          <w:trHeight w:val="454"/>
          <w:jc w:val="center"/>
        </w:trPr>
        <w:tc>
          <w:tcPr>
            <w:tcW w:w="533" w:type="dxa"/>
            <w:tcBorders>
              <w:top w:val="single" w:sz="4" w:space="0" w:color="auto"/>
              <w:left w:val="single" w:sz="4" w:space="0" w:color="auto"/>
              <w:bottom w:val="single" w:sz="4" w:space="0" w:color="auto"/>
              <w:right w:val="single" w:sz="4" w:space="0" w:color="auto"/>
            </w:tcBorders>
            <w:hideMark/>
          </w:tcPr>
          <w:p w:rsidR="003E720D" w:rsidRDefault="003E720D">
            <w:pPr>
              <w:autoSpaceDE w:val="0"/>
              <w:autoSpaceDN w:val="0"/>
              <w:jc w:val="center"/>
              <w:rPr>
                <w:sz w:val="20"/>
              </w:rPr>
            </w:pPr>
            <w:r>
              <w:rPr>
                <w:sz w:val="20"/>
              </w:rPr>
              <w:t>2</w:t>
            </w:r>
          </w:p>
        </w:tc>
        <w:tc>
          <w:tcPr>
            <w:tcW w:w="2540"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157"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851"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3285"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157"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890"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889"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894"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r>
      <w:tr w:rsidR="003E720D" w:rsidTr="003E720D">
        <w:trPr>
          <w:trHeight w:val="454"/>
          <w:jc w:val="center"/>
        </w:trPr>
        <w:tc>
          <w:tcPr>
            <w:tcW w:w="533" w:type="dxa"/>
            <w:tcBorders>
              <w:top w:val="single" w:sz="4" w:space="0" w:color="auto"/>
              <w:left w:val="single" w:sz="4" w:space="0" w:color="auto"/>
              <w:bottom w:val="single" w:sz="4" w:space="0" w:color="auto"/>
              <w:right w:val="single" w:sz="4" w:space="0" w:color="auto"/>
            </w:tcBorders>
            <w:hideMark/>
          </w:tcPr>
          <w:p w:rsidR="003E720D" w:rsidRDefault="003E720D">
            <w:pPr>
              <w:autoSpaceDE w:val="0"/>
              <w:autoSpaceDN w:val="0"/>
              <w:jc w:val="center"/>
              <w:rPr>
                <w:sz w:val="20"/>
              </w:rPr>
            </w:pPr>
            <w:r>
              <w:rPr>
                <w:sz w:val="20"/>
              </w:rPr>
              <w:t>3</w:t>
            </w:r>
          </w:p>
        </w:tc>
        <w:tc>
          <w:tcPr>
            <w:tcW w:w="2540"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157"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851"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3285"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157"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890"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889"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894"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r>
      <w:tr w:rsidR="003E720D" w:rsidTr="003E720D">
        <w:trPr>
          <w:trHeight w:val="454"/>
          <w:jc w:val="center"/>
        </w:trPr>
        <w:tc>
          <w:tcPr>
            <w:tcW w:w="533" w:type="dxa"/>
            <w:tcBorders>
              <w:top w:val="single" w:sz="4" w:space="0" w:color="auto"/>
              <w:left w:val="single" w:sz="4" w:space="0" w:color="auto"/>
              <w:bottom w:val="single" w:sz="4" w:space="0" w:color="auto"/>
              <w:right w:val="single" w:sz="4" w:space="0" w:color="auto"/>
            </w:tcBorders>
            <w:hideMark/>
          </w:tcPr>
          <w:p w:rsidR="003E720D" w:rsidRDefault="003E720D">
            <w:pPr>
              <w:autoSpaceDE w:val="0"/>
              <w:autoSpaceDN w:val="0"/>
              <w:jc w:val="center"/>
              <w:rPr>
                <w:sz w:val="20"/>
              </w:rPr>
            </w:pPr>
            <w:r>
              <w:rPr>
                <w:sz w:val="20"/>
              </w:rPr>
              <w:t>4</w:t>
            </w:r>
          </w:p>
        </w:tc>
        <w:tc>
          <w:tcPr>
            <w:tcW w:w="2540"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157"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851"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3285"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157"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890"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889"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894"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r>
      <w:tr w:rsidR="003E720D" w:rsidTr="003E720D">
        <w:trPr>
          <w:trHeight w:val="454"/>
          <w:jc w:val="center"/>
        </w:trPr>
        <w:tc>
          <w:tcPr>
            <w:tcW w:w="533" w:type="dxa"/>
            <w:tcBorders>
              <w:top w:val="single" w:sz="4" w:space="0" w:color="auto"/>
              <w:left w:val="single" w:sz="4" w:space="0" w:color="auto"/>
              <w:bottom w:val="single" w:sz="4" w:space="0" w:color="auto"/>
              <w:right w:val="single" w:sz="4" w:space="0" w:color="auto"/>
            </w:tcBorders>
            <w:hideMark/>
          </w:tcPr>
          <w:p w:rsidR="003E720D" w:rsidRDefault="003E720D">
            <w:pPr>
              <w:autoSpaceDE w:val="0"/>
              <w:autoSpaceDN w:val="0"/>
              <w:jc w:val="center"/>
              <w:rPr>
                <w:sz w:val="20"/>
              </w:rPr>
            </w:pPr>
            <w:r>
              <w:rPr>
                <w:sz w:val="20"/>
              </w:rPr>
              <w:t>5</w:t>
            </w:r>
          </w:p>
        </w:tc>
        <w:tc>
          <w:tcPr>
            <w:tcW w:w="2540"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157"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851"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3285"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157"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890"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889"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894"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r>
      <w:tr w:rsidR="003E720D" w:rsidTr="003E720D">
        <w:trPr>
          <w:trHeight w:val="454"/>
          <w:jc w:val="center"/>
        </w:trPr>
        <w:tc>
          <w:tcPr>
            <w:tcW w:w="533" w:type="dxa"/>
            <w:tcBorders>
              <w:top w:val="single" w:sz="4" w:space="0" w:color="auto"/>
              <w:left w:val="single" w:sz="4" w:space="0" w:color="auto"/>
              <w:bottom w:val="single" w:sz="4" w:space="0" w:color="auto"/>
              <w:right w:val="single" w:sz="4" w:space="0" w:color="auto"/>
            </w:tcBorders>
            <w:hideMark/>
          </w:tcPr>
          <w:p w:rsidR="003E720D" w:rsidRDefault="003E720D">
            <w:pPr>
              <w:autoSpaceDE w:val="0"/>
              <w:autoSpaceDN w:val="0"/>
              <w:jc w:val="center"/>
              <w:rPr>
                <w:sz w:val="20"/>
              </w:rPr>
            </w:pPr>
            <w:r>
              <w:rPr>
                <w:sz w:val="20"/>
              </w:rPr>
              <w:t>6</w:t>
            </w:r>
          </w:p>
        </w:tc>
        <w:tc>
          <w:tcPr>
            <w:tcW w:w="2540"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157"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851"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3285"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157"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890"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889"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894"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r>
      <w:tr w:rsidR="003E720D" w:rsidTr="003E720D">
        <w:trPr>
          <w:trHeight w:val="454"/>
          <w:jc w:val="center"/>
        </w:trPr>
        <w:tc>
          <w:tcPr>
            <w:tcW w:w="533" w:type="dxa"/>
            <w:tcBorders>
              <w:top w:val="single" w:sz="4" w:space="0" w:color="auto"/>
              <w:left w:val="single" w:sz="4" w:space="0" w:color="auto"/>
              <w:bottom w:val="single" w:sz="4" w:space="0" w:color="auto"/>
              <w:right w:val="single" w:sz="4" w:space="0" w:color="auto"/>
            </w:tcBorders>
            <w:hideMark/>
          </w:tcPr>
          <w:p w:rsidR="003E720D" w:rsidRDefault="003E720D">
            <w:pPr>
              <w:autoSpaceDE w:val="0"/>
              <w:autoSpaceDN w:val="0"/>
              <w:jc w:val="center"/>
              <w:rPr>
                <w:sz w:val="20"/>
              </w:rPr>
            </w:pPr>
            <w:r>
              <w:rPr>
                <w:sz w:val="20"/>
              </w:rPr>
              <w:t>7</w:t>
            </w:r>
          </w:p>
        </w:tc>
        <w:tc>
          <w:tcPr>
            <w:tcW w:w="2540"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157"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851"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3285"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157"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890"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889"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894"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r>
      <w:tr w:rsidR="003E720D" w:rsidTr="003E720D">
        <w:trPr>
          <w:trHeight w:val="454"/>
          <w:jc w:val="center"/>
        </w:trPr>
        <w:tc>
          <w:tcPr>
            <w:tcW w:w="533" w:type="dxa"/>
            <w:tcBorders>
              <w:top w:val="single" w:sz="4" w:space="0" w:color="auto"/>
              <w:left w:val="single" w:sz="4" w:space="0" w:color="auto"/>
              <w:bottom w:val="single" w:sz="4" w:space="0" w:color="auto"/>
              <w:right w:val="single" w:sz="4" w:space="0" w:color="auto"/>
            </w:tcBorders>
            <w:hideMark/>
          </w:tcPr>
          <w:p w:rsidR="003E720D" w:rsidRDefault="003E720D">
            <w:pPr>
              <w:autoSpaceDE w:val="0"/>
              <w:autoSpaceDN w:val="0"/>
              <w:jc w:val="center"/>
              <w:rPr>
                <w:sz w:val="20"/>
              </w:rPr>
            </w:pPr>
            <w:r>
              <w:rPr>
                <w:sz w:val="20"/>
              </w:rPr>
              <w:t>8</w:t>
            </w:r>
          </w:p>
        </w:tc>
        <w:tc>
          <w:tcPr>
            <w:tcW w:w="2540"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157"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851"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3285"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157"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890"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889"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894"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r>
      <w:tr w:rsidR="003E720D" w:rsidTr="003E720D">
        <w:trPr>
          <w:trHeight w:val="454"/>
          <w:jc w:val="center"/>
        </w:trPr>
        <w:tc>
          <w:tcPr>
            <w:tcW w:w="533" w:type="dxa"/>
            <w:tcBorders>
              <w:top w:val="single" w:sz="4" w:space="0" w:color="auto"/>
              <w:left w:val="single" w:sz="4" w:space="0" w:color="auto"/>
              <w:bottom w:val="single" w:sz="4" w:space="0" w:color="auto"/>
              <w:right w:val="single" w:sz="4" w:space="0" w:color="auto"/>
            </w:tcBorders>
            <w:hideMark/>
          </w:tcPr>
          <w:p w:rsidR="003E720D" w:rsidRDefault="003E720D">
            <w:pPr>
              <w:autoSpaceDE w:val="0"/>
              <w:autoSpaceDN w:val="0"/>
              <w:jc w:val="center"/>
              <w:rPr>
                <w:sz w:val="20"/>
              </w:rPr>
            </w:pPr>
            <w:r>
              <w:rPr>
                <w:sz w:val="20"/>
              </w:rPr>
              <w:t>9</w:t>
            </w:r>
          </w:p>
        </w:tc>
        <w:tc>
          <w:tcPr>
            <w:tcW w:w="2540"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157"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851"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3285"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157"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890"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889"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894"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r>
      <w:tr w:rsidR="003E720D" w:rsidTr="003E720D">
        <w:trPr>
          <w:trHeight w:val="454"/>
          <w:jc w:val="center"/>
        </w:trPr>
        <w:tc>
          <w:tcPr>
            <w:tcW w:w="533" w:type="dxa"/>
            <w:tcBorders>
              <w:top w:val="single" w:sz="4" w:space="0" w:color="auto"/>
              <w:left w:val="single" w:sz="4" w:space="0" w:color="auto"/>
              <w:bottom w:val="single" w:sz="4" w:space="0" w:color="auto"/>
              <w:right w:val="single" w:sz="4" w:space="0" w:color="auto"/>
            </w:tcBorders>
            <w:hideMark/>
          </w:tcPr>
          <w:p w:rsidR="003E720D" w:rsidRDefault="003E720D">
            <w:pPr>
              <w:autoSpaceDE w:val="0"/>
              <w:autoSpaceDN w:val="0"/>
              <w:jc w:val="center"/>
              <w:rPr>
                <w:sz w:val="20"/>
              </w:rPr>
            </w:pPr>
            <w:r>
              <w:rPr>
                <w:sz w:val="20"/>
              </w:rPr>
              <w:t>10</w:t>
            </w:r>
          </w:p>
        </w:tc>
        <w:tc>
          <w:tcPr>
            <w:tcW w:w="2540"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157"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851"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3285"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157"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890"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1889"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c>
          <w:tcPr>
            <w:tcW w:w="894"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spacing w:line="300" w:lineRule="auto"/>
              <w:jc w:val="center"/>
              <w:rPr>
                <w:bCs/>
                <w:sz w:val="20"/>
              </w:rPr>
            </w:pPr>
          </w:p>
        </w:tc>
      </w:tr>
      <w:tr w:rsidR="003E720D" w:rsidTr="003E720D">
        <w:trPr>
          <w:trHeight w:val="454"/>
          <w:jc w:val="center"/>
        </w:trPr>
        <w:tc>
          <w:tcPr>
            <w:tcW w:w="9523" w:type="dxa"/>
            <w:gridSpan w:val="6"/>
            <w:tcBorders>
              <w:top w:val="single" w:sz="4" w:space="0" w:color="auto"/>
              <w:left w:val="single" w:sz="4" w:space="0" w:color="auto"/>
              <w:bottom w:val="single" w:sz="4" w:space="0" w:color="auto"/>
              <w:right w:val="single" w:sz="4" w:space="0" w:color="auto"/>
            </w:tcBorders>
            <w:vAlign w:val="center"/>
            <w:hideMark/>
          </w:tcPr>
          <w:p w:rsidR="003E720D" w:rsidRDefault="003E720D">
            <w:pPr>
              <w:autoSpaceDE w:val="0"/>
              <w:autoSpaceDN w:val="0"/>
              <w:ind w:right="100"/>
              <w:jc w:val="center"/>
              <w:rPr>
                <w:sz w:val="20"/>
              </w:rPr>
            </w:pPr>
            <w:r>
              <w:rPr>
                <w:rFonts w:hint="eastAsia"/>
                <w:sz w:val="20"/>
              </w:rPr>
              <w:t>累计</w:t>
            </w:r>
          </w:p>
        </w:tc>
        <w:tc>
          <w:tcPr>
            <w:tcW w:w="1890"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ind w:right="34"/>
              <w:jc w:val="center"/>
              <w:rPr>
                <w:sz w:val="20"/>
              </w:rPr>
            </w:pPr>
            <w:bookmarkStart w:id="149" w:name="simple_zf_90010"/>
            <w:bookmarkEnd w:id="149"/>
          </w:p>
        </w:tc>
        <w:tc>
          <w:tcPr>
            <w:tcW w:w="1889" w:type="dxa"/>
            <w:tcBorders>
              <w:top w:val="single" w:sz="4" w:space="0" w:color="auto"/>
              <w:left w:val="single" w:sz="4" w:space="0" w:color="auto"/>
              <w:bottom w:val="single" w:sz="4" w:space="0" w:color="auto"/>
              <w:right w:val="single" w:sz="4" w:space="0" w:color="auto"/>
            </w:tcBorders>
            <w:vAlign w:val="center"/>
          </w:tcPr>
          <w:p w:rsidR="003E720D" w:rsidRDefault="003E720D">
            <w:pPr>
              <w:autoSpaceDE w:val="0"/>
              <w:autoSpaceDN w:val="0"/>
              <w:jc w:val="center"/>
              <w:rPr>
                <w:sz w:val="20"/>
              </w:rPr>
            </w:pPr>
            <w:bookmarkStart w:id="150" w:name="simple_zf_90012"/>
            <w:bookmarkStart w:id="151" w:name="simple_zf_90011"/>
            <w:bookmarkEnd w:id="150"/>
            <w:bookmarkEnd w:id="151"/>
          </w:p>
        </w:tc>
        <w:tc>
          <w:tcPr>
            <w:tcW w:w="894" w:type="dxa"/>
            <w:tcBorders>
              <w:top w:val="single" w:sz="4" w:space="0" w:color="auto"/>
              <w:left w:val="single" w:sz="4" w:space="0" w:color="auto"/>
              <w:bottom w:val="single" w:sz="4" w:space="0" w:color="auto"/>
              <w:right w:val="single" w:sz="4" w:space="0" w:color="auto"/>
            </w:tcBorders>
            <w:vAlign w:val="center"/>
            <w:hideMark/>
          </w:tcPr>
          <w:p w:rsidR="003E720D" w:rsidRDefault="003E720D">
            <w:pPr>
              <w:autoSpaceDE w:val="0"/>
              <w:autoSpaceDN w:val="0"/>
              <w:jc w:val="center"/>
              <w:rPr>
                <w:rFonts w:ascii="宋体" w:hAnsi="宋体"/>
                <w:sz w:val="20"/>
              </w:rPr>
            </w:pPr>
            <w:bookmarkStart w:id="152" w:name="simple_zf_90013"/>
            <w:bookmarkEnd w:id="152"/>
            <w:r>
              <w:rPr>
                <w:rFonts w:ascii="宋体" w:hAnsi="宋体" w:hint="eastAsia"/>
                <w:sz w:val="20"/>
              </w:rPr>
              <w:t>/</w:t>
            </w:r>
          </w:p>
        </w:tc>
      </w:tr>
      <w:tr w:rsidR="003E720D" w:rsidTr="003E720D">
        <w:trPr>
          <w:trHeight w:val="77"/>
          <w:jc w:val="center"/>
        </w:trPr>
        <w:tc>
          <w:tcPr>
            <w:tcW w:w="14196" w:type="dxa"/>
            <w:gridSpan w:val="9"/>
            <w:tcBorders>
              <w:top w:val="single" w:sz="4" w:space="0" w:color="auto"/>
              <w:left w:val="single" w:sz="4" w:space="0" w:color="auto"/>
              <w:bottom w:val="single" w:sz="4" w:space="0" w:color="auto"/>
              <w:right w:val="single" w:sz="4" w:space="0" w:color="auto"/>
            </w:tcBorders>
            <w:vAlign w:val="center"/>
            <w:hideMark/>
          </w:tcPr>
          <w:p w:rsidR="003E720D" w:rsidRDefault="003E720D">
            <w:pPr>
              <w:autoSpaceDE w:val="0"/>
              <w:autoSpaceDN w:val="0"/>
              <w:jc w:val="left"/>
              <w:rPr>
                <w:rFonts w:ascii="宋体"/>
                <w:sz w:val="20"/>
              </w:rPr>
            </w:pPr>
            <w:r>
              <w:rPr>
                <w:rFonts w:ascii="宋体" w:hAnsi="宋体" w:hint="eastAsia"/>
                <w:sz w:val="20"/>
              </w:rPr>
              <w:t>备注：</w:t>
            </w:r>
          </w:p>
        </w:tc>
      </w:tr>
    </w:tbl>
    <w:p w:rsidR="003E720D" w:rsidRDefault="003E720D" w:rsidP="003E720D">
      <w:pPr>
        <w:autoSpaceDE w:val="0"/>
        <w:autoSpaceDN w:val="0"/>
        <w:spacing w:line="300" w:lineRule="auto"/>
        <w:ind w:left="601" w:hanging="181"/>
        <w:jc w:val="center"/>
        <w:rPr>
          <w:rFonts w:ascii="黑体" w:eastAsia="黑体" w:hAnsi="黑体"/>
          <w:b/>
          <w:sz w:val="28"/>
        </w:rPr>
      </w:pPr>
    </w:p>
    <w:p w:rsidR="003E720D" w:rsidRDefault="003E720D" w:rsidP="003E720D">
      <w:pPr>
        <w:widowControl/>
        <w:jc w:val="center"/>
        <w:rPr>
          <w:rFonts w:eastAsia="黑体"/>
          <w:sz w:val="28"/>
        </w:rPr>
      </w:pPr>
      <w:r>
        <w:rPr>
          <w:rFonts w:ascii="黑体" w:eastAsia="黑体" w:hAnsi="黑体" w:hint="eastAsia"/>
          <w:b/>
          <w:sz w:val="28"/>
        </w:rPr>
        <w:lastRenderedPageBreak/>
        <w:t>设备费—设备购置/试制预算明细表</w:t>
      </w:r>
      <w:r>
        <w:rPr>
          <w:rFonts w:eastAsia="黑体" w:hint="eastAsia"/>
          <w:sz w:val="24"/>
        </w:rPr>
        <w:t>（成本补偿）</w:t>
      </w:r>
    </w:p>
    <w:p w:rsidR="003E720D" w:rsidRDefault="003E720D" w:rsidP="003E720D">
      <w:pPr>
        <w:autoSpaceDE w:val="0"/>
        <w:autoSpaceDN w:val="0"/>
        <w:spacing w:line="300" w:lineRule="auto"/>
        <w:ind w:leftChars="-68" w:left="-1" w:rightChars="-103" w:right="-216" w:hangingChars="71" w:hanging="142"/>
        <w:jc w:val="center"/>
      </w:pPr>
      <w:r>
        <w:rPr>
          <w:rFonts w:hint="eastAsia"/>
          <w:sz w:val="20"/>
        </w:rPr>
        <w:t>项目申请号</w:t>
      </w:r>
      <w:r>
        <w:rPr>
          <w:sz w:val="20"/>
        </w:rPr>
        <w:t>/</w:t>
      </w:r>
      <w:r>
        <w:rPr>
          <w:rFonts w:hint="eastAsia"/>
          <w:sz w:val="20"/>
        </w:rPr>
        <w:t>项目批准号：</w:t>
      </w:r>
      <w:r>
        <w:rPr>
          <w:sz w:val="20"/>
        </w:rPr>
        <w:t xml:space="preserve">           </w:t>
      </w:r>
      <w:r>
        <w:rPr>
          <w:rFonts w:eastAsia="楷体_GB2312"/>
          <w:sz w:val="20"/>
        </w:rPr>
        <w:t xml:space="preserve">    </w:t>
      </w:r>
      <w:r>
        <w:rPr>
          <w:sz w:val="20"/>
        </w:rPr>
        <w:t xml:space="preserve">                                 </w:t>
      </w:r>
      <w:r>
        <w:rPr>
          <w:rFonts w:hint="eastAsia"/>
          <w:sz w:val="20"/>
        </w:rPr>
        <w:t>项目负责人：</w:t>
      </w:r>
      <w:r>
        <w:rPr>
          <w:sz w:val="20"/>
        </w:rPr>
        <w:t xml:space="preserve">                                               </w:t>
      </w:r>
      <w:r>
        <w:rPr>
          <w:rFonts w:hint="eastAsia"/>
          <w:sz w:val="20"/>
        </w:rPr>
        <w:t>金额单位：万元</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30" w:type="dxa"/>
          <w:right w:w="30" w:type="dxa"/>
        </w:tblCellMar>
        <w:tblLook w:val="04A0" w:firstRow="1" w:lastRow="0" w:firstColumn="1" w:lastColumn="0" w:noHBand="0" w:noVBand="1"/>
      </w:tblPr>
      <w:tblGrid>
        <w:gridCol w:w="452"/>
        <w:gridCol w:w="2818"/>
        <w:gridCol w:w="540"/>
        <w:gridCol w:w="1282"/>
        <w:gridCol w:w="922"/>
        <w:gridCol w:w="1159"/>
        <w:gridCol w:w="864"/>
        <w:gridCol w:w="1275"/>
        <w:gridCol w:w="1602"/>
        <w:gridCol w:w="3524"/>
      </w:tblGrid>
      <w:tr w:rsidR="003E720D" w:rsidTr="003E720D">
        <w:trPr>
          <w:cantSplit/>
          <w:trHeight w:val="397"/>
          <w:jc w:val="center"/>
        </w:trPr>
        <w:tc>
          <w:tcPr>
            <w:tcW w:w="14438" w:type="dxa"/>
            <w:gridSpan w:val="10"/>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adjustRightInd w:val="0"/>
              <w:snapToGrid w:val="0"/>
              <w:ind w:firstLineChars="49" w:firstLine="98"/>
              <w:rPr>
                <w:rFonts w:eastAsia="楷体_GB2312"/>
                <w:b/>
                <w:bCs/>
                <w:sz w:val="20"/>
              </w:rPr>
            </w:pPr>
            <w:r>
              <w:rPr>
                <w:rFonts w:eastAsia="楷体_GB2312" w:hint="eastAsia"/>
                <w:b/>
                <w:bCs/>
                <w:sz w:val="20"/>
              </w:rPr>
              <w:t>填表说明：</w:t>
            </w:r>
            <w:r>
              <w:rPr>
                <w:rFonts w:eastAsia="楷体_GB2312"/>
                <w:b/>
                <w:bCs/>
                <w:sz w:val="20"/>
              </w:rPr>
              <w:t>1</w:t>
            </w:r>
            <w:r>
              <w:rPr>
                <w:rFonts w:eastAsia="楷体_GB2312" w:hint="eastAsia"/>
                <w:b/>
                <w:bCs/>
                <w:sz w:val="20"/>
              </w:rPr>
              <w:t>、设备分类代码：</w:t>
            </w:r>
            <w:r>
              <w:rPr>
                <w:rFonts w:eastAsia="楷体_GB2312"/>
                <w:b/>
                <w:bCs/>
                <w:sz w:val="20"/>
              </w:rPr>
              <w:t>A</w:t>
            </w:r>
            <w:r>
              <w:rPr>
                <w:rFonts w:eastAsia="楷体_GB2312" w:hint="eastAsia"/>
                <w:b/>
                <w:bCs/>
                <w:sz w:val="20"/>
              </w:rPr>
              <w:t>购置、</w:t>
            </w:r>
            <w:r>
              <w:rPr>
                <w:rFonts w:eastAsia="楷体_GB2312"/>
                <w:b/>
                <w:bCs/>
                <w:sz w:val="20"/>
              </w:rPr>
              <w:t>B</w:t>
            </w:r>
            <w:r>
              <w:rPr>
                <w:rFonts w:eastAsia="楷体_GB2312" w:hint="eastAsia"/>
                <w:b/>
                <w:bCs/>
                <w:sz w:val="20"/>
              </w:rPr>
              <w:t>试制。</w:t>
            </w:r>
          </w:p>
          <w:p w:rsidR="003E720D" w:rsidRDefault="003E720D">
            <w:pPr>
              <w:autoSpaceDE w:val="0"/>
              <w:autoSpaceDN w:val="0"/>
              <w:adjustRightInd w:val="0"/>
              <w:snapToGrid w:val="0"/>
              <w:ind w:firstLineChars="549" w:firstLine="1102"/>
              <w:rPr>
                <w:rFonts w:eastAsia="楷体_GB2312"/>
                <w:b/>
                <w:bCs/>
                <w:sz w:val="20"/>
              </w:rPr>
            </w:pPr>
            <w:r>
              <w:rPr>
                <w:rFonts w:eastAsia="楷体_GB2312"/>
                <w:b/>
                <w:bCs/>
                <w:sz w:val="20"/>
              </w:rPr>
              <w:t>2</w:t>
            </w:r>
            <w:r>
              <w:rPr>
                <w:rFonts w:eastAsia="楷体_GB2312" w:hint="eastAsia"/>
                <w:b/>
                <w:bCs/>
                <w:sz w:val="20"/>
              </w:rPr>
              <w:t>、试制设备不需填列本表（</w:t>
            </w:r>
            <w:r>
              <w:rPr>
                <w:rFonts w:eastAsia="楷体_GB2312"/>
                <w:b/>
                <w:bCs/>
                <w:sz w:val="20"/>
              </w:rPr>
              <w:t>6</w:t>
            </w:r>
            <w:r>
              <w:rPr>
                <w:rFonts w:eastAsia="楷体_GB2312" w:hint="eastAsia"/>
                <w:b/>
                <w:bCs/>
                <w:sz w:val="20"/>
              </w:rPr>
              <w:t>）列、（</w:t>
            </w:r>
            <w:r>
              <w:rPr>
                <w:rFonts w:eastAsia="楷体_GB2312"/>
                <w:b/>
                <w:bCs/>
                <w:sz w:val="20"/>
              </w:rPr>
              <w:t>7</w:t>
            </w:r>
            <w:r>
              <w:rPr>
                <w:rFonts w:eastAsia="楷体_GB2312" w:hint="eastAsia"/>
                <w:b/>
                <w:bCs/>
                <w:sz w:val="20"/>
              </w:rPr>
              <w:t>）列。</w:t>
            </w:r>
          </w:p>
          <w:p w:rsidR="003E720D" w:rsidRDefault="003E720D">
            <w:pPr>
              <w:autoSpaceDE w:val="0"/>
              <w:autoSpaceDN w:val="0"/>
              <w:adjustRightInd w:val="0"/>
              <w:snapToGrid w:val="0"/>
              <w:ind w:firstLineChars="549" w:firstLine="1102"/>
              <w:rPr>
                <w:rFonts w:eastAsia="楷体_GB2312"/>
                <w:b/>
                <w:bCs/>
                <w:sz w:val="20"/>
              </w:rPr>
            </w:pPr>
            <w:r>
              <w:rPr>
                <w:rFonts w:eastAsia="楷体_GB2312"/>
                <w:b/>
                <w:bCs/>
                <w:sz w:val="20"/>
              </w:rPr>
              <w:t>3</w:t>
            </w:r>
            <w:r>
              <w:rPr>
                <w:rFonts w:eastAsia="楷体_GB2312" w:hint="eastAsia"/>
                <w:b/>
                <w:bCs/>
                <w:sz w:val="20"/>
              </w:rPr>
              <w:t>、单价超过</w:t>
            </w:r>
            <w:r>
              <w:rPr>
                <w:rFonts w:eastAsia="楷体_GB2312"/>
                <w:b/>
                <w:bCs/>
                <w:sz w:val="20"/>
              </w:rPr>
              <w:t>10</w:t>
            </w:r>
            <w:r>
              <w:rPr>
                <w:rFonts w:eastAsia="楷体_GB2312" w:hint="eastAsia"/>
                <w:b/>
                <w:bCs/>
                <w:sz w:val="20"/>
              </w:rPr>
              <w:t>万元</w:t>
            </w:r>
            <w:r>
              <w:rPr>
                <w:rFonts w:eastAsia="楷体_GB2312"/>
                <w:b/>
                <w:bCs/>
                <w:sz w:val="20"/>
              </w:rPr>
              <w:t>(</w:t>
            </w:r>
            <w:r>
              <w:rPr>
                <w:rFonts w:eastAsia="楷体_GB2312" w:hint="eastAsia"/>
                <w:b/>
                <w:bCs/>
                <w:sz w:val="20"/>
              </w:rPr>
              <w:t>含</w:t>
            </w:r>
            <w:r>
              <w:rPr>
                <w:rFonts w:eastAsia="楷体_GB2312"/>
                <w:b/>
                <w:bCs/>
                <w:sz w:val="20"/>
              </w:rPr>
              <w:t>10</w:t>
            </w:r>
            <w:r>
              <w:rPr>
                <w:rFonts w:eastAsia="楷体_GB2312" w:hint="eastAsia"/>
                <w:b/>
                <w:bCs/>
                <w:sz w:val="20"/>
              </w:rPr>
              <w:t>万元</w:t>
            </w:r>
            <w:r>
              <w:rPr>
                <w:rFonts w:eastAsia="楷体_GB2312"/>
                <w:b/>
                <w:bCs/>
                <w:sz w:val="20"/>
              </w:rPr>
              <w:t>)</w:t>
            </w:r>
            <w:r>
              <w:rPr>
                <w:rFonts w:eastAsia="楷体_GB2312" w:hint="eastAsia"/>
                <w:b/>
                <w:bCs/>
                <w:sz w:val="20"/>
              </w:rPr>
              <w:t>的设备需填写明细，单价低于</w:t>
            </w:r>
            <w:r>
              <w:rPr>
                <w:rFonts w:eastAsia="楷体_GB2312"/>
                <w:b/>
                <w:bCs/>
                <w:sz w:val="20"/>
              </w:rPr>
              <w:t>10</w:t>
            </w:r>
            <w:r>
              <w:rPr>
                <w:rFonts w:eastAsia="楷体_GB2312" w:hint="eastAsia"/>
                <w:b/>
                <w:bCs/>
                <w:sz w:val="20"/>
              </w:rPr>
              <w:t>万元的设备只需填写合计数。</w:t>
            </w:r>
          </w:p>
          <w:p w:rsidR="003E720D" w:rsidRDefault="003E720D">
            <w:pPr>
              <w:autoSpaceDE w:val="0"/>
              <w:autoSpaceDN w:val="0"/>
              <w:adjustRightInd w:val="0"/>
              <w:snapToGrid w:val="0"/>
              <w:ind w:firstLineChars="549" w:firstLine="1102"/>
              <w:rPr>
                <w:rFonts w:eastAsia="楷体_GB2312"/>
                <w:b/>
                <w:bCs/>
                <w:sz w:val="20"/>
              </w:rPr>
            </w:pPr>
            <w:r>
              <w:rPr>
                <w:rFonts w:eastAsia="楷体_GB2312"/>
                <w:b/>
                <w:bCs/>
                <w:kern w:val="0"/>
                <w:sz w:val="20"/>
              </w:rPr>
              <w:t>4</w:t>
            </w:r>
            <w:r>
              <w:rPr>
                <w:rFonts w:eastAsia="楷体_GB2312" w:hint="eastAsia"/>
                <w:b/>
                <w:bCs/>
                <w:kern w:val="0"/>
                <w:sz w:val="20"/>
              </w:rPr>
              <w:t>、本表仅填报基金资助资金。</w:t>
            </w:r>
          </w:p>
        </w:tc>
      </w:tr>
      <w:tr w:rsidR="003E720D" w:rsidTr="003E720D">
        <w:trPr>
          <w:cantSplit/>
          <w:trHeight w:val="397"/>
          <w:jc w:val="center"/>
        </w:trPr>
        <w:tc>
          <w:tcPr>
            <w:tcW w:w="452" w:type="dxa"/>
            <w:vMerge w:val="restart"/>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rFonts w:hint="eastAsia"/>
                <w:b/>
                <w:bCs/>
                <w:sz w:val="20"/>
              </w:rPr>
              <w:t>序号</w:t>
            </w:r>
          </w:p>
        </w:tc>
        <w:tc>
          <w:tcPr>
            <w:tcW w:w="2818"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rFonts w:hint="eastAsia"/>
                <w:b/>
                <w:bCs/>
                <w:sz w:val="20"/>
              </w:rPr>
              <w:t>设备名称</w:t>
            </w:r>
          </w:p>
        </w:tc>
        <w:tc>
          <w:tcPr>
            <w:tcW w:w="54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rFonts w:hint="eastAsia"/>
                <w:b/>
                <w:bCs/>
                <w:sz w:val="20"/>
              </w:rPr>
              <w:t>设备</w:t>
            </w:r>
          </w:p>
          <w:p w:rsidR="003E720D" w:rsidRDefault="003E720D">
            <w:pPr>
              <w:autoSpaceDE w:val="0"/>
              <w:autoSpaceDN w:val="0"/>
              <w:jc w:val="center"/>
              <w:rPr>
                <w:b/>
                <w:bCs/>
                <w:sz w:val="20"/>
              </w:rPr>
            </w:pPr>
            <w:r>
              <w:rPr>
                <w:rFonts w:hint="eastAsia"/>
                <w:b/>
                <w:bCs/>
                <w:sz w:val="20"/>
              </w:rPr>
              <w:t>分类</w:t>
            </w:r>
          </w:p>
        </w:tc>
        <w:tc>
          <w:tcPr>
            <w:tcW w:w="1282"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rFonts w:hint="eastAsia"/>
                <w:b/>
                <w:bCs/>
                <w:sz w:val="20"/>
              </w:rPr>
              <w:t>单价</w:t>
            </w:r>
            <w:r>
              <w:rPr>
                <w:b/>
                <w:bCs/>
                <w:sz w:val="20"/>
              </w:rPr>
              <w:t xml:space="preserve">             (</w:t>
            </w:r>
            <w:r>
              <w:rPr>
                <w:rFonts w:hint="eastAsia"/>
                <w:b/>
                <w:bCs/>
                <w:sz w:val="20"/>
              </w:rPr>
              <w:t>万元</w:t>
            </w:r>
            <w:r>
              <w:rPr>
                <w:b/>
                <w:bCs/>
                <w:sz w:val="20"/>
              </w:rPr>
              <w:t>/</w:t>
            </w:r>
            <w:r>
              <w:rPr>
                <w:rFonts w:hint="eastAsia"/>
                <w:b/>
                <w:bCs/>
                <w:sz w:val="20"/>
              </w:rPr>
              <w:t>台件</w:t>
            </w:r>
            <w:r>
              <w:rPr>
                <w:b/>
                <w:bCs/>
                <w:sz w:val="20"/>
              </w:rPr>
              <w:t>)</w:t>
            </w:r>
          </w:p>
        </w:tc>
        <w:tc>
          <w:tcPr>
            <w:tcW w:w="922"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rFonts w:hint="eastAsia"/>
                <w:b/>
                <w:bCs/>
                <w:sz w:val="20"/>
              </w:rPr>
              <w:t>数量</w:t>
            </w:r>
          </w:p>
          <w:p w:rsidR="003E720D" w:rsidRDefault="003E720D">
            <w:pPr>
              <w:autoSpaceDE w:val="0"/>
              <w:autoSpaceDN w:val="0"/>
              <w:jc w:val="center"/>
              <w:rPr>
                <w:b/>
                <w:bCs/>
                <w:sz w:val="20"/>
              </w:rPr>
            </w:pPr>
            <w:r>
              <w:rPr>
                <w:rFonts w:hint="eastAsia"/>
                <w:b/>
                <w:bCs/>
                <w:sz w:val="20"/>
              </w:rPr>
              <w:t>（台件）</w:t>
            </w:r>
          </w:p>
        </w:tc>
        <w:tc>
          <w:tcPr>
            <w:tcW w:w="1159"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rFonts w:hint="eastAsia"/>
                <w:b/>
                <w:bCs/>
                <w:sz w:val="20"/>
              </w:rPr>
              <w:t>金额</w:t>
            </w:r>
            <w:r>
              <w:rPr>
                <w:b/>
                <w:bCs/>
                <w:sz w:val="20"/>
              </w:rPr>
              <w:t xml:space="preserve">            </w:t>
            </w:r>
          </w:p>
        </w:tc>
        <w:tc>
          <w:tcPr>
            <w:tcW w:w="864"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rFonts w:hint="eastAsia"/>
                <w:b/>
                <w:bCs/>
                <w:sz w:val="20"/>
              </w:rPr>
              <w:t>购置设备</w:t>
            </w:r>
          </w:p>
          <w:p w:rsidR="003E720D" w:rsidRDefault="003E720D">
            <w:pPr>
              <w:autoSpaceDE w:val="0"/>
              <w:autoSpaceDN w:val="0"/>
              <w:jc w:val="center"/>
              <w:rPr>
                <w:b/>
                <w:bCs/>
                <w:sz w:val="20"/>
              </w:rPr>
            </w:pPr>
            <w:r>
              <w:rPr>
                <w:rFonts w:hint="eastAsia"/>
                <w:b/>
                <w:bCs/>
                <w:sz w:val="20"/>
              </w:rPr>
              <w:t>型号</w:t>
            </w:r>
          </w:p>
        </w:tc>
        <w:tc>
          <w:tcPr>
            <w:tcW w:w="1275"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rFonts w:hint="eastAsia"/>
                <w:b/>
                <w:bCs/>
                <w:sz w:val="20"/>
              </w:rPr>
              <w:t>购置设备生产</w:t>
            </w:r>
          </w:p>
          <w:p w:rsidR="003E720D" w:rsidRDefault="003E720D">
            <w:pPr>
              <w:autoSpaceDE w:val="0"/>
              <w:autoSpaceDN w:val="0"/>
              <w:jc w:val="center"/>
              <w:rPr>
                <w:b/>
                <w:bCs/>
                <w:sz w:val="20"/>
              </w:rPr>
            </w:pPr>
            <w:r>
              <w:rPr>
                <w:rFonts w:hint="eastAsia"/>
                <w:b/>
                <w:bCs/>
                <w:sz w:val="20"/>
              </w:rPr>
              <w:t>国别与地区</w:t>
            </w:r>
          </w:p>
        </w:tc>
        <w:tc>
          <w:tcPr>
            <w:tcW w:w="1602" w:type="dxa"/>
            <w:tcBorders>
              <w:top w:val="single" w:sz="6" w:space="0" w:color="auto"/>
              <w:left w:val="single" w:sz="6" w:space="0" w:color="auto"/>
              <w:bottom w:val="single" w:sz="6" w:space="0" w:color="auto"/>
              <w:right w:val="single" w:sz="4" w:space="0" w:color="auto"/>
            </w:tcBorders>
            <w:vAlign w:val="center"/>
            <w:hideMark/>
          </w:tcPr>
          <w:p w:rsidR="003E720D" w:rsidRDefault="003E720D">
            <w:pPr>
              <w:autoSpaceDE w:val="0"/>
              <w:autoSpaceDN w:val="0"/>
              <w:jc w:val="center"/>
              <w:rPr>
                <w:b/>
                <w:bCs/>
                <w:sz w:val="20"/>
              </w:rPr>
            </w:pPr>
            <w:r>
              <w:rPr>
                <w:rFonts w:hint="eastAsia"/>
                <w:b/>
                <w:bCs/>
                <w:sz w:val="20"/>
              </w:rPr>
              <w:t>主要技术</w:t>
            </w:r>
          </w:p>
          <w:p w:rsidR="003E720D" w:rsidRDefault="003E720D">
            <w:pPr>
              <w:autoSpaceDE w:val="0"/>
              <w:autoSpaceDN w:val="0"/>
              <w:jc w:val="center"/>
              <w:rPr>
                <w:b/>
                <w:bCs/>
                <w:sz w:val="20"/>
              </w:rPr>
            </w:pPr>
            <w:r>
              <w:rPr>
                <w:rFonts w:hint="eastAsia"/>
                <w:b/>
                <w:bCs/>
                <w:sz w:val="20"/>
              </w:rPr>
              <w:t>性能指标</w:t>
            </w:r>
          </w:p>
        </w:tc>
        <w:tc>
          <w:tcPr>
            <w:tcW w:w="3524" w:type="dxa"/>
            <w:tcBorders>
              <w:top w:val="single" w:sz="6" w:space="0" w:color="auto"/>
              <w:left w:val="single" w:sz="4"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rFonts w:hint="eastAsia"/>
                <w:b/>
                <w:bCs/>
                <w:sz w:val="20"/>
              </w:rPr>
              <w:t>用途</w:t>
            </w:r>
          </w:p>
          <w:p w:rsidR="003E720D" w:rsidRDefault="003E720D">
            <w:pPr>
              <w:autoSpaceDE w:val="0"/>
              <w:autoSpaceDN w:val="0"/>
              <w:jc w:val="center"/>
              <w:rPr>
                <w:b/>
                <w:bCs/>
                <w:sz w:val="20"/>
              </w:rPr>
            </w:pPr>
            <w:r>
              <w:rPr>
                <w:rFonts w:hint="eastAsia"/>
                <w:b/>
                <w:bCs/>
                <w:sz w:val="20"/>
              </w:rPr>
              <w:t>（与研究任务的关系）</w:t>
            </w:r>
          </w:p>
        </w:tc>
      </w:tr>
      <w:tr w:rsidR="003E720D" w:rsidTr="003E720D">
        <w:trPr>
          <w:cantSplit/>
          <w:trHeight w:val="293"/>
          <w:jc w:val="center"/>
        </w:trPr>
        <w:tc>
          <w:tcPr>
            <w:tcW w:w="14438" w:type="dxa"/>
            <w:vMerge/>
            <w:tcBorders>
              <w:top w:val="single" w:sz="6" w:space="0" w:color="auto"/>
              <w:left w:val="single" w:sz="6" w:space="0" w:color="auto"/>
              <w:bottom w:val="single" w:sz="6" w:space="0" w:color="auto"/>
              <w:right w:val="single" w:sz="6" w:space="0" w:color="auto"/>
            </w:tcBorders>
            <w:vAlign w:val="center"/>
            <w:hideMark/>
          </w:tcPr>
          <w:p w:rsidR="003E720D" w:rsidRDefault="003E720D">
            <w:pPr>
              <w:widowControl/>
              <w:jc w:val="left"/>
              <w:rPr>
                <w:b/>
                <w:bCs/>
                <w:sz w:val="20"/>
              </w:rPr>
            </w:pPr>
          </w:p>
        </w:tc>
        <w:tc>
          <w:tcPr>
            <w:tcW w:w="2818"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b/>
                <w:bCs/>
                <w:sz w:val="20"/>
              </w:rPr>
              <w:t>(1)</w:t>
            </w:r>
          </w:p>
        </w:tc>
        <w:tc>
          <w:tcPr>
            <w:tcW w:w="54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b/>
                <w:bCs/>
                <w:sz w:val="20"/>
              </w:rPr>
              <w:t>(2)</w:t>
            </w:r>
          </w:p>
        </w:tc>
        <w:tc>
          <w:tcPr>
            <w:tcW w:w="1282"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b/>
                <w:bCs/>
                <w:sz w:val="20"/>
              </w:rPr>
              <w:t>(3)</w:t>
            </w:r>
          </w:p>
        </w:tc>
        <w:tc>
          <w:tcPr>
            <w:tcW w:w="922"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b/>
                <w:bCs/>
                <w:sz w:val="20"/>
              </w:rPr>
              <w:t>(4)</w:t>
            </w:r>
          </w:p>
        </w:tc>
        <w:tc>
          <w:tcPr>
            <w:tcW w:w="1159"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b/>
                <w:bCs/>
                <w:sz w:val="20"/>
              </w:rPr>
              <w:t>(5)=(3)</w:t>
            </w:r>
            <w:r>
              <w:rPr>
                <w:rFonts w:hint="eastAsia"/>
                <w:b/>
                <w:bCs/>
                <w:sz w:val="20"/>
              </w:rPr>
              <w:t>×</w:t>
            </w:r>
            <w:r>
              <w:rPr>
                <w:b/>
                <w:bCs/>
                <w:sz w:val="20"/>
              </w:rPr>
              <w:t>(4)</w:t>
            </w:r>
          </w:p>
        </w:tc>
        <w:tc>
          <w:tcPr>
            <w:tcW w:w="864"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b/>
                <w:bCs/>
                <w:sz w:val="20"/>
              </w:rPr>
              <w:t>(6)</w:t>
            </w:r>
          </w:p>
        </w:tc>
        <w:tc>
          <w:tcPr>
            <w:tcW w:w="1275"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b/>
                <w:bCs/>
                <w:sz w:val="20"/>
              </w:rPr>
              <w:t>(7)</w:t>
            </w:r>
          </w:p>
        </w:tc>
        <w:tc>
          <w:tcPr>
            <w:tcW w:w="1602" w:type="dxa"/>
            <w:tcBorders>
              <w:top w:val="single" w:sz="6" w:space="0" w:color="auto"/>
              <w:left w:val="single" w:sz="6" w:space="0" w:color="auto"/>
              <w:bottom w:val="single" w:sz="6" w:space="0" w:color="auto"/>
              <w:right w:val="single" w:sz="4" w:space="0" w:color="auto"/>
            </w:tcBorders>
            <w:vAlign w:val="center"/>
            <w:hideMark/>
          </w:tcPr>
          <w:p w:rsidR="003E720D" w:rsidRDefault="003E720D">
            <w:pPr>
              <w:autoSpaceDE w:val="0"/>
              <w:autoSpaceDN w:val="0"/>
              <w:jc w:val="center"/>
              <w:rPr>
                <w:b/>
                <w:bCs/>
                <w:sz w:val="20"/>
              </w:rPr>
            </w:pPr>
            <w:r>
              <w:rPr>
                <w:b/>
                <w:bCs/>
                <w:sz w:val="20"/>
              </w:rPr>
              <w:t>(8)</w:t>
            </w:r>
          </w:p>
        </w:tc>
        <w:tc>
          <w:tcPr>
            <w:tcW w:w="3524" w:type="dxa"/>
            <w:tcBorders>
              <w:top w:val="single" w:sz="6" w:space="0" w:color="auto"/>
              <w:left w:val="single" w:sz="4"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b/>
                <w:bCs/>
                <w:sz w:val="20"/>
              </w:rPr>
              <w:t>(9)</w:t>
            </w:r>
          </w:p>
        </w:tc>
      </w:tr>
      <w:tr w:rsidR="003E720D" w:rsidTr="003E720D">
        <w:trPr>
          <w:cantSplit/>
          <w:trHeight w:val="340"/>
          <w:jc w:val="center"/>
        </w:trPr>
        <w:tc>
          <w:tcPr>
            <w:tcW w:w="452" w:type="dxa"/>
            <w:tcBorders>
              <w:top w:val="single" w:sz="6" w:space="0" w:color="auto"/>
              <w:left w:val="single" w:sz="6" w:space="0" w:color="auto"/>
              <w:bottom w:val="single" w:sz="6" w:space="0" w:color="auto"/>
              <w:right w:val="single" w:sz="6" w:space="0" w:color="auto"/>
            </w:tcBorders>
            <w:hideMark/>
          </w:tcPr>
          <w:p w:rsidR="003E720D" w:rsidRDefault="003E720D">
            <w:pPr>
              <w:autoSpaceDE w:val="0"/>
              <w:autoSpaceDN w:val="0"/>
              <w:jc w:val="center"/>
              <w:rPr>
                <w:sz w:val="20"/>
              </w:rPr>
            </w:pPr>
            <w:r>
              <w:rPr>
                <w:sz w:val="20"/>
              </w:rPr>
              <w:t>1</w:t>
            </w:r>
          </w:p>
        </w:tc>
        <w:tc>
          <w:tcPr>
            <w:tcW w:w="2818"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540"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1282"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922"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1159"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864"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1275"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1602" w:type="dxa"/>
            <w:tcBorders>
              <w:top w:val="single" w:sz="6" w:space="0" w:color="auto"/>
              <w:left w:val="single" w:sz="6" w:space="0" w:color="auto"/>
              <w:bottom w:val="single" w:sz="6" w:space="0" w:color="auto"/>
              <w:right w:val="single" w:sz="4" w:space="0" w:color="auto"/>
            </w:tcBorders>
            <w:vAlign w:val="center"/>
          </w:tcPr>
          <w:p w:rsidR="003E720D" w:rsidRDefault="003E720D">
            <w:pPr>
              <w:autoSpaceDE w:val="0"/>
              <w:autoSpaceDN w:val="0"/>
              <w:rPr>
                <w:sz w:val="20"/>
              </w:rPr>
            </w:pPr>
          </w:p>
        </w:tc>
        <w:tc>
          <w:tcPr>
            <w:tcW w:w="3524" w:type="dxa"/>
            <w:tcBorders>
              <w:top w:val="single" w:sz="6" w:space="0" w:color="auto"/>
              <w:left w:val="single" w:sz="4" w:space="0" w:color="auto"/>
              <w:bottom w:val="single" w:sz="6" w:space="0" w:color="auto"/>
              <w:right w:val="single" w:sz="6" w:space="0" w:color="auto"/>
            </w:tcBorders>
            <w:vAlign w:val="center"/>
          </w:tcPr>
          <w:p w:rsidR="003E720D" w:rsidRDefault="003E720D">
            <w:pPr>
              <w:autoSpaceDE w:val="0"/>
              <w:autoSpaceDN w:val="0"/>
              <w:rPr>
                <w:sz w:val="20"/>
              </w:rPr>
            </w:pPr>
          </w:p>
        </w:tc>
      </w:tr>
      <w:tr w:rsidR="003E720D" w:rsidTr="003E720D">
        <w:trPr>
          <w:cantSplit/>
          <w:trHeight w:val="340"/>
          <w:jc w:val="center"/>
        </w:trPr>
        <w:tc>
          <w:tcPr>
            <w:tcW w:w="452" w:type="dxa"/>
            <w:tcBorders>
              <w:top w:val="single" w:sz="6" w:space="0" w:color="auto"/>
              <w:left w:val="single" w:sz="6" w:space="0" w:color="auto"/>
              <w:bottom w:val="single" w:sz="6" w:space="0" w:color="auto"/>
              <w:right w:val="single" w:sz="6" w:space="0" w:color="auto"/>
            </w:tcBorders>
            <w:hideMark/>
          </w:tcPr>
          <w:p w:rsidR="003E720D" w:rsidRDefault="003E720D">
            <w:pPr>
              <w:autoSpaceDE w:val="0"/>
              <w:autoSpaceDN w:val="0"/>
              <w:jc w:val="center"/>
              <w:rPr>
                <w:sz w:val="20"/>
              </w:rPr>
            </w:pPr>
            <w:r>
              <w:rPr>
                <w:sz w:val="20"/>
              </w:rPr>
              <w:t>2</w:t>
            </w:r>
          </w:p>
        </w:tc>
        <w:tc>
          <w:tcPr>
            <w:tcW w:w="2818"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540"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1282"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922"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1159"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864"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1275"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1602" w:type="dxa"/>
            <w:tcBorders>
              <w:top w:val="single" w:sz="6" w:space="0" w:color="auto"/>
              <w:left w:val="single" w:sz="6" w:space="0" w:color="auto"/>
              <w:bottom w:val="single" w:sz="6" w:space="0" w:color="auto"/>
              <w:right w:val="single" w:sz="4" w:space="0" w:color="auto"/>
            </w:tcBorders>
            <w:vAlign w:val="center"/>
          </w:tcPr>
          <w:p w:rsidR="003E720D" w:rsidRDefault="003E720D">
            <w:pPr>
              <w:autoSpaceDE w:val="0"/>
              <w:autoSpaceDN w:val="0"/>
              <w:rPr>
                <w:sz w:val="20"/>
              </w:rPr>
            </w:pPr>
          </w:p>
        </w:tc>
        <w:tc>
          <w:tcPr>
            <w:tcW w:w="3524" w:type="dxa"/>
            <w:tcBorders>
              <w:top w:val="single" w:sz="6" w:space="0" w:color="auto"/>
              <w:left w:val="single" w:sz="4" w:space="0" w:color="auto"/>
              <w:bottom w:val="single" w:sz="6" w:space="0" w:color="auto"/>
              <w:right w:val="single" w:sz="6" w:space="0" w:color="auto"/>
            </w:tcBorders>
            <w:vAlign w:val="center"/>
          </w:tcPr>
          <w:p w:rsidR="003E720D" w:rsidRDefault="003E720D">
            <w:pPr>
              <w:autoSpaceDE w:val="0"/>
              <w:autoSpaceDN w:val="0"/>
              <w:rPr>
                <w:sz w:val="20"/>
              </w:rPr>
            </w:pPr>
          </w:p>
        </w:tc>
      </w:tr>
      <w:tr w:rsidR="003E720D" w:rsidTr="003E720D">
        <w:trPr>
          <w:cantSplit/>
          <w:trHeight w:val="340"/>
          <w:jc w:val="center"/>
        </w:trPr>
        <w:tc>
          <w:tcPr>
            <w:tcW w:w="452" w:type="dxa"/>
            <w:tcBorders>
              <w:top w:val="single" w:sz="6" w:space="0" w:color="auto"/>
              <w:left w:val="single" w:sz="6" w:space="0" w:color="auto"/>
              <w:bottom w:val="single" w:sz="6" w:space="0" w:color="auto"/>
              <w:right w:val="single" w:sz="6" w:space="0" w:color="auto"/>
            </w:tcBorders>
            <w:hideMark/>
          </w:tcPr>
          <w:p w:rsidR="003E720D" w:rsidRDefault="003E720D">
            <w:pPr>
              <w:autoSpaceDE w:val="0"/>
              <w:autoSpaceDN w:val="0"/>
              <w:jc w:val="center"/>
              <w:rPr>
                <w:sz w:val="20"/>
              </w:rPr>
            </w:pPr>
            <w:r>
              <w:rPr>
                <w:sz w:val="20"/>
              </w:rPr>
              <w:t>3</w:t>
            </w:r>
          </w:p>
        </w:tc>
        <w:tc>
          <w:tcPr>
            <w:tcW w:w="2818"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540"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1282"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922"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1159"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864"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1275"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1602" w:type="dxa"/>
            <w:tcBorders>
              <w:top w:val="single" w:sz="6" w:space="0" w:color="auto"/>
              <w:left w:val="single" w:sz="6" w:space="0" w:color="auto"/>
              <w:bottom w:val="single" w:sz="6" w:space="0" w:color="auto"/>
              <w:right w:val="single" w:sz="4" w:space="0" w:color="auto"/>
            </w:tcBorders>
            <w:vAlign w:val="center"/>
          </w:tcPr>
          <w:p w:rsidR="003E720D" w:rsidRDefault="003E720D">
            <w:pPr>
              <w:autoSpaceDE w:val="0"/>
              <w:autoSpaceDN w:val="0"/>
              <w:rPr>
                <w:sz w:val="20"/>
              </w:rPr>
            </w:pPr>
          </w:p>
        </w:tc>
        <w:tc>
          <w:tcPr>
            <w:tcW w:w="3524" w:type="dxa"/>
            <w:tcBorders>
              <w:top w:val="single" w:sz="6" w:space="0" w:color="auto"/>
              <w:left w:val="single" w:sz="4" w:space="0" w:color="auto"/>
              <w:bottom w:val="single" w:sz="6" w:space="0" w:color="auto"/>
              <w:right w:val="single" w:sz="6" w:space="0" w:color="auto"/>
            </w:tcBorders>
            <w:vAlign w:val="center"/>
          </w:tcPr>
          <w:p w:rsidR="003E720D" w:rsidRDefault="003E720D">
            <w:pPr>
              <w:autoSpaceDE w:val="0"/>
              <w:autoSpaceDN w:val="0"/>
              <w:rPr>
                <w:sz w:val="20"/>
              </w:rPr>
            </w:pPr>
          </w:p>
        </w:tc>
      </w:tr>
      <w:tr w:rsidR="003E720D" w:rsidTr="003E720D">
        <w:trPr>
          <w:cantSplit/>
          <w:trHeight w:val="340"/>
          <w:jc w:val="center"/>
        </w:trPr>
        <w:tc>
          <w:tcPr>
            <w:tcW w:w="452" w:type="dxa"/>
            <w:tcBorders>
              <w:top w:val="single" w:sz="6" w:space="0" w:color="auto"/>
              <w:left w:val="single" w:sz="6" w:space="0" w:color="auto"/>
              <w:bottom w:val="single" w:sz="6" w:space="0" w:color="auto"/>
              <w:right w:val="single" w:sz="6" w:space="0" w:color="auto"/>
            </w:tcBorders>
            <w:hideMark/>
          </w:tcPr>
          <w:p w:rsidR="003E720D" w:rsidRDefault="003E720D">
            <w:pPr>
              <w:autoSpaceDE w:val="0"/>
              <w:autoSpaceDN w:val="0"/>
              <w:jc w:val="center"/>
              <w:rPr>
                <w:sz w:val="20"/>
              </w:rPr>
            </w:pPr>
            <w:r>
              <w:rPr>
                <w:sz w:val="20"/>
              </w:rPr>
              <w:t>4</w:t>
            </w:r>
          </w:p>
        </w:tc>
        <w:tc>
          <w:tcPr>
            <w:tcW w:w="2818"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540"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1282"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922"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1159"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864"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1275"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1602" w:type="dxa"/>
            <w:tcBorders>
              <w:top w:val="single" w:sz="6" w:space="0" w:color="auto"/>
              <w:left w:val="single" w:sz="6" w:space="0" w:color="auto"/>
              <w:bottom w:val="single" w:sz="6" w:space="0" w:color="auto"/>
              <w:right w:val="single" w:sz="4" w:space="0" w:color="auto"/>
            </w:tcBorders>
            <w:vAlign w:val="center"/>
          </w:tcPr>
          <w:p w:rsidR="003E720D" w:rsidRDefault="003E720D">
            <w:pPr>
              <w:autoSpaceDE w:val="0"/>
              <w:autoSpaceDN w:val="0"/>
              <w:rPr>
                <w:sz w:val="20"/>
              </w:rPr>
            </w:pPr>
          </w:p>
        </w:tc>
        <w:tc>
          <w:tcPr>
            <w:tcW w:w="3524" w:type="dxa"/>
            <w:tcBorders>
              <w:top w:val="single" w:sz="6" w:space="0" w:color="auto"/>
              <w:left w:val="single" w:sz="4" w:space="0" w:color="auto"/>
              <w:bottom w:val="single" w:sz="6" w:space="0" w:color="auto"/>
              <w:right w:val="single" w:sz="6" w:space="0" w:color="auto"/>
            </w:tcBorders>
            <w:vAlign w:val="center"/>
          </w:tcPr>
          <w:p w:rsidR="003E720D" w:rsidRDefault="003E720D">
            <w:pPr>
              <w:autoSpaceDE w:val="0"/>
              <w:autoSpaceDN w:val="0"/>
              <w:rPr>
                <w:sz w:val="20"/>
              </w:rPr>
            </w:pPr>
          </w:p>
        </w:tc>
      </w:tr>
      <w:tr w:rsidR="003E720D" w:rsidTr="003E720D">
        <w:trPr>
          <w:cantSplit/>
          <w:trHeight w:val="340"/>
          <w:jc w:val="center"/>
        </w:trPr>
        <w:tc>
          <w:tcPr>
            <w:tcW w:w="452" w:type="dxa"/>
            <w:tcBorders>
              <w:top w:val="single" w:sz="6" w:space="0" w:color="auto"/>
              <w:left w:val="single" w:sz="6" w:space="0" w:color="auto"/>
              <w:bottom w:val="single" w:sz="6" w:space="0" w:color="auto"/>
              <w:right w:val="single" w:sz="6" w:space="0" w:color="auto"/>
            </w:tcBorders>
            <w:hideMark/>
          </w:tcPr>
          <w:p w:rsidR="003E720D" w:rsidRDefault="003E720D">
            <w:pPr>
              <w:autoSpaceDE w:val="0"/>
              <w:autoSpaceDN w:val="0"/>
              <w:jc w:val="center"/>
              <w:rPr>
                <w:sz w:val="20"/>
              </w:rPr>
            </w:pPr>
            <w:r>
              <w:rPr>
                <w:sz w:val="20"/>
              </w:rPr>
              <w:t>5</w:t>
            </w:r>
          </w:p>
        </w:tc>
        <w:tc>
          <w:tcPr>
            <w:tcW w:w="2818"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540"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1282"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922"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1159"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864"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1275"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1602" w:type="dxa"/>
            <w:tcBorders>
              <w:top w:val="single" w:sz="6" w:space="0" w:color="auto"/>
              <w:left w:val="single" w:sz="6" w:space="0" w:color="auto"/>
              <w:bottom w:val="single" w:sz="6" w:space="0" w:color="auto"/>
              <w:right w:val="single" w:sz="4" w:space="0" w:color="auto"/>
            </w:tcBorders>
            <w:vAlign w:val="center"/>
          </w:tcPr>
          <w:p w:rsidR="003E720D" w:rsidRDefault="003E720D">
            <w:pPr>
              <w:autoSpaceDE w:val="0"/>
              <w:autoSpaceDN w:val="0"/>
              <w:rPr>
                <w:sz w:val="20"/>
              </w:rPr>
            </w:pPr>
          </w:p>
        </w:tc>
        <w:tc>
          <w:tcPr>
            <w:tcW w:w="3524" w:type="dxa"/>
            <w:tcBorders>
              <w:top w:val="single" w:sz="6" w:space="0" w:color="auto"/>
              <w:left w:val="single" w:sz="4" w:space="0" w:color="auto"/>
              <w:bottom w:val="single" w:sz="6" w:space="0" w:color="auto"/>
              <w:right w:val="single" w:sz="6" w:space="0" w:color="auto"/>
            </w:tcBorders>
            <w:vAlign w:val="center"/>
          </w:tcPr>
          <w:p w:rsidR="003E720D" w:rsidRDefault="003E720D">
            <w:pPr>
              <w:autoSpaceDE w:val="0"/>
              <w:autoSpaceDN w:val="0"/>
              <w:rPr>
                <w:sz w:val="20"/>
              </w:rPr>
            </w:pPr>
          </w:p>
        </w:tc>
      </w:tr>
      <w:tr w:rsidR="003E720D" w:rsidTr="003E720D">
        <w:trPr>
          <w:cantSplit/>
          <w:trHeight w:val="340"/>
          <w:jc w:val="center"/>
        </w:trPr>
        <w:tc>
          <w:tcPr>
            <w:tcW w:w="452" w:type="dxa"/>
            <w:tcBorders>
              <w:top w:val="single" w:sz="6" w:space="0" w:color="auto"/>
              <w:left w:val="single" w:sz="6" w:space="0" w:color="auto"/>
              <w:bottom w:val="single" w:sz="6" w:space="0" w:color="auto"/>
              <w:right w:val="single" w:sz="6" w:space="0" w:color="auto"/>
            </w:tcBorders>
            <w:hideMark/>
          </w:tcPr>
          <w:p w:rsidR="003E720D" w:rsidRDefault="003E720D">
            <w:pPr>
              <w:autoSpaceDE w:val="0"/>
              <w:autoSpaceDN w:val="0"/>
              <w:jc w:val="center"/>
              <w:rPr>
                <w:sz w:val="20"/>
              </w:rPr>
            </w:pPr>
            <w:r>
              <w:rPr>
                <w:sz w:val="20"/>
              </w:rPr>
              <w:t>6</w:t>
            </w:r>
          </w:p>
        </w:tc>
        <w:tc>
          <w:tcPr>
            <w:tcW w:w="2818"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540"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1282"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922"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1159"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864"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1275"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1602" w:type="dxa"/>
            <w:tcBorders>
              <w:top w:val="single" w:sz="6" w:space="0" w:color="auto"/>
              <w:left w:val="single" w:sz="6" w:space="0" w:color="auto"/>
              <w:bottom w:val="single" w:sz="6" w:space="0" w:color="auto"/>
              <w:right w:val="single" w:sz="4" w:space="0" w:color="auto"/>
            </w:tcBorders>
            <w:vAlign w:val="center"/>
          </w:tcPr>
          <w:p w:rsidR="003E720D" w:rsidRDefault="003E720D">
            <w:pPr>
              <w:autoSpaceDE w:val="0"/>
              <w:autoSpaceDN w:val="0"/>
              <w:rPr>
                <w:sz w:val="20"/>
              </w:rPr>
            </w:pPr>
          </w:p>
        </w:tc>
        <w:tc>
          <w:tcPr>
            <w:tcW w:w="3524" w:type="dxa"/>
            <w:tcBorders>
              <w:top w:val="single" w:sz="6" w:space="0" w:color="auto"/>
              <w:left w:val="single" w:sz="4" w:space="0" w:color="auto"/>
              <w:bottom w:val="single" w:sz="6" w:space="0" w:color="auto"/>
              <w:right w:val="single" w:sz="6" w:space="0" w:color="auto"/>
            </w:tcBorders>
            <w:vAlign w:val="center"/>
          </w:tcPr>
          <w:p w:rsidR="003E720D" w:rsidRDefault="003E720D">
            <w:pPr>
              <w:autoSpaceDE w:val="0"/>
              <w:autoSpaceDN w:val="0"/>
              <w:rPr>
                <w:sz w:val="20"/>
              </w:rPr>
            </w:pPr>
          </w:p>
        </w:tc>
      </w:tr>
      <w:tr w:rsidR="003E720D" w:rsidTr="003E720D">
        <w:trPr>
          <w:cantSplit/>
          <w:trHeight w:val="340"/>
          <w:jc w:val="center"/>
        </w:trPr>
        <w:tc>
          <w:tcPr>
            <w:tcW w:w="452" w:type="dxa"/>
            <w:tcBorders>
              <w:top w:val="single" w:sz="6" w:space="0" w:color="auto"/>
              <w:left w:val="single" w:sz="6" w:space="0" w:color="auto"/>
              <w:bottom w:val="single" w:sz="6" w:space="0" w:color="auto"/>
              <w:right w:val="single" w:sz="6" w:space="0" w:color="auto"/>
            </w:tcBorders>
            <w:hideMark/>
          </w:tcPr>
          <w:p w:rsidR="003E720D" w:rsidRDefault="003E720D">
            <w:pPr>
              <w:autoSpaceDE w:val="0"/>
              <w:autoSpaceDN w:val="0"/>
              <w:jc w:val="center"/>
              <w:rPr>
                <w:sz w:val="20"/>
              </w:rPr>
            </w:pPr>
            <w:r>
              <w:rPr>
                <w:sz w:val="20"/>
              </w:rPr>
              <w:t>7</w:t>
            </w:r>
          </w:p>
        </w:tc>
        <w:tc>
          <w:tcPr>
            <w:tcW w:w="2818"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540"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1282"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922"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1159"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864"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1275"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rPr>
                <w:sz w:val="20"/>
              </w:rPr>
            </w:pPr>
          </w:p>
        </w:tc>
        <w:tc>
          <w:tcPr>
            <w:tcW w:w="1602" w:type="dxa"/>
            <w:tcBorders>
              <w:top w:val="single" w:sz="6" w:space="0" w:color="auto"/>
              <w:left w:val="single" w:sz="6" w:space="0" w:color="auto"/>
              <w:bottom w:val="single" w:sz="6" w:space="0" w:color="auto"/>
              <w:right w:val="single" w:sz="4" w:space="0" w:color="auto"/>
            </w:tcBorders>
            <w:vAlign w:val="center"/>
          </w:tcPr>
          <w:p w:rsidR="003E720D" w:rsidRDefault="003E720D">
            <w:pPr>
              <w:autoSpaceDE w:val="0"/>
              <w:autoSpaceDN w:val="0"/>
              <w:rPr>
                <w:sz w:val="20"/>
              </w:rPr>
            </w:pPr>
          </w:p>
        </w:tc>
        <w:tc>
          <w:tcPr>
            <w:tcW w:w="3524" w:type="dxa"/>
            <w:tcBorders>
              <w:top w:val="single" w:sz="6" w:space="0" w:color="auto"/>
              <w:left w:val="single" w:sz="4" w:space="0" w:color="auto"/>
              <w:bottom w:val="single" w:sz="6" w:space="0" w:color="auto"/>
              <w:right w:val="single" w:sz="6" w:space="0" w:color="auto"/>
            </w:tcBorders>
            <w:vAlign w:val="center"/>
          </w:tcPr>
          <w:p w:rsidR="003E720D" w:rsidRDefault="003E720D">
            <w:pPr>
              <w:autoSpaceDE w:val="0"/>
              <w:autoSpaceDN w:val="0"/>
              <w:rPr>
                <w:sz w:val="20"/>
              </w:rPr>
            </w:pPr>
          </w:p>
        </w:tc>
      </w:tr>
      <w:tr w:rsidR="003E720D" w:rsidTr="003E720D">
        <w:trPr>
          <w:cantSplit/>
          <w:trHeight w:val="340"/>
          <w:jc w:val="center"/>
        </w:trPr>
        <w:tc>
          <w:tcPr>
            <w:tcW w:w="3270" w:type="dxa"/>
            <w:gridSpan w:val="2"/>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rFonts w:hint="eastAsia"/>
                <w:sz w:val="20"/>
              </w:rPr>
              <w:t>单价</w:t>
            </w:r>
            <w:r>
              <w:rPr>
                <w:sz w:val="20"/>
              </w:rPr>
              <w:t>10</w:t>
            </w:r>
            <w:r>
              <w:rPr>
                <w:rFonts w:hint="eastAsia"/>
                <w:sz w:val="20"/>
              </w:rPr>
              <w:t>万元以上购置设备合计</w:t>
            </w:r>
          </w:p>
        </w:tc>
        <w:tc>
          <w:tcPr>
            <w:tcW w:w="54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rFonts w:hint="eastAsia"/>
                <w:sz w:val="20"/>
              </w:rPr>
              <w:t>／</w:t>
            </w:r>
          </w:p>
        </w:tc>
        <w:tc>
          <w:tcPr>
            <w:tcW w:w="1282"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rFonts w:hint="eastAsia"/>
                <w:sz w:val="20"/>
              </w:rPr>
              <w:t>／</w:t>
            </w:r>
          </w:p>
        </w:tc>
        <w:tc>
          <w:tcPr>
            <w:tcW w:w="922"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jc w:val="center"/>
              <w:rPr>
                <w:sz w:val="20"/>
              </w:rPr>
            </w:pPr>
          </w:p>
        </w:tc>
        <w:tc>
          <w:tcPr>
            <w:tcW w:w="1159"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jc w:val="center"/>
              <w:rPr>
                <w:sz w:val="20"/>
              </w:rPr>
            </w:pPr>
          </w:p>
        </w:tc>
        <w:tc>
          <w:tcPr>
            <w:tcW w:w="864"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rFonts w:ascii="宋体" w:hAnsi="宋体"/>
                <w:sz w:val="20"/>
              </w:rPr>
            </w:pPr>
            <w:r>
              <w:rPr>
                <w:rFonts w:ascii="宋体" w:hAnsi="宋体" w:hint="eastAsia"/>
                <w:sz w:val="20"/>
              </w:rPr>
              <w:t>/</w:t>
            </w:r>
          </w:p>
        </w:tc>
        <w:tc>
          <w:tcPr>
            <w:tcW w:w="1275"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rFonts w:hint="eastAsia"/>
                <w:sz w:val="20"/>
              </w:rPr>
              <w:t>／</w:t>
            </w:r>
          </w:p>
        </w:tc>
        <w:tc>
          <w:tcPr>
            <w:tcW w:w="1602" w:type="dxa"/>
            <w:tcBorders>
              <w:top w:val="single" w:sz="6" w:space="0" w:color="auto"/>
              <w:left w:val="single" w:sz="6" w:space="0" w:color="auto"/>
              <w:bottom w:val="single" w:sz="6" w:space="0" w:color="auto"/>
              <w:right w:val="single" w:sz="4" w:space="0" w:color="auto"/>
            </w:tcBorders>
            <w:vAlign w:val="center"/>
            <w:hideMark/>
          </w:tcPr>
          <w:p w:rsidR="003E720D" w:rsidRDefault="003E720D">
            <w:pPr>
              <w:autoSpaceDE w:val="0"/>
              <w:autoSpaceDN w:val="0"/>
              <w:jc w:val="center"/>
              <w:rPr>
                <w:sz w:val="20"/>
              </w:rPr>
            </w:pPr>
            <w:r>
              <w:rPr>
                <w:rFonts w:hint="eastAsia"/>
                <w:sz w:val="20"/>
              </w:rPr>
              <w:t>／</w:t>
            </w:r>
          </w:p>
        </w:tc>
        <w:tc>
          <w:tcPr>
            <w:tcW w:w="3524" w:type="dxa"/>
            <w:tcBorders>
              <w:top w:val="single" w:sz="6" w:space="0" w:color="auto"/>
              <w:left w:val="single" w:sz="4" w:space="0" w:color="auto"/>
              <w:bottom w:val="single" w:sz="6" w:space="0" w:color="auto"/>
              <w:right w:val="single" w:sz="6" w:space="0" w:color="auto"/>
            </w:tcBorders>
            <w:hideMark/>
          </w:tcPr>
          <w:p w:rsidR="003E720D" w:rsidRDefault="003E720D">
            <w:pPr>
              <w:jc w:val="center"/>
            </w:pPr>
            <w:r>
              <w:rPr>
                <w:rFonts w:hint="eastAsia"/>
                <w:sz w:val="20"/>
              </w:rPr>
              <w:t>／</w:t>
            </w:r>
          </w:p>
        </w:tc>
      </w:tr>
      <w:tr w:rsidR="003E720D" w:rsidTr="003E720D">
        <w:trPr>
          <w:cantSplit/>
          <w:trHeight w:val="340"/>
          <w:jc w:val="center"/>
        </w:trPr>
        <w:tc>
          <w:tcPr>
            <w:tcW w:w="3270" w:type="dxa"/>
            <w:gridSpan w:val="2"/>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rFonts w:hint="eastAsia"/>
                <w:sz w:val="20"/>
              </w:rPr>
              <w:t>单价</w:t>
            </w:r>
            <w:r>
              <w:rPr>
                <w:sz w:val="20"/>
              </w:rPr>
              <w:t>10</w:t>
            </w:r>
            <w:r>
              <w:rPr>
                <w:rFonts w:hint="eastAsia"/>
                <w:sz w:val="20"/>
              </w:rPr>
              <w:t>万元以下购置设备合计</w:t>
            </w:r>
          </w:p>
        </w:tc>
        <w:tc>
          <w:tcPr>
            <w:tcW w:w="54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rFonts w:hint="eastAsia"/>
                <w:sz w:val="20"/>
              </w:rPr>
              <w:t>／</w:t>
            </w:r>
          </w:p>
        </w:tc>
        <w:tc>
          <w:tcPr>
            <w:tcW w:w="1282"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rFonts w:hint="eastAsia"/>
                <w:sz w:val="20"/>
              </w:rPr>
              <w:t>／</w:t>
            </w:r>
          </w:p>
        </w:tc>
        <w:tc>
          <w:tcPr>
            <w:tcW w:w="922"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jc w:val="center"/>
              <w:rPr>
                <w:sz w:val="20"/>
              </w:rPr>
            </w:pPr>
          </w:p>
        </w:tc>
        <w:tc>
          <w:tcPr>
            <w:tcW w:w="1159"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jc w:val="center"/>
              <w:rPr>
                <w:sz w:val="20"/>
              </w:rPr>
            </w:pPr>
          </w:p>
        </w:tc>
        <w:tc>
          <w:tcPr>
            <w:tcW w:w="864"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rFonts w:ascii="宋体" w:hAnsi="宋体"/>
                <w:sz w:val="20"/>
              </w:rPr>
            </w:pPr>
            <w:r>
              <w:rPr>
                <w:rFonts w:ascii="宋体" w:hAnsi="宋体" w:hint="eastAsia"/>
                <w:sz w:val="20"/>
              </w:rPr>
              <w:t>/</w:t>
            </w:r>
          </w:p>
        </w:tc>
        <w:tc>
          <w:tcPr>
            <w:tcW w:w="1275"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rFonts w:hint="eastAsia"/>
                <w:sz w:val="20"/>
              </w:rPr>
              <w:t>／</w:t>
            </w:r>
          </w:p>
        </w:tc>
        <w:tc>
          <w:tcPr>
            <w:tcW w:w="1602" w:type="dxa"/>
            <w:tcBorders>
              <w:top w:val="single" w:sz="6" w:space="0" w:color="auto"/>
              <w:left w:val="single" w:sz="6" w:space="0" w:color="auto"/>
              <w:bottom w:val="single" w:sz="6" w:space="0" w:color="auto"/>
              <w:right w:val="single" w:sz="4" w:space="0" w:color="auto"/>
            </w:tcBorders>
            <w:vAlign w:val="center"/>
            <w:hideMark/>
          </w:tcPr>
          <w:p w:rsidR="003E720D" w:rsidRDefault="003E720D">
            <w:pPr>
              <w:autoSpaceDE w:val="0"/>
              <w:autoSpaceDN w:val="0"/>
              <w:jc w:val="center"/>
              <w:rPr>
                <w:sz w:val="20"/>
              </w:rPr>
            </w:pPr>
            <w:r>
              <w:rPr>
                <w:rFonts w:hint="eastAsia"/>
                <w:sz w:val="20"/>
              </w:rPr>
              <w:t>／</w:t>
            </w:r>
          </w:p>
        </w:tc>
        <w:tc>
          <w:tcPr>
            <w:tcW w:w="3524" w:type="dxa"/>
            <w:tcBorders>
              <w:top w:val="single" w:sz="6" w:space="0" w:color="auto"/>
              <w:left w:val="single" w:sz="4" w:space="0" w:color="auto"/>
              <w:bottom w:val="single" w:sz="6" w:space="0" w:color="auto"/>
              <w:right w:val="single" w:sz="6" w:space="0" w:color="auto"/>
            </w:tcBorders>
            <w:hideMark/>
          </w:tcPr>
          <w:p w:rsidR="003E720D" w:rsidRDefault="003E720D">
            <w:pPr>
              <w:jc w:val="center"/>
            </w:pPr>
            <w:r>
              <w:rPr>
                <w:rFonts w:hint="eastAsia"/>
                <w:sz w:val="20"/>
              </w:rPr>
              <w:t>／</w:t>
            </w:r>
          </w:p>
        </w:tc>
      </w:tr>
      <w:tr w:rsidR="003E720D" w:rsidTr="003E720D">
        <w:trPr>
          <w:cantSplit/>
          <w:trHeight w:val="340"/>
          <w:jc w:val="center"/>
        </w:trPr>
        <w:tc>
          <w:tcPr>
            <w:tcW w:w="3270" w:type="dxa"/>
            <w:gridSpan w:val="2"/>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rFonts w:hint="eastAsia"/>
                <w:sz w:val="20"/>
              </w:rPr>
              <w:t>单价</w:t>
            </w:r>
            <w:r>
              <w:rPr>
                <w:sz w:val="20"/>
              </w:rPr>
              <w:t>10</w:t>
            </w:r>
            <w:r>
              <w:rPr>
                <w:rFonts w:hint="eastAsia"/>
                <w:sz w:val="20"/>
              </w:rPr>
              <w:t>万元以上试制设备合计</w:t>
            </w:r>
          </w:p>
        </w:tc>
        <w:tc>
          <w:tcPr>
            <w:tcW w:w="54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rFonts w:hint="eastAsia"/>
                <w:sz w:val="20"/>
              </w:rPr>
              <w:t>／</w:t>
            </w:r>
          </w:p>
        </w:tc>
        <w:tc>
          <w:tcPr>
            <w:tcW w:w="1282"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rFonts w:hint="eastAsia"/>
                <w:sz w:val="20"/>
              </w:rPr>
              <w:t>／</w:t>
            </w:r>
          </w:p>
        </w:tc>
        <w:tc>
          <w:tcPr>
            <w:tcW w:w="922"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jc w:val="center"/>
              <w:rPr>
                <w:sz w:val="20"/>
              </w:rPr>
            </w:pPr>
          </w:p>
        </w:tc>
        <w:tc>
          <w:tcPr>
            <w:tcW w:w="1159"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jc w:val="center"/>
              <w:rPr>
                <w:sz w:val="20"/>
              </w:rPr>
            </w:pPr>
          </w:p>
        </w:tc>
        <w:tc>
          <w:tcPr>
            <w:tcW w:w="864"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rFonts w:ascii="宋体" w:hAnsi="宋体"/>
                <w:sz w:val="20"/>
              </w:rPr>
            </w:pPr>
            <w:r>
              <w:rPr>
                <w:rFonts w:ascii="宋体" w:hAnsi="宋体" w:hint="eastAsia"/>
                <w:sz w:val="20"/>
              </w:rPr>
              <w:t>/</w:t>
            </w:r>
          </w:p>
        </w:tc>
        <w:tc>
          <w:tcPr>
            <w:tcW w:w="1275"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rFonts w:hint="eastAsia"/>
                <w:sz w:val="20"/>
              </w:rPr>
              <w:t>／</w:t>
            </w:r>
          </w:p>
        </w:tc>
        <w:tc>
          <w:tcPr>
            <w:tcW w:w="1602" w:type="dxa"/>
            <w:tcBorders>
              <w:top w:val="single" w:sz="6" w:space="0" w:color="auto"/>
              <w:left w:val="single" w:sz="6" w:space="0" w:color="auto"/>
              <w:bottom w:val="single" w:sz="6" w:space="0" w:color="auto"/>
              <w:right w:val="single" w:sz="4" w:space="0" w:color="auto"/>
            </w:tcBorders>
            <w:vAlign w:val="center"/>
            <w:hideMark/>
          </w:tcPr>
          <w:p w:rsidR="003E720D" w:rsidRDefault="003E720D">
            <w:pPr>
              <w:autoSpaceDE w:val="0"/>
              <w:autoSpaceDN w:val="0"/>
              <w:jc w:val="center"/>
              <w:rPr>
                <w:sz w:val="20"/>
              </w:rPr>
            </w:pPr>
            <w:r>
              <w:rPr>
                <w:rFonts w:hint="eastAsia"/>
                <w:sz w:val="20"/>
              </w:rPr>
              <w:t>／</w:t>
            </w:r>
          </w:p>
        </w:tc>
        <w:tc>
          <w:tcPr>
            <w:tcW w:w="3524" w:type="dxa"/>
            <w:tcBorders>
              <w:top w:val="single" w:sz="6" w:space="0" w:color="auto"/>
              <w:left w:val="single" w:sz="4" w:space="0" w:color="auto"/>
              <w:bottom w:val="single" w:sz="6" w:space="0" w:color="auto"/>
              <w:right w:val="single" w:sz="6" w:space="0" w:color="auto"/>
            </w:tcBorders>
            <w:hideMark/>
          </w:tcPr>
          <w:p w:rsidR="003E720D" w:rsidRDefault="003E720D">
            <w:pPr>
              <w:jc w:val="center"/>
            </w:pPr>
            <w:r>
              <w:rPr>
                <w:rFonts w:hint="eastAsia"/>
                <w:sz w:val="20"/>
              </w:rPr>
              <w:t>／</w:t>
            </w:r>
          </w:p>
        </w:tc>
      </w:tr>
      <w:tr w:rsidR="003E720D" w:rsidTr="003E720D">
        <w:trPr>
          <w:cantSplit/>
          <w:trHeight w:val="340"/>
          <w:jc w:val="center"/>
        </w:trPr>
        <w:tc>
          <w:tcPr>
            <w:tcW w:w="3270" w:type="dxa"/>
            <w:gridSpan w:val="2"/>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rFonts w:hint="eastAsia"/>
                <w:sz w:val="20"/>
              </w:rPr>
              <w:t>单价</w:t>
            </w:r>
            <w:r>
              <w:rPr>
                <w:sz w:val="20"/>
              </w:rPr>
              <w:t>10</w:t>
            </w:r>
            <w:r>
              <w:rPr>
                <w:rFonts w:hint="eastAsia"/>
                <w:sz w:val="20"/>
              </w:rPr>
              <w:t>万元以下试制设备合计</w:t>
            </w:r>
          </w:p>
        </w:tc>
        <w:tc>
          <w:tcPr>
            <w:tcW w:w="54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rFonts w:hint="eastAsia"/>
                <w:sz w:val="20"/>
              </w:rPr>
              <w:t>／</w:t>
            </w:r>
          </w:p>
        </w:tc>
        <w:tc>
          <w:tcPr>
            <w:tcW w:w="1282"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rFonts w:hint="eastAsia"/>
                <w:sz w:val="20"/>
              </w:rPr>
              <w:t>／</w:t>
            </w:r>
          </w:p>
        </w:tc>
        <w:tc>
          <w:tcPr>
            <w:tcW w:w="922"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jc w:val="center"/>
              <w:rPr>
                <w:sz w:val="20"/>
              </w:rPr>
            </w:pPr>
          </w:p>
        </w:tc>
        <w:tc>
          <w:tcPr>
            <w:tcW w:w="1159"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jc w:val="center"/>
              <w:rPr>
                <w:sz w:val="20"/>
              </w:rPr>
            </w:pPr>
          </w:p>
        </w:tc>
        <w:tc>
          <w:tcPr>
            <w:tcW w:w="864"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rFonts w:ascii="宋体" w:hAnsi="宋体"/>
                <w:sz w:val="20"/>
              </w:rPr>
            </w:pPr>
            <w:r>
              <w:rPr>
                <w:rFonts w:ascii="宋体" w:hAnsi="宋体" w:hint="eastAsia"/>
                <w:sz w:val="20"/>
              </w:rPr>
              <w:t>/</w:t>
            </w:r>
          </w:p>
        </w:tc>
        <w:tc>
          <w:tcPr>
            <w:tcW w:w="1275"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rFonts w:hint="eastAsia"/>
                <w:sz w:val="20"/>
              </w:rPr>
              <w:t>／</w:t>
            </w:r>
          </w:p>
        </w:tc>
        <w:tc>
          <w:tcPr>
            <w:tcW w:w="1602" w:type="dxa"/>
            <w:tcBorders>
              <w:top w:val="single" w:sz="6" w:space="0" w:color="auto"/>
              <w:left w:val="single" w:sz="6" w:space="0" w:color="auto"/>
              <w:bottom w:val="single" w:sz="6" w:space="0" w:color="auto"/>
              <w:right w:val="single" w:sz="4" w:space="0" w:color="auto"/>
            </w:tcBorders>
            <w:vAlign w:val="center"/>
            <w:hideMark/>
          </w:tcPr>
          <w:p w:rsidR="003E720D" w:rsidRDefault="003E720D">
            <w:pPr>
              <w:autoSpaceDE w:val="0"/>
              <w:autoSpaceDN w:val="0"/>
              <w:jc w:val="center"/>
              <w:rPr>
                <w:sz w:val="20"/>
              </w:rPr>
            </w:pPr>
            <w:r>
              <w:rPr>
                <w:rFonts w:hint="eastAsia"/>
                <w:sz w:val="20"/>
              </w:rPr>
              <w:t>／</w:t>
            </w:r>
          </w:p>
        </w:tc>
        <w:tc>
          <w:tcPr>
            <w:tcW w:w="3524" w:type="dxa"/>
            <w:tcBorders>
              <w:top w:val="single" w:sz="6" w:space="0" w:color="auto"/>
              <w:left w:val="single" w:sz="4" w:space="0" w:color="auto"/>
              <w:bottom w:val="single" w:sz="6" w:space="0" w:color="auto"/>
              <w:right w:val="single" w:sz="6" w:space="0" w:color="auto"/>
            </w:tcBorders>
            <w:hideMark/>
          </w:tcPr>
          <w:p w:rsidR="003E720D" w:rsidRDefault="003E720D">
            <w:pPr>
              <w:jc w:val="center"/>
            </w:pPr>
            <w:r>
              <w:rPr>
                <w:rFonts w:hint="eastAsia"/>
                <w:sz w:val="20"/>
              </w:rPr>
              <w:t>／</w:t>
            </w:r>
          </w:p>
        </w:tc>
      </w:tr>
      <w:tr w:rsidR="003E720D" w:rsidTr="003E720D">
        <w:trPr>
          <w:cantSplit/>
          <w:trHeight w:val="340"/>
          <w:jc w:val="center"/>
        </w:trPr>
        <w:tc>
          <w:tcPr>
            <w:tcW w:w="3270" w:type="dxa"/>
            <w:gridSpan w:val="2"/>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rFonts w:hint="eastAsia"/>
                <w:sz w:val="20"/>
              </w:rPr>
              <w:t>累计</w:t>
            </w:r>
          </w:p>
        </w:tc>
        <w:tc>
          <w:tcPr>
            <w:tcW w:w="54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rFonts w:hint="eastAsia"/>
                <w:sz w:val="20"/>
              </w:rPr>
              <w:t>／</w:t>
            </w:r>
          </w:p>
        </w:tc>
        <w:tc>
          <w:tcPr>
            <w:tcW w:w="1282"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rFonts w:hint="eastAsia"/>
                <w:sz w:val="20"/>
              </w:rPr>
              <w:t>／</w:t>
            </w:r>
          </w:p>
        </w:tc>
        <w:tc>
          <w:tcPr>
            <w:tcW w:w="922"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jc w:val="center"/>
              <w:rPr>
                <w:sz w:val="20"/>
              </w:rPr>
            </w:pPr>
          </w:p>
        </w:tc>
        <w:tc>
          <w:tcPr>
            <w:tcW w:w="1159"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jc w:val="center"/>
              <w:rPr>
                <w:sz w:val="20"/>
              </w:rPr>
            </w:pPr>
          </w:p>
        </w:tc>
        <w:tc>
          <w:tcPr>
            <w:tcW w:w="864" w:type="dxa"/>
            <w:tcBorders>
              <w:top w:val="single" w:sz="6" w:space="0" w:color="auto"/>
              <w:left w:val="single" w:sz="6" w:space="0" w:color="auto"/>
              <w:bottom w:val="single" w:sz="6" w:space="0" w:color="auto"/>
              <w:right w:val="single" w:sz="6" w:space="0" w:color="auto"/>
            </w:tcBorders>
            <w:hideMark/>
          </w:tcPr>
          <w:p w:rsidR="003E720D" w:rsidRDefault="003E720D">
            <w:pPr>
              <w:jc w:val="center"/>
              <w:rPr>
                <w:rFonts w:ascii="宋体" w:hAnsi="宋体"/>
              </w:rPr>
            </w:pPr>
            <w:r>
              <w:rPr>
                <w:rFonts w:ascii="宋体" w:hAnsi="宋体" w:hint="eastAsia"/>
              </w:rPr>
              <w:t>/</w:t>
            </w:r>
          </w:p>
        </w:tc>
        <w:tc>
          <w:tcPr>
            <w:tcW w:w="1275"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rFonts w:hint="eastAsia"/>
                <w:sz w:val="20"/>
              </w:rPr>
              <w:t>／</w:t>
            </w:r>
          </w:p>
        </w:tc>
        <w:tc>
          <w:tcPr>
            <w:tcW w:w="1602" w:type="dxa"/>
            <w:tcBorders>
              <w:top w:val="single" w:sz="6" w:space="0" w:color="auto"/>
              <w:left w:val="single" w:sz="6" w:space="0" w:color="auto"/>
              <w:bottom w:val="single" w:sz="6" w:space="0" w:color="auto"/>
              <w:right w:val="single" w:sz="4" w:space="0" w:color="auto"/>
            </w:tcBorders>
            <w:vAlign w:val="center"/>
            <w:hideMark/>
          </w:tcPr>
          <w:p w:rsidR="003E720D" w:rsidRDefault="003E720D">
            <w:pPr>
              <w:autoSpaceDE w:val="0"/>
              <w:autoSpaceDN w:val="0"/>
              <w:jc w:val="center"/>
              <w:rPr>
                <w:sz w:val="20"/>
              </w:rPr>
            </w:pPr>
            <w:r>
              <w:rPr>
                <w:rFonts w:hint="eastAsia"/>
                <w:sz w:val="20"/>
              </w:rPr>
              <w:t>／</w:t>
            </w:r>
          </w:p>
        </w:tc>
        <w:tc>
          <w:tcPr>
            <w:tcW w:w="3524" w:type="dxa"/>
            <w:tcBorders>
              <w:top w:val="single" w:sz="6" w:space="0" w:color="auto"/>
              <w:left w:val="single" w:sz="4" w:space="0" w:color="auto"/>
              <w:bottom w:val="single" w:sz="6" w:space="0" w:color="auto"/>
              <w:right w:val="single" w:sz="6" w:space="0" w:color="auto"/>
            </w:tcBorders>
            <w:hideMark/>
          </w:tcPr>
          <w:p w:rsidR="003E720D" w:rsidRDefault="003E720D">
            <w:pPr>
              <w:jc w:val="center"/>
            </w:pPr>
            <w:r>
              <w:rPr>
                <w:rFonts w:hint="eastAsia"/>
                <w:sz w:val="20"/>
              </w:rPr>
              <w:t>／</w:t>
            </w:r>
          </w:p>
        </w:tc>
      </w:tr>
      <w:tr w:rsidR="003E720D" w:rsidTr="003E720D">
        <w:trPr>
          <w:cantSplit/>
          <w:trHeight w:val="397"/>
          <w:jc w:val="center"/>
        </w:trPr>
        <w:tc>
          <w:tcPr>
            <w:tcW w:w="14438" w:type="dxa"/>
            <w:gridSpan w:val="10"/>
            <w:tcBorders>
              <w:top w:val="single" w:sz="6" w:space="0" w:color="auto"/>
              <w:left w:val="single" w:sz="6" w:space="0" w:color="auto"/>
              <w:bottom w:val="single" w:sz="6" w:space="0" w:color="auto"/>
              <w:right w:val="single" w:sz="6" w:space="0" w:color="auto"/>
            </w:tcBorders>
            <w:vAlign w:val="center"/>
            <w:hideMark/>
          </w:tcPr>
          <w:p w:rsidR="003E720D" w:rsidRDefault="003E720D">
            <w:pPr>
              <w:jc w:val="left"/>
              <w:rPr>
                <w:sz w:val="20"/>
              </w:rPr>
            </w:pPr>
            <w:r>
              <w:rPr>
                <w:rFonts w:hint="eastAsia"/>
                <w:sz w:val="20"/>
              </w:rPr>
              <w:t>备注：</w:t>
            </w:r>
          </w:p>
        </w:tc>
      </w:tr>
    </w:tbl>
    <w:p w:rsidR="003E720D" w:rsidRDefault="003E720D" w:rsidP="003E720D">
      <w:pPr>
        <w:jc w:val="center"/>
        <w:rPr>
          <w:rFonts w:eastAsia="黑体"/>
          <w:b/>
          <w:sz w:val="28"/>
        </w:rPr>
      </w:pPr>
    </w:p>
    <w:p w:rsidR="003E720D" w:rsidRDefault="003E720D" w:rsidP="003E720D">
      <w:pPr>
        <w:widowControl/>
        <w:jc w:val="left"/>
        <w:rPr>
          <w:rFonts w:eastAsia="黑体"/>
          <w:b/>
          <w:sz w:val="28"/>
        </w:rPr>
      </w:pPr>
      <w:r>
        <w:rPr>
          <w:rFonts w:eastAsia="黑体"/>
          <w:b/>
          <w:sz w:val="28"/>
        </w:rPr>
        <w:br w:type="page"/>
      </w:r>
    </w:p>
    <w:p w:rsidR="003E720D" w:rsidRDefault="003E720D" w:rsidP="003E720D">
      <w:pPr>
        <w:jc w:val="center"/>
        <w:rPr>
          <w:rFonts w:eastAsia="黑体"/>
          <w:sz w:val="28"/>
        </w:rPr>
      </w:pPr>
      <w:r>
        <w:rPr>
          <w:rFonts w:eastAsia="黑体" w:hint="eastAsia"/>
          <w:b/>
          <w:sz w:val="28"/>
        </w:rPr>
        <w:lastRenderedPageBreak/>
        <w:t>测试化验加工费预算明细表</w:t>
      </w:r>
      <w:r>
        <w:rPr>
          <w:rFonts w:eastAsia="黑体" w:hint="eastAsia"/>
          <w:sz w:val="24"/>
        </w:rPr>
        <w:t>（成本补偿）</w:t>
      </w:r>
    </w:p>
    <w:p w:rsidR="003E720D" w:rsidRDefault="003E720D" w:rsidP="003E720D">
      <w:pPr>
        <w:autoSpaceDE w:val="0"/>
        <w:autoSpaceDN w:val="0"/>
        <w:spacing w:line="300" w:lineRule="auto"/>
        <w:ind w:firstLineChars="50" w:firstLine="100"/>
        <w:jc w:val="center"/>
      </w:pPr>
      <w:r>
        <w:rPr>
          <w:rFonts w:hint="eastAsia"/>
          <w:sz w:val="20"/>
        </w:rPr>
        <w:t>项目申请号</w:t>
      </w:r>
      <w:r>
        <w:rPr>
          <w:sz w:val="20"/>
        </w:rPr>
        <w:t>/</w:t>
      </w:r>
      <w:r>
        <w:rPr>
          <w:rFonts w:hint="eastAsia"/>
          <w:sz w:val="20"/>
        </w:rPr>
        <w:t>项目批准号：</w:t>
      </w:r>
      <w:r>
        <w:rPr>
          <w:sz w:val="20"/>
        </w:rPr>
        <w:t xml:space="preserve">       </w:t>
      </w:r>
      <w:r>
        <w:rPr>
          <w:rFonts w:eastAsia="楷体_GB2312"/>
          <w:sz w:val="20"/>
        </w:rPr>
        <w:t xml:space="preserve">     </w:t>
      </w:r>
      <w:r>
        <w:rPr>
          <w:sz w:val="20"/>
        </w:rPr>
        <w:t xml:space="preserve">                              </w:t>
      </w:r>
      <w:r>
        <w:rPr>
          <w:rFonts w:hint="eastAsia"/>
          <w:sz w:val="20"/>
        </w:rPr>
        <w:t>项目负责人：</w:t>
      </w:r>
      <w:r>
        <w:rPr>
          <w:sz w:val="20"/>
        </w:rPr>
        <w:t xml:space="preserve">                                               </w:t>
      </w:r>
      <w:r>
        <w:rPr>
          <w:rFonts w:hint="eastAsia"/>
          <w:sz w:val="20"/>
        </w:rPr>
        <w:t>金额单位：万元</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30" w:type="dxa"/>
          <w:right w:w="30" w:type="dxa"/>
        </w:tblCellMar>
        <w:tblLook w:val="04A0" w:firstRow="1" w:lastRow="0" w:firstColumn="1" w:lastColumn="0" w:noHBand="0" w:noVBand="1"/>
      </w:tblPr>
      <w:tblGrid>
        <w:gridCol w:w="555"/>
        <w:gridCol w:w="4410"/>
        <w:gridCol w:w="3465"/>
        <w:gridCol w:w="1044"/>
        <w:gridCol w:w="1705"/>
        <w:gridCol w:w="1075"/>
        <w:gridCol w:w="1741"/>
      </w:tblGrid>
      <w:tr w:rsidR="003E720D" w:rsidTr="003E720D">
        <w:trPr>
          <w:cantSplit/>
          <w:trHeight w:val="665"/>
          <w:jc w:val="center"/>
        </w:trPr>
        <w:tc>
          <w:tcPr>
            <w:tcW w:w="13995" w:type="dxa"/>
            <w:gridSpan w:val="7"/>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leftChars="48" w:left="1085" w:hangingChars="490" w:hanging="984"/>
              <w:rPr>
                <w:rFonts w:eastAsia="楷体_GB2312"/>
                <w:b/>
                <w:bCs/>
                <w:sz w:val="20"/>
              </w:rPr>
            </w:pPr>
            <w:r>
              <w:rPr>
                <w:rFonts w:eastAsia="楷体_GB2312" w:hint="eastAsia"/>
                <w:b/>
                <w:bCs/>
                <w:sz w:val="20"/>
              </w:rPr>
              <w:t>填表说明：</w:t>
            </w:r>
            <w:r>
              <w:rPr>
                <w:rFonts w:eastAsia="楷体_GB2312"/>
                <w:b/>
                <w:bCs/>
                <w:sz w:val="20"/>
              </w:rPr>
              <w:t>1</w:t>
            </w:r>
            <w:r>
              <w:rPr>
                <w:rFonts w:eastAsia="楷体_GB2312" w:hint="eastAsia"/>
                <w:b/>
                <w:bCs/>
                <w:sz w:val="20"/>
              </w:rPr>
              <w:t>、量大及价高测试化验，是指项目研究过程中需测试化验加工的数量过多或单位价格较高、总费用在</w:t>
            </w:r>
            <w:r>
              <w:rPr>
                <w:rFonts w:eastAsia="楷体_GB2312"/>
                <w:b/>
                <w:bCs/>
                <w:sz w:val="20"/>
              </w:rPr>
              <w:t>10</w:t>
            </w:r>
            <w:r>
              <w:rPr>
                <w:rFonts w:eastAsia="楷体_GB2312" w:hint="eastAsia"/>
                <w:b/>
                <w:bCs/>
                <w:sz w:val="20"/>
              </w:rPr>
              <w:t>万元及以上的测试化验加工，需填写明细。</w:t>
            </w:r>
          </w:p>
          <w:p w:rsidR="003E720D" w:rsidRDefault="003E720D">
            <w:pPr>
              <w:autoSpaceDE w:val="0"/>
              <w:autoSpaceDN w:val="0"/>
              <w:adjustRightInd w:val="0"/>
              <w:snapToGrid w:val="0"/>
              <w:ind w:firstLineChars="549" w:firstLine="1102"/>
              <w:rPr>
                <w:rFonts w:eastAsia="楷体_GB2312"/>
                <w:b/>
                <w:bCs/>
                <w:sz w:val="20"/>
              </w:rPr>
            </w:pPr>
            <w:r>
              <w:rPr>
                <w:rFonts w:eastAsia="楷体_GB2312"/>
                <w:b/>
                <w:bCs/>
                <w:sz w:val="20"/>
              </w:rPr>
              <w:t>2</w:t>
            </w:r>
            <w:r>
              <w:rPr>
                <w:rFonts w:eastAsia="楷体_GB2312" w:hint="eastAsia"/>
                <w:b/>
                <w:bCs/>
                <w:sz w:val="20"/>
              </w:rPr>
              <w:t>、</w:t>
            </w:r>
            <w:r>
              <w:rPr>
                <w:rFonts w:eastAsia="楷体_GB2312" w:hint="eastAsia"/>
                <w:b/>
                <w:bCs/>
                <w:kern w:val="0"/>
                <w:sz w:val="20"/>
              </w:rPr>
              <w:t>本表仅填报基金资助资金。</w:t>
            </w:r>
            <w:r>
              <w:rPr>
                <w:rFonts w:eastAsia="楷体_GB2312"/>
                <w:b/>
                <w:bCs/>
                <w:kern w:val="0"/>
                <w:sz w:val="20"/>
              </w:rPr>
              <w:t xml:space="preserve">          </w:t>
            </w:r>
          </w:p>
        </w:tc>
      </w:tr>
      <w:tr w:rsidR="003E720D" w:rsidTr="003E720D">
        <w:trPr>
          <w:cantSplit/>
          <w:trHeight w:val="705"/>
          <w:jc w:val="center"/>
        </w:trPr>
        <w:tc>
          <w:tcPr>
            <w:tcW w:w="555" w:type="dxa"/>
            <w:vMerge w:val="restart"/>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rFonts w:hint="eastAsia"/>
                <w:b/>
                <w:bCs/>
                <w:sz w:val="20"/>
              </w:rPr>
              <w:t>序号</w:t>
            </w:r>
          </w:p>
        </w:tc>
        <w:tc>
          <w:tcPr>
            <w:tcW w:w="441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rFonts w:hint="eastAsia"/>
                <w:b/>
                <w:bCs/>
                <w:sz w:val="20"/>
              </w:rPr>
              <w:t>测试化验加工内容</w:t>
            </w:r>
          </w:p>
        </w:tc>
        <w:tc>
          <w:tcPr>
            <w:tcW w:w="3465"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rFonts w:hint="eastAsia"/>
                <w:b/>
                <w:bCs/>
                <w:sz w:val="20"/>
              </w:rPr>
              <w:t>测试化验加工单位</w:t>
            </w:r>
          </w:p>
        </w:tc>
        <w:tc>
          <w:tcPr>
            <w:tcW w:w="1044"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rFonts w:hint="eastAsia"/>
                <w:b/>
                <w:bCs/>
                <w:sz w:val="20"/>
              </w:rPr>
              <w:t>计量单位</w:t>
            </w:r>
          </w:p>
        </w:tc>
        <w:tc>
          <w:tcPr>
            <w:tcW w:w="1705"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rFonts w:hint="eastAsia"/>
                <w:b/>
                <w:bCs/>
                <w:sz w:val="20"/>
              </w:rPr>
              <w:t>单价</w:t>
            </w:r>
          </w:p>
          <w:p w:rsidR="003E720D" w:rsidRDefault="003E720D">
            <w:pPr>
              <w:autoSpaceDE w:val="0"/>
              <w:autoSpaceDN w:val="0"/>
              <w:jc w:val="center"/>
              <w:rPr>
                <w:b/>
                <w:bCs/>
                <w:sz w:val="20"/>
              </w:rPr>
            </w:pPr>
            <w:r>
              <w:rPr>
                <w:rFonts w:hint="eastAsia"/>
                <w:b/>
                <w:bCs/>
                <w:sz w:val="20"/>
              </w:rPr>
              <w:t>（元</w:t>
            </w:r>
            <w:r>
              <w:rPr>
                <w:b/>
                <w:bCs/>
                <w:sz w:val="20"/>
              </w:rPr>
              <w:t>/</w:t>
            </w:r>
            <w:r>
              <w:rPr>
                <w:rFonts w:hint="eastAsia"/>
                <w:b/>
                <w:bCs/>
                <w:sz w:val="20"/>
              </w:rPr>
              <w:t>单位数量）</w:t>
            </w:r>
          </w:p>
        </w:tc>
        <w:tc>
          <w:tcPr>
            <w:tcW w:w="1075"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rFonts w:hint="eastAsia"/>
                <w:b/>
                <w:bCs/>
                <w:sz w:val="20"/>
              </w:rPr>
              <w:t>数量</w:t>
            </w:r>
          </w:p>
        </w:tc>
        <w:tc>
          <w:tcPr>
            <w:tcW w:w="1741"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rFonts w:hint="eastAsia"/>
                <w:b/>
                <w:bCs/>
                <w:sz w:val="20"/>
              </w:rPr>
              <w:t>金额</w:t>
            </w:r>
          </w:p>
        </w:tc>
      </w:tr>
      <w:tr w:rsidR="003E720D" w:rsidTr="003E720D">
        <w:trPr>
          <w:cantSplit/>
          <w:trHeight w:val="186"/>
          <w:jc w:val="center"/>
        </w:trPr>
        <w:tc>
          <w:tcPr>
            <w:tcW w:w="13995" w:type="dxa"/>
            <w:vMerge/>
            <w:tcBorders>
              <w:top w:val="single" w:sz="6" w:space="0" w:color="auto"/>
              <w:left w:val="single" w:sz="6" w:space="0" w:color="auto"/>
              <w:bottom w:val="single" w:sz="6" w:space="0" w:color="auto"/>
              <w:right w:val="single" w:sz="6" w:space="0" w:color="auto"/>
            </w:tcBorders>
            <w:vAlign w:val="center"/>
            <w:hideMark/>
          </w:tcPr>
          <w:p w:rsidR="003E720D" w:rsidRDefault="003E720D">
            <w:pPr>
              <w:widowControl/>
              <w:jc w:val="left"/>
              <w:rPr>
                <w:b/>
                <w:bCs/>
                <w:sz w:val="20"/>
              </w:rPr>
            </w:pPr>
          </w:p>
        </w:tc>
        <w:tc>
          <w:tcPr>
            <w:tcW w:w="441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b/>
                <w:bCs/>
                <w:sz w:val="20"/>
              </w:rPr>
              <w:t>(1)</w:t>
            </w:r>
          </w:p>
        </w:tc>
        <w:tc>
          <w:tcPr>
            <w:tcW w:w="3465"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b/>
                <w:bCs/>
                <w:sz w:val="20"/>
              </w:rPr>
              <w:t>(2)</w:t>
            </w:r>
          </w:p>
        </w:tc>
        <w:tc>
          <w:tcPr>
            <w:tcW w:w="1044"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b/>
                <w:bCs/>
                <w:sz w:val="20"/>
              </w:rPr>
              <w:t>(3)</w:t>
            </w:r>
          </w:p>
        </w:tc>
        <w:tc>
          <w:tcPr>
            <w:tcW w:w="1705"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b/>
                <w:bCs/>
                <w:sz w:val="20"/>
              </w:rPr>
              <w:t>(4)</w:t>
            </w:r>
          </w:p>
        </w:tc>
        <w:tc>
          <w:tcPr>
            <w:tcW w:w="1075"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b/>
                <w:bCs/>
                <w:sz w:val="20"/>
              </w:rPr>
              <w:t>(5)</w:t>
            </w:r>
          </w:p>
        </w:tc>
        <w:tc>
          <w:tcPr>
            <w:tcW w:w="1741"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b/>
                <w:bCs/>
                <w:sz w:val="20"/>
              </w:rPr>
              <w:t>(6)=(4)</w:t>
            </w:r>
            <w:r>
              <w:rPr>
                <w:rFonts w:hint="eastAsia"/>
                <w:b/>
                <w:bCs/>
                <w:sz w:val="20"/>
              </w:rPr>
              <w:t>×</w:t>
            </w:r>
            <w:r>
              <w:rPr>
                <w:b/>
                <w:bCs/>
                <w:sz w:val="20"/>
              </w:rPr>
              <w:t xml:space="preserve">(5) </w:t>
            </w:r>
            <w:r>
              <w:rPr>
                <w:rFonts w:hint="eastAsia"/>
                <w:b/>
                <w:bCs/>
                <w:sz w:val="20"/>
              </w:rPr>
              <w:t>÷</w:t>
            </w:r>
            <w:r>
              <w:rPr>
                <w:b/>
                <w:bCs/>
                <w:sz w:val="20"/>
              </w:rPr>
              <w:t>1</w:t>
            </w:r>
            <w:r>
              <w:rPr>
                <w:rFonts w:hint="eastAsia"/>
                <w:b/>
                <w:bCs/>
                <w:sz w:val="20"/>
              </w:rPr>
              <w:t>万</w:t>
            </w:r>
          </w:p>
        </w:tc>
      </w:tr>
      <w:tr w:rsidR="003E720D" w:rsidTr="003E720D">
        <w:trPr>
          <w:cantSplit/>
          <w:trHeight w:val="454"/>
          <w:jc w:val="center"/>
        </w:trPr>
        <w:tc>
          <w:tcPr>
            <w:tcW w:w="555" w:type="dxa"/>
            <w:tcBorders>
              <w:top w:val="single" w:sz="6" w:space="0" w:color="auto"/>
              <w:left w:val="single" w:sz="6" w:space="0" w:color="auto"/>
              <w:bottom w:val="single" w:sz="6" w:space="0" w:color="auto"/>
              <w:right w:val="single" w:sz="6" w:space="0" w:color="auto"/>
            </w:tcBorders>
            <w:hideMark/>
          </w:tcPr>
          <w:p w:rsidR="003E720D" w:rsidRDefault="003E720D">
            <w:pPr>
              <w:autoSpaceDE w:val="0"/>
              <w:autoSpaceDN w:val="0"/>
              <w:jc w:val="center"/>
              <w:rPr>
                <w:sz w:val="20"/>
              </w:rPr>
            </w:pPr>
            <w:r>
              <w:rPr>
                <w:sz w:val="20"/>
              </w:rPr>
              <w:t>1</w:t>
            </w:r>
          </w:p>
        </w:tc>
        <w:tc>
          <w:tcPr>
            <w:tcW w:w="4410"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346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044"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70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07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741"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r>
      <w:tr w:rsidR="003E720D" w:rsidTr="003E720D">
        <w:trPr>
          <w:cantSplit/>
          <w:trHeight w:val="454"/>
          <w:jc w:val="center"/>
        </w:trPr>
        <w:tc>
          <w:tcPr>
            <w:tcW w:w="555" w:type="dxa"/>
            <w:tcBorders>
              <w:top w:val="single" w:sz="6" w:space="0" w:color="auto"/>
              <w:left w:val="single" w:sz="6" w:space="0" w:color="auto"/>
              <w:bottom w:val="single" w:sz="6" w:space="0" w:color="auto"/>
              <w:right w:val="single" w:sz="6" w:space="0" w:color="auto"/>
            </w:tcBorders>
            <w:hideMark/>
          </w:tcPr>
          <w:p w:rsidR="003E720D" w:rsidRDefault="003E720D">
            <w:pPr>
              <w:autoSpaceDE w:val="0"/>
              <w:autoSpaceDN w:val="0"/>
              <w:jc w:val="center"/>
              <w:rPr>
                <w:sz w:val="20"/>
              </w:rPr>
            </w:pPr>
            <w:r>
              <w:rPr>
                <w:sz w:val="20"/>
              </w:rPr>
              <w:t>2</w:t>
            </w:r>
          </w:p>
        </w:tc>
        <w:tc>
          <w:tcPr>
            <w:tcW w:w="4410"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346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044"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70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07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741"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r>
      <w:tr w:rsidR="003E720D" w:rsidTr="003E720D">
        <w:trPr>
          <w:cantSplit/>
          <w:trHeight w:val="454"/>
          <w:jc w:val="center"/>
        </w:trPr>
        <w:tc>
          <w:tcPr>
            <w:tcW w:w="555" w:type="dxa"/>
            <w:tcBorders>
              <w:top w:val="single" w:sz="6" w:space="0" w:color="auto"/>
              <w:left w:val="single" w:sz="6" w:space="0" w:color="auto"/>
              <w:bottom w:val="single" w:sz="6" w:space="0" w:color="auto"/>
              <w:right w:val="single" w:sz="6" w:space="0" w:color="auto"/>
            </w:tcBorders>
            <w:hideMark/>
          </w:tcPr>
          <w:p w:rsidR="003E720D" w:rsidRDefault="003E720D">
            <w:pPr>
              <w:autoSpaceDE w:val="0"/>
              <w:autoSpaceDN w:val="0"/>
              <w:jc w:val="center"/>
              <w:rPr>
                <w:sz w:val="20"/>
              </w:rPr>
            </w:pPr>
            <w:r>
              <w:rPr>
                <w:sz w:val="20"/>
              </w:rPr>
              <w:t>3</w:t>
            </w:r>
          </w:p>
        </w:tc>
        <w:tc>
          <w:tcPr>
            <w:tcW w:w="4410"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346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044"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70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07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741"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r>
      <w:tr w:rsidR="003E720D" w:rsidTr="003E720D">
        <w:trPr>
          <w:cantSplit/>
          <w:trHeight w:val="454"/>
          <w:jc w:val="center"/>
        </w:trPr>
        <w:tc>
          <w:tcPr>
            <w:tcW w:w="555" w:type="dxa"/>
            <w:tcBorders>
              <w:top w:val="single" w:sz="6" w:space="0" w:color="auto"/>
              <w:left w:val="single" w:sz="6" w:space="0" w:color="auto"/>
              <w:bottom w:val="single" w:sz="6" w:space="0" w:color="auto"/>
              <w:right w:val="single" w:sz="6" w:space="0" w:color="auto"/>
            </w:tcBorders>
            <w:hideMark/>
          </w:tcPr>
          <w:p w:rsidR="003E720D" w:rsidRDefault="003E720D">
            <w:pPr>
              <w:autoSpaceDE w:val="0"/>
              <w:autoSpaceDN w:val="0"/>
              <w:jc w:val="center"/>
              <w:rPr>
                <w:sz w:val="20"/>
              </w:rPr>
            </w:pPr>
            <w:r>
              <w:rPr>
                <w:sz w:val="20"/>
              </w:rPr>
              <w:t>4</w:t>
            </w:r>
          </w:p>
        </w:tc>
        <w:tc>
          <w:tcPr>
            <w:tcW w:w="4410"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346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044"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70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07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741"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r>
      <w:tr w:rsidR="003E720D" w:rsidTr="003E720D">
        <w:trPr>
          <w:cantSplit/>
          <w:trHeight w:val="387"/>
          <w:jc w:val="center"/>
        </w:trPr>
        <w:tc>
          <w:tcPr>
            <w:tcW w:w="555" w:type="dxa"/>
            <w:tcBorders>
              <w:top w:val="single" w:sz="6" w:space="0" w:color="auto"/>
              <w:left w:val="single" w:sz="6" w:space="0" w:color="auto"/>
              <w:bottom w:val="single" w:sz="6" w:space="0" w:color="auto"/>
              <w:right w:val="single" w:sz="6" w:space="0" w:color="auto"/>
            </w:tcBorders>
            <w:hideMark/>
          </w:tcPr>
          <w:p w:rsidR="003E720D" w:rsidRDefault="003E720D">
            <w:pPr>
              <w:autoSpaceDE w:val="0"/>
              <w:autoSpaceDN w:val="0"/>
              <w:jc w:val="center"/>
              <w:rPr>
                <w:sz w:val="20"/>
              </w:rPr>
            </w:pPr>
            <w:r>
              <w:rPr>
                <w:sz w:val="20"/>
              </w:rPr>
              <w:t>5</w:t>
            </w:r>
          </w:p>
        </w:tc>
        <w:tc>
          <w:tcPr>
            <w:tcW w:w="4410"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346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044"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70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07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741"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r>
      <w:tr w:rsidR="003E720D" w:rsidTr="003E720D">
        <w:trPr>
          <w:cantSplit/>
          <w:trHeight w:val="338"/>
          <w:jc w:val="center"/>
        </w:trPr>
        <w:tc>
          <w:tcPr>
            <w:tcW w:w="555" w:type="dxa"/>
            <w:tcBorders>
              <w:top w:val="single" w:sz="6" w:space="0" w:color="auto"/>
              <w:left w:val="single" w:sz="6" w:space="0" w:color="auto"/>
              <w:bottom w:val="single" w:sz="6" w:space="0" w:color="auto"/>
              <w:right w:val="single" w:sz="6" w:space="0" w:color="auto"/>
            </w:tcBorders>
            <w:hideMark/>
          </w:tcPr>
          <w:p w:rsidR="003E720D" w:rsidRDefault="003E720D">
            <w:pPr>
              <w:autoSpaceDE w:val="0"/>
              <w:autoSpaceDN w:val="0"/>
              <w:jc w:val="center"/>
              <w:rPr>
                <w:sz w:val="20"/>
              </w:rPr>
            </w:pPr>
            <w:r>
              <w:rPr>
                <w:sz w:val="20"/>
              </w:rPr>
              <w:t>6</w:t>
            </w:r>
          </w:p>
        </w:tc>
        <w:tc>
          <w:tcPr>
            <w:tcW w:w="4410"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346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044"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70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07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741"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r>
      <w:tr w:rsidR="003E720D" w:rsidTr="003E720D">
        <w:trPr>
          <w:cantSplit/>
          <w:trHeight w:val="302"/>
          <w:jc w:val="center"/>
        </w:trPr>
        <w:tc>
          <w:tcPr>
            <w:tcW w:w="555" w:type="dxa"/>
            <w:tcBorders>
              <w:top w:val="single" w:sz="6" w:space="0" w:color="auto"/>
              <w:left w:val="single" w:sz="6" w:space="0" w:color="auto"/>
              <w:bottom w:val="single" w:sz="6" w:space="0" w:color="auto"/>
              <w:right w:val="single" w:sz="6" w:space="0" w:color="auto"/>
            </w:tcBorders>
            <w:hideMark/>
          </w:tcPr>
          <w:p w:rsidR="003E720D" w:rsidRDefault="003E720D">
            <w:pPr>
              <w:autoSpaceDE w:val="0"/>
              <w:autoSpaceDN w:val="0"/>
              <w:jc w:val="center"/>
              <w:rPr>
                <w:sz w:val="20"/>
              </w:rPr>
            </w:pPr>
            <w:r>
              <w:rPr>
                <w:sz w:val="20"/>
              </w:rPr>
              <w:t>7</w:t>
            </w:r>
          </w:p>
        </w:tc>
        <w:tc>
          <w:tcPr>
            <w:tcW w:w="4410"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346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044"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70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07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741"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r>
      <w:tr w:rsidR="003E720D" w:rsidTr="003E720D">
        <w:trPr>
          <w:cantSplit/>
          <w:trHeight w:val="252"/>
          <w:jc w:val="center"/>
        </w:trPr>
        <w:tc>
          <w:tcPr>
            <w:tcW w:w="555" w:type="dxa"/>
            <w:tcBorders>
              <w:top w:val="single" w:sz="6" w:space="0" w:color="auto"/>
              <w:left w:val="single" w:sz="6" w:space="0" w:color="auto"/>
              <w:bottom w:val="single" w:sz="6" w:space="0" w:color="auto"/>
              <w:right w:val="single" w:sz="6" w:space="0" w:color="auto"/>
            </w:tcBorders>
            <w:hideMark/>
          </w:tcPr>
          <w:p w:rsidR="003E720D" w:rsidRDefault="003E720D">
            <w:pPr>
              <w:autoSpaceDE w:val="0"/>
              <w:autoSpaceDN w:val="0"/>
              <w:jc w:val="center"/>
              <w:rPr>
                <w:sz w:val="20"/>
              </w:rPr>
            </w:pPr>
            <w:r>
              <w:rPr>
                <w:sz w:val="20"/>
              </w:rPr>
              <w:t>8</w:t>
            </w:r>
          </w:p>
        </w:tc>
        <w:tc>
          <w:tcPr>
            <w:tcW w:w="4410"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346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044"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70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07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741"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r>
      <w:tr w:rsidR="003E720D" w:rsidTr="003E720D">
        <w:trPr>
          <w:cantSplit/>
          <w:trHeight w:val="358"/>
          <w:jc w:val="center"/>
        </w:trPr>
        <w:tc>
          <w:tcPr>
            <w:tcW w:w="555" w:type="dxa"/>
            <w:tcBorders>
              <w:top w:val="single" w:sz="6" w:space="0" w:color="auto"/>
              <w:left w:val="single" w:sz="6" w:space="0" w:color="auto"/>
              <w:bottom w:val="single" w:sz="6" w:space="0" w:color="auto"/>
              <w:right w:val="single" w:sz="6" w:space="0" w:color="auto"/>
            </w:tcBorders>
            <w:hideMark/>
          </w:tcPr>
          <w:p w:rsidR="003E720D" w:rsidRDefault="003E720D">
            <w:pPr>
              <w:autoSpaceDE w:val="0"/>
              <w:autoSpaceDN w:val="0"/>
              <w:jc w:val="center"/>
              <w:rPr>
                <w:sz w:val="20"/>
              </w:rPr>
            </w:pPr>
            <w:r>
              <w:rPr>
                <w:sz w:val="20"/>
              </w:rPr>
              <w:t>9</w:t>
            </w:r>
          </w:p>
        </w:tc>
        <w:tc>
          <w:tcPr>
            <w:tcW w:w="4410"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346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044"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70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07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741"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r>
      <w:tr w:rsidR="003E720D" w:rsidTr="003E720D">
        <w:trPr>
          <w:cantSplit/>
          <w:trHeight w:val="307"/>
          <w:jc w:val="center"/>
        </w:trPr>
        <w:tc>
          <w:tcPr>
            <w:tcW w:w="555" w:type="dxa"/>
            <w:tcBorders>
              <w:top w:val="single" w:sz="6" w:space="0" w:color="auto"/>
              <w:left w:val="single" w:sz="6" w:space="0" w:color="auto"/>
              <w:bottom w:val="single" w:sz="6" w:space="0" w:color="auto"/>
              <w:right w:val="single" w:sz="6" w:space="0" w:color="auto"/>
            </w:tcBorders>
            <w:hideMark/>
          </w:tcPr>
          <w:p w:rsidR="003E720D" w:rsidRDefault="003E720D">
            <w:pPr>
              <w:autoSpaceDE w:val="0"/>
              <w:autoSpaceDN w:val="0"/>
              <w:jc w:val="center"/>
              <w:rPr>
                <w:sz w:val="20"/>
              </w:rPr>
            </w:pPr>
            <w:r>
              <w:rPr>
                <w:sz w:val="20"/>
              </w:rPr>
              <w:t>10</w:t>
            </w:r>
          </w:p>
        </w:tc>
        <w:tc>
          <w:tcPr>
            <w:tcW w:w="4410"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346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044"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70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07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741"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r>
      <w:tr w:rsidR="003E720D" w:rsidTr="003E720D">
        <w:trPr>
          <w:cantSplit/>
          <w:trHeight w:val="454"/>
          <w:jc w:val="center"/>
        </w:trPr>
        <w:tc>
          <w:tcPr>
            <w:tcW w:w="4965" w:type="dxa"/>
            <w:gridSpan w:val="2"/>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rFonts w:hint="eastAsia"/>
                <w:sz w:val="20"/>
              </w:rPr>
              <w:t>量大及价高测试化验费合计</w:t>
            </w:r>
          </w:p>
        </w:tc>
        <w:tc>
          <w:tcPr>
            <w:tcW w:w="3465"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sz w:val="20"/>
              </w:rPr>
              <w:t>/</w:t>
            </w:r>
          </w:p>
        </w:tc>
        <w:tc>
          <w:tcPr>
            <w:tcW w:w="1044"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sz w:val="20"/>
              </w:rPr>
              <w:t>/</w:t>
            </w:r>
          </w:p>
        </w:tc>
        <w:tc>
          <w:tcPr>
            <w:tcW w:w="1705"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sz w:val="20"/>
              </w:rPr>
              <w:t>/</w:t>
            </w:r>
          </w:p>
        </w:tc>
        <w:tc>
          <w:tcPr>
            <w:tcW w:w="1075"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sz w:val="20"/>
              </w:rPr>
              <w:t>/</w:t>
            </w:r>
          </w:p>
        </w:tc>
        <w:tc>
          <w:tcPr>
            <w:tcW w:w="1741"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r>
      <w:tr w:rsidR="003E720D" w:rsidTr="003E720D">
        <w:trPr>
          <w:cantSplit/>
          <w:trHeight w:val="454"/>
          <w:jc w:val="center"/>
        </w:trPr>
        <w:tc>
          <w:tcPr>
            <w:tcW w:w="4965" w:type="dxa"/>
            <w:gridSpan w:val="2"/>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rFonts w:hint="eastAsia"/>
                <w:sz w:val="20"/>
              </w:rPr>
              <w:t>其他测试化验费合计</w:t>
            </w:r>
          </w:p>
        </w:tc>
        <w:tc>
          <w:tcPr>
            <w:tcW w:w="3465"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sz w:val="20"/>
              </w:rPr>
              <w:t>/</w:t>
            </w:r>
          </w:p>
        </w:tc>
        <w:tc>
          <w:tcPr>
            <w:tcW w:w="1044"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sz w:val="20"/>
              </w:rPr>
              <w:t>/</w:t>
            </w:r>
          </w:p>
        </w:tc>
        <w:tc>
          <w:tcPr>
            <w:tcW w:w="1705"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sz w:val="20"/>
              </w:rPr>
              <w:t>/</w:t>
            </w:r>
          </w:p>
        </w:tc>
        <w:tc>
          <w:tcPr>
            <w:tcW w:w="1075"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sz w:val="20"/>
              </w:rPr>
              <w:t>/</w:t>
            </w:r>
          </w:p>
        </w:tc>
        <w:tc>
          <w:tcPr>
            <w:tcW w:w="1741"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r>
      <w:tr w:rsidR="003E720D" w:rsidTr="003E720D">
        <w:trPr>
          <w:cantSplit/>
          <w:trHeight w:val="454"/>
          <w:jc w:val="center"/>
        </w:trPr>
        <w:tc>
          <w:tcPr>
            <w:tcW w:w="4965" w:type="dxa"/>
            <w:gridSpan w:val="2"/>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rFonts w:hint="eastAsia"/>
                <w:sz w:val="20"/>
              </w:rPr>
              <w:t>累计</w:t>
            </w:r>
          </w:p>
        </w:tc>
        <w:tc>
          <w:tcPr>
            <w:tcW w:w="3465"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sz w:val="20"/>
              </w:rPr>
              <w:t>/</w:t>
            </w:r>
          </w:p>
        </w:tc>
        <w:tc>
          <w:tcPr>
            <w:tcW w:w="1044"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sz w:val="20"/>
              </w:rPr>
              <w:t>/</w:t>
            </w:r>
          </w:p>
        </w:tc>
        <w:tc>
          <w:tcPr>
            <w:tcW w:w="1705"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sz w:val="20"/>
              </w:rPr>
              <w:t>/</w:t>
            </w:r>
          </w:p>
        </w:tc>
        <w:tc>
          <w:tcPr>
            <w:tcW w:w="1075"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sz w:val="20"/>
              </w:rPr>
              <w:t>/</w:t>
            </w:r>
          </w:p>
        </w:tc>
        <w:tc>
          <w:tcPr>
            <w:tcW w:w="1741"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jc w:val="right"/>
              <w:rPr>
                <w:sz w:val="20"/>
              </w:rPr>
            </w:pPr>
          </w:p>
        </w:tc>
      </w:tr>
      <w:tr w:rsidR="003E720D" w:rsidTr="003E720D">
        <w:trPr>
          <w:cantSplit/>
          <w:trHeight w:val="551"/>
          <w:jc w:val="center"/>
        </w:trPr>
        <w:tc>
          <w:tcPr>
            <w:tcW w:w="13995" w:type="dxa"/>
            <w:gridSpan w:val="7"/>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left"/>
              <w:rPr>
                <w:sz w:val="20"/>
              </w:rPr>
            </w:pPr>
            <w:r>
              <w:rPr>
                <w:rFonts w:hint="eastAsia"/>
                <w:sz w:val="20"/>
              </w:rPr>
              <w:t>备注：</w:t>
            </w:r>
          </w:p>
        </w:tc>
      </w:tr>
    </w:tbl>
    <w:p w:rsidR="003E720D" w:rsidRDefault="003E720D" w:rsidP="003E720D">
      <w:pPr>
        <w:widowControl/>
        <w:jc w:val="left"/>
        <w:sectPr w:rsidR="003E720D">
          <w:pgSz w:w="16838" w:h="11906" w:orient="landscape"/>
          <w:pgMar w:top="1021" w:right="1245" w:bottom="907" w:left="1440" w:header="851" w:footer="680" w:gutter="0"/>
          <w:cols w:space="720"/>
          <w:docGrid w:type="lines" w:linePitch="312"/>
        </w:sectPr>
      </w:pPr>
    </w:p>
    <w:p w:rsidR="003E720D" w:rsidRDefault="003E720D" w:rsidP="003E720D">
      <w:pPr>
        <w:jc w:val="center"/>
        <w:rPr>
          <w:rFonts w:eastAsia="黑体"/>
          <w:sz w:val="28"/>
        </w:rPr>
      </w:pPr>
      <w:r>
        <w:rPr>
          <w:rFonts w:eastAsia="黑体" w:hint="eastAsia"/>
          <w:b/>
          <w:sz w:val="28"/>
        </w:rPr>
        <w:lastRenderedPageBreak/>
        <w:t>劳务费预算明细表</w:t>
      </w:r>
      <w:r>
        <w:rPr>
          <w:rFonts w:eastAsia="黑体" w:hint="eastAsia"/>
          <w:sz w:val="24"/>
        </w:rPr>
        <w:t>（成本补偿）</w:t>
      </w:r>
    </w:p>
    <w:p w:rsidR="003E720D" w:rsidRDefault="003E720D" w:rsidP="003E720D">
      <w:pPr>
        <w:autoSpaceDE w:val="0"/>
        <w:autoSpaceDN w:val="0"/>
        <w:spacing w:line="300" w:lineRule="auto"/>
        <w:jc w:val="center"/>
      </w:pPr>
      <w:r>
        <w:rPr>
          <w:rFonts w:hint="eastAsia"/>
          <w:sz w:val="20"/>
        </w:rPr>
        <w:t>项目申请号</w:t>
      </w:r>
      <w:r>
        <w:rPr>
          <w:sz w:val="20"/>
        </w:rPr>
        <w:t>/</w:t>
      </w:r>
      <w:r>
        <w:rPr>
          <w:rFonts w:hint="eastAsia"/>
          <w:sz w:val="20"/>
        </w:rPr>
        <w:t>项目批准号：</w:t>
      </w:r>
      <w:r>
        <w:rPr>
          <w:sz w:val="20"/>
        </w:rPr>
        <w:t xml:space="preserve">          </w:t>
      </w:r>
      <w:r>
        <w:rPr>
          <w:rFonts w:eastAsia="楷体_GB2312"/>
          <w:sz w:val="20"/>
        </w:rPr>
        <w:t xml:space="preserve">  </w:t>
      </w:r>
      <w:r>
        <w:rPr>
          <w:sz w:val="20"/>
        </w:rPr>
        <w:t xml:space="preserve">                               </w:t>
      </w:r>
      <w:r>
        <w:rPr>
          <w:rFonts w:hint="eastAsia"/>
          <w:sz w:val="20"/>
        </w:rPr>
        <w:t>项目负责人：</w:t>
      </w:r>
      <w:r>
        <w:rPr>
          <w:sz w:val="20"/>
        </w:rPr>
        <w:t xml:space="preserve">                                              </w:t>
      </w:r>
      <w:r>
        <w:rPr>
          <w:rFonts w:hint="eastAsia"/>
          <w:sz w:val="20"/>
        </w:rPr>
        <w:t>金额单位：万元</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30" w:type="dxa"/>
          <w:right w:w="30" w:type="dxa"/>
        </w:tblCellMar>
        <w:tblLook w:val="04A0" w:firstRow="1" w:lastRow="0" w:firstColumn="1" w:lastColumn="0" w:noHBand="0" w:noVBand="1"/>
      </w:tblPr>
      <w:tblGrid>
        <w:gridCol w:w="555"/>
        <w:gridCol w:w="2299"/>
        <w:gridCol w:w="2410"/>
        <w:gridCol w:w="2410"/>
        <w:gridCol w:w="2268"/>
        <w:gridCol w:w="2268"/>
        <w:gridCol w:w="1785"/>
      </w:tblGrid>
      <w:tr w:rsidR="003E720D" w:rsidTr="003E720D">
        <w:trPr>
          <w:cantSplit/>
          <w:trHeight w:val="558"/>
          <w:jc w:val="center"/>
        </w:trPr>
        <w:tc>
          <w:tcPr>
            <w:tcW w:w="13995" w:type="dxa"/>
            <w:gridSpan w:val="7"/>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ind w:leftChars="48" w:left="1085" w:hangingChars="490" w:hanging="984"/>
              <w:rPr>
                <w:rFonts w:eastAsia="楷体_GB2312"/>
                <w:b/>
                <w:bCs/>
                <w:sz w:val="20"/>
              </w:rPr>
            </w:pPr>
            <w:r>
              <w:rPr>
                <w:rFonts w:eastAsia="楷体_GB2312" w:hint="eastAsia"/>
                <w:b/>
                <w:bCs/>
                <w:sz w:val="20"/>
              </w:rPr>
              <w:t>填表说明：</w:t>
            </w:r>
            <w:r>
              <w:rPr>
                <w:rFonts w:eastAsia="楷体_GB2312"/>
                <w:b/>
                <w:bCs/>
                <w:sz w:val="20"/>
              </w:rPr>
              <w:t>1</w:t>
            </w:r>
            <w:r>
              <w:rPr>
                <w:rFonts w:eastAsia="楷体_GB2312" w:hint="eastAsia"/>
                <w:b/>
                <w:bCs/>
                <w:sz w:val="20"/>
              </w:rPr>
              <w:t>、人员分类代码：</w:t>
            </w:r>
            <w:r>
              <w:rPr>
                <w:rFonts w:eastAsia="楷体_GB2312"/>
                <w:b/>
                <w:bCs/>
                <w:sz w:val="20"/>
              </w:rPr>
              <w:t>A</w:t>
            </w:r>
            <w:r>
              <w:rPr>
                <w:rFonts w:eastAsia="楷体_GB2312" w:hint="eastAsia"/>
                <w:b/>
                <w:bCs/>
                <w:sz w:val="20"/>
              </w:rPr>
              <w:t>、在校硕士研究生</w:t>
            </w:r>
            <w:r>
              <w:rPr>
                <w:rFonts w:eastAsia="楷体_GB2312"/>
                <w:b/>
                <w:bCs/>
                <w:sz w:val="20"/>
              </w:rPr>
              <w:t xml:space="preserve">  B</w:t>
            </w:r>
            <w:r>
              <w:rPr>
                <w:rFonts w:eastAsia="楷体_GB2312" w:hint="eastAsia"/>
                <w:b/>
                <w:bCs/>
                <w:sz w:val="20"/>
              </w:rPr>
              <w:t>、在校博士研究生</w:t>
            </w:r>
            <w:r>
              <w:rPr>
                <w:rFonts w:eastAsia="楷体_GB2312"/>
                <w:b/>
                <w:bCs/>
                <w:sz w:val="20"/>
              </w:rPr>
              <w:t xml:space="preserve">  C</w:t>
            </w:r>
            <w:r>
              <w:rPr>
                <w:rFonts w:eastAsia="楷体_GB2312" w:hint="eastAsia"/>
                <w:b/>
                <w:bCs/>
                <w:sz w:val="20"/>
              </w:rPr>
              <w:t>、博士后</w:t>
            </w:r>
            <w:r>
              <w:rPr>
                <w:rFonts w:eastAsia="楷体_GB2312"/>
                <w:b/>
                <w:bCs/>
                <w:sz w:val="20"/>
              </w:rPr>
              <w:t xml:space="preserve">  D</w:t>
            </w:r>
            <w:r>
              <w:rPr>
                <w:rFonts w:eastAsia="楷体_GB2312" w:hint="eastAsia"/>
                <w:b/>
                <w:bCs/>
                <w:sz w:val="20"/>
              </w:rPr>
              <w:t>、访问学者</w:t>
            </w:r>
            <w:r>
              <w:rPr>
                <w:rFonts w:eastAsia="楷体_GB2312"/>
                <w:b/>
                <w:bCs/>
                <w:sz w:val="20"/>
              </w:rPr>
              <w:t xml:space="preserve">  E</w:t>
            </w:r>
            <w:r>
              <w:rPr>
                <w:rFonts w:eastAsia="楷体_GB2312" w:hint="eastAsia"/>
                <w:b/>
                <w:bCs/>
                <w:sz w:val="20"/>
              </w:rPr>
              <w:t>、项目聘用研究人员</w:t>
            </w:r>
            <w:r>
              <w:rPr>
                <w:rFonts w:eastAsia="楷体_GB2312"/>
                <w:b/>
                <w:bCs/>
                <w:sz w:val="20"/>
              </w:rPr>
              <w:t xml:space="preserve">  F</w:t>
            </w:r>
            <w:r>
              <w:rPr>
                <w:rFonts w:eastAsia="楷体_GB2312" w:hint="eastAsia"/>
                <w:b/>
                <w:bCs/>
                <w:sz w:val="20"/>
              </w:rPr>
              <w:t>、科研辅助人员。</w:t>
            </w:r>
          </w:p>
          <w:p w:rsidR="003E720D" w:rsidRDefault="003E720D">
            <w:pPr>
              <w:autoSpaceDE w:val="0"/>
              <w:autoSpaceDN w:val="0"/>
              <w:ind w:leftChars="48" w:left="1085" w:hangingChars="490" w:hanging="984"/>
              <w:rPr>
                <w:rFonts w:eastAsia="楷体_GB2312"/>
                <w:b/>
                <w:bCs/>
                <w:sz w:val="20"/>
              </w:rPr>
            </w:pPr>
            <w:r>
              <w:rPr>
                <w:rFonts w:eastAsia="楷体_GB2312"/>
                <w:b/>
                <w:bCs/>
                <w:sz w:val="20"/>
              </w:rPr>
              <w:t xml:space="preserve">          2</w:t>
            </w:r>
            <w:r>
              <w:rPr>
                <w:rFonts w:eastAsia="楷体_GB2312" w:hint="eastAsia"/>
                <w:b/>
                <w:bCs/>
                <w:sz w:val="20"/>
              </w:rPr>
              <w:t>、请在备注中说明劳务费支出标准依据。</w:t>
            </w:r>
          </w:p>
          <w:p w:rsidR="003E720D" w:rsidRDefault="003E720D">
            <w:pPr>
              <w:autoSpaceDE w:val="0"/>
              <w:autoSpaceDN w:val="0"/>
              <w:ind w:leftChars="48" w:left="1085" w:hangingChars="490" w:hanging="984"/>
              <w:rPr>
                <w:rFonts w:eastAsia="楷体_GB2312"/>
                <w:b/>
                <w:bCs/>
                <w:sz w:val="20"/>
              </w:rPr>
            </w:pPr>
            <w:r>
              <w:rPr>
                <w:rFonts w:eastAsia="楷体_GB2312"/>
                <w:b/>
                <w:bCs/>
                <w:sz w:val="20"/>
              </w:rPr>
              <w:t xml:space="preserve">          </w:t>
            </w:r>
            <w:r>
              <w:rPr>
                <w:rFonts w:eastAsia="楷体_GB2312"/>
                <w:b/>
                <w:bCs/>
                <w:kern w:val="0"/>
                <w:sz w:val="20"/>
              </w:rPr>
              <w:t>3</w:t>
            </w:r>
            <w:r>
              <w:rPr>
                <w:rFonts w:eastAsia="楷体_GB2312" w:hint="eastAsia"/>
                <w:b/>
                <w:bCs/>
                <w:kern w:val="0"/>
                <w:sz w:val="20"/>
              </w:rPr>
              <w:t>、本表仅填报基金资助资金。</w:t>
            </w:r>
            <w:r>
              <w:rPr>
                <w:rFonts w:eastAsia="楷体_GB2312"/>
                <w:b/>
                <w:bCs/>
                <w:kern w:val="0"/>
                <w:sz w:val="20"/>
              </w:rPr>
              <w:t xml:space="preserve">         </w:t>
            </w:r>
          </w:p>
        </w:tc>
      </w:tr>
      <w:tr w:rsidR="003E720D" w:rsidTr="003E720D">
        <w:trPr>
          <w:cantSplit/>
          <w:trHeight w:val="705"/>
          <w:jc w:val="center"/>
        </w:trPr>
        <w:tc>
          <w:tcPr>
            <w:tcW w:w="555" w:type="dxa"/>
            <w:vMerge w:val="restart"/>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rFonts w:hint="eastAsia"/>
                <w:b/>
                <w:bCs/>
                <w:sz w:val="20"/>
              </w:rPr>
              <w:t>序号</w:t>
            </w:r>
          </w:p>
        </w:tc>
        <w:tc>
          <w:tcPr>
            <w:tcW w:w="2299"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rFonts w:hint="eastAsia"/>
                <w:b/>
                <w:bCs/>
                <w:sz w:val="20"/>
              </w:rPr>
              <w:t>人员分类</w:t>
            </w:r>
          </w:p>
        </w:tc>
        <w:tc>
          <w:tcPr>
            <w:tcW w:w="241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rFonts w:hint="eastAsia"/>
                <w:b/>
                <w:bCs/>
                <w:sz w:val="20"/>
              </w:rPr>
              <w:t>发放人数</w:t>
            </w:r>
          </w:p>
        </w:tc>
        <w:tc>
          <w:tcPr>
            <w:tcW w:w="241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rFonts w:hint="eastAsia"/>
                <w:b/>
                <w:bCs/>
                <w:sz w:val="20"/>
              </w:rPr>
              <w:t>承担的主要工作任务</w:t>
            </w:r>
          </w:p>
        </w:tc>
        <w:tc>
          <w:tcPr>
            <w:tcW w:w="2268"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rFonts w:hint="eastAsia"/>
                <w:b/>
                <w:bCs/>
                <w:sz w:val="20"/>
              </w:rPr>
              <w:t>投入本项目的总工作时间（人月）</w:t>
            </w:r>
          </w:p>
        </w:tc>
        <w:tc>
          <w:tcPr>
            <w:tcW w:w="2268"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rFonts w:hint="eastAsia"/>
                <w:b/>
                <w:bCs/>
                <w:sz w:val="20"/>
              </w:rPr>
              <w:t>支出标准（</w:t>
            </w:r>
            <w:r>
              <w:rPr>
                <w:rFonts w:ascii="宋体" w:hAnsi="宋体" w:hint="eastAsia"/>
                <w:b/>
                <w:bCs/>
                <w:sz w:val="20"/>
              </w:rPr>
              <w:t>元/人月</w:t>
            </w:r>
            <w:r>
              <w:rPr>
                <w:rFonts w:hint="eastAsia"/>
                <w:b/>
                <w:bCs/>
                <w:sz w:val="20"/>
              </w:rPr>
              <w:t>）</w:t>
            </w:r>
          </w:p>
        </w:tc>
        <w:tc>
          <w:tcPr>
            <w:tcW w:w="1785"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rFonts w:hint="eastAsia"/>
                <w:b/>
                <w:bCs/>
                <w:sz w:val="20"/>
              </w:rPr>
              <w:t>金额</w:t>
            </w:r>
          </w:p>
        </w:tc>
      </w:tr>
      <w:tr w:rsidR="003E720D" w:rsidTr="003E720D">
        <w:trPr>
          <w:cantSplit/>
          <w:trHeight w:val="267"/>
          <w:jc w:val="center"/>
        </w:trPr>
        <w:tc>
          <w:tcPr>
            <w:tcW w:w="13995" w:type="dxa"/>
            <w:vMerge/>
            <w:tcBorders>
              <w:top w:val="single" w:sz="6" w:space="0" w:color="auto"/>
              <w:left w:val="single" w:sz="6" w:space="0" w:color="auto"/>
              <w:bottom w:val="single" w:sz="6" w:space="0" w:color="auto"/>
              <w:right w:val="single" w:sz="6" w:space="0" w:color="auto"/>
            </w:tcBorders>
            <w:vAlign w:val="center"/>
            <w:hideMark/>
          </w:tcPr>
          <w:p w:rsidR="003E720D" w:rsidRDefault="003E720D">
            <w:pPr>
              <w:widowControl/>
              <w:jc w:val="left"/>
              <w:rPr>
                <w:b/>
                <w:bCs/>
                <w:sz w:val="20"/>
              </w:rPr>
            </w:pPr>
          </w:p>
        </w:tc>
        <w:tc>
          <w:tcPr>
            <w:tcW w:w="2299"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b/>
                <w:bCs/>
                <w:sz w:val="20"/>
              </w:rPr>
              <w:t>(1)</w:t>
            </w:r>
          </w:p>
        </w:tc>
        <w:tc>
          <w:tcPr>
            <w:tcW w:w="241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b/>
                <w:bCs/>
                <w:sz w:val="20"/>
              </w:rPr>
              <w:t>(2)</w:t>
            </w:r>
          </w:p>
        </w:tc>
        <w:tc>
          <w:tcPr>
            <w:tcW w:w="2410"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b/>
                <w:bCs/>
                <w:sz w:val="20"/>
              </w:rPr>
              <w:t>(3)</w:t>
            </w:r>
          </w:p>
        </w:tc>
        <w:tc>
          <w:tcPr>
            <w:tcW w:w="2268"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b/>
                <w:bCs/>
                <w:sz w:val="20"/>
              </w:rPr>
              <w:t>(4)</w:t>
            </w:r>
          </w:p>
        </w:tc>
        <w:tc>
          <w:tcPr>
            <w:tcW w:w="2268"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b/>
                <w:bCs/>
                <w:sz w:val="20"/>
              </w:rPr>
              <w:t>(5)</w:t>
            </w:r>
          </w:p>
        </w:tc>
        <w:tc>
          <w:tcPr>
            <w:tcW w:w="1785"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b/>
                <w:bCs/>
                <w:sz w:val="20"/>
              </w:rPr>
            </w:pPr>
            <w:r>
              <w:rPr>
                <w:b/>
                <w:bCs/>
                <w:sz w:val="20"/>
              </w:rPr>
              <w:t>(6)=(4)</w:t>
            </w:r>
            <w:r>
              <w:rPr>
                <w:rFonts w:hint="eastAsia"/>
                <w:b/>
                <w:bCs/>
                <w:sz w:val="20"/>
              </w:rPr>
              <w:t>×</w:t>
            </w:r>
            <w:r>
              <w:rPr>
                <w:b/>
                <w:bCs/>
                <w:sz w:val="20"/>
              </w:rPr>
              <w:t xml:space="preserve">(5) </w:t>
            </w:r>
            <w:r>
              <w:rPr>
                <w:rFonts w:hint="eastAsia"/>
                <w:b/>
                <w:bCs/>
                <w:sz w:val="20"/>
              </w:rPr>
              <w:t>÷</w:t>
            </w:r>
            <w:r>
              <w:rPr>
                <w:b/>
                <w:bCs/>
                <w:sz w:val="20"/>
              </w:rPr>
              <w:t>1</w:t>
            </w:r>
            <w:r>
              <w:rPr>
                <w:rFonts w:hint="eastAsia"/>
                <w:b/>
                <w:bCs/>
                <w:sz w:val="20"/>
              </w:rPr>
              <w:t>万</w:t>
            </w:r>
          </w:p>
        </w:tc>
      </w:tr>
      <w:tr w:rsidR="003E720D" w:rsidTr="003E720D">
        <w:trPr>
          <w:cantSplit/>
          <w:trHeight w:val="340"/>
          <w:jc w:val="center"/>
        </w:trPr>
        <w:tc>
          <w:tcPr>
            <w:tcW w:w="555" w:type="dxa"/>
            <w:tcBorders>
              <w:top w:val="single" w:sz="6" w:space="0" w:color="auto"/>
              <w:left w:val="single" w:sz="6" w:space="0" w:color="auto"/>
              <w:bottom w:val="single" w:sz="6" w:space="0" w:color="auto"/>
              <w:right w:val="single" w:sz="6" w:space="0" w:color="auto"/>
            </w:tcBorders>
            <w:hideMark/>
          </w:tcPr>
          <w:p w:rsidR="003E720D" w:rsidRDefault="003E720D">
            <w:pPr>
              <w:autoSpaceDE w:val="0"/>
              <w:autoSpaceDN w:val="0"/>
              <w:jc w:val="center"/>
              <w:rPr>
                <w:sz w:val="20"/>
              </w:rPr>
            </w:pPr>
            <w:r>
              <w:rPr>
                <w:sz w:val="20"/>
              </w:rPr>
              <w:t>1</w:t>
            </w:r>
          </w:p>
        </w:tc>
        <w:tc>
          <w:tcPr>
            <w:tcW w:w="2299"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2410"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2410"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2268"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2268"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78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r>
      <w:tr w:rsidR="003E720D" w:rsidTr="003E720D">
        <w:trPr>
          <w:cantSplit/>
          <w:trHeight w:val="340"/>
          <w:jc w:val="center"/>
        </w:trPr>
        <w:tc>
          <w:tcPr>
            <w:tcW w:w="555" w:type="dxa"/>
            <w:tcBorders>
              <w:top w:val="single" w:sz="6" w:space="0" w:color="auto"/>
              <w:left w:val="single" w:sz="6" w:space="0" w:color="auto"/>
              <w:bottom w:val="single" w:sz="6" w:space="0" w:color="auto"/>
              <w:right w:val="single" w:sz="6" w:space="0" w:color="auto"/>
            </w:tcBorders>
            <w:hideMark/>
          </w:tcPr>
          <w:p w:rsidR="003E720D" w:rsidRDefault="003E720D">
            <w:pPr>
              <w:autoSpaceDE w:val="0"/>
              <w:autoSpaceDN w:val="0"/>
              <w:jc w:val="center"/>
              <w:rPr>
                <w:sz w:val="20"/>
              </w:rPr>
            </w:pPr>
            <w:r>
              <w:rPr>
                <w:sz w:val="20"/>
              </w:rPr>
              <w:t>2</w:t>
            </w:r>
          </w:p>
        </w:tc>
        <w:tc>
          <w:tcPr>
            <w:tcW w:w="2299"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2410"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2410"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2268"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2268"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78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r>
      <w:tr w:rsidR="003E720D" w:rsidTr="003E720D">
        <w:trPr>
          <w:cantSplit/>
          <w:trHeight w:val="340"/>
          <w:jc w:val="center"/>
        </w:trPr>
        <w:tc>
          <w:tcPr>
            <w:tcW w:w="555" w:type="dxa"/>
            <w:tcBorders>
              <w:top w:val="single" w:sz="6" w:space="0" w:color="auto"/>
              <w:left w:val="single" w:sz="6" w:space="0" w:color="auto"/>
              <w:bottom w:val="single" w:sz="6" w:space="0" w:color="auto"/>
              <w:right w:val="single" w:sz="6" w:space="0" w:color="auto"/>
            </w:tcBorders>
            <w:hideMark/>
          </w:tcPr>
          <w:p w:rsidR="003E720D" w:rsidRDefault="003E720D">
            <w:pPr>
              <w:autoSpaceDE w:val="0"/>
              <w:autoSpaceDN w:val="0"/>
              <w:jc w:val="center"/>
              <w:rPr>
                <w:sz w:val="20"/>
              </w:rPr>
            </w:pPr>
            <w:r>
              <w:rPr>
                <w:sz w:val="20"/>
              </w:rPr>
              <w:t>3</w:t>
            </w:r>
          </w:p>
        </w:tc>
        <w:tc>
          <w:tcPr>
            <w:tcW w:w="2299"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2410"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2410"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2268"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2268"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78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r>
      <w:tr w:rsidR="003E720D" w:rsidTr="003E720D">
        <w:trPr>
          <w:cantSplit/>
          <w:trHeight w:val="340"/>
          <w:jc w:val="center"/>
        </w:trPr>
        <w:tc>
          <w:tcPr>
            <w:tcW w:w="555" w:type="dxa"/>
            <w:tcBorders>
              <w:top w:val="single" w:sz="6" w:space="0" w:color="auto"/>
              <w:left w:val="single" w:sz="6" w:space="0" w:color="auto"/>
              <w:bottom w:val="single" w:sz="6" w:space="0" w:color="auto"/>
              <w:right w:val="single" w:sz="6" w:space="0" w:color="auto"/>
            </w:tcBorders>
            <w:hideMark/>
          </w:tcPr>
          <w:p w:rsidR="003E720D" w:rsidRDefault="003E720D">
            <w:pPr>
              <w:autoSpaceDE w:val="0"/>
              <w:autoSpaceDN w:val="0"/>
              <w:jc w:val="center"/>
              <w:rPr>
                <w:sz w:val="20"/>
              </w:rPr>
            </w:pPr>
            <w:r>
              <w:rPr>
                <w:sz w:val="20"/>
              </w:rPr>
              <w:t>4</w:t>
            </w:r>
          </w:p>
        </w:tc>
        <w:tc>
          <w:tcPr>
            <w:tcW w:w="2299"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2410"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2410"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2268"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2268"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78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r>
      <w:tr w:rsidR="003E720D" w:rsidTr="003E720D">
        <w:trPr>
          <w:cantSplit/>
          <w:trHeight w:val="340"/>
          <w:jc w:val="center"/>
        </w:trPr>
        <w:tc>
          <w:tcPr>
            <w:tcW w:w="555" w:type="dxa"/>
            <w:tcBorders>
              <w:top w:val="single" w:sz="6" w:space="0" w:color="auto"/>
              <w:left w:val="single" w:sz="6" w:space="0" w:color="auto"/>
              <w:bottom w:val="single" w:sz="6" w:space="0" w:color="auto"/>
              <w:right w:val="single" w:sz="6" w:space="0" w:color="auto"/>
            </w:tcBorders>
            <w:hideMark/>
          </w:tcPr>
          <w:p w:rsidR="003E720D" w:rsidRDefault="003E720D">
            <w:pPr>
              <w:autoSpaceDE w:val="0"/>
              <w:autoSpaceDN w:val="0"/>
              <w:jc w:val="center"/>
              <w:rPr>
                <w:sz w:val="20"/>
              </w:rPr>
            </w:pPr>
            <w:r>
              <w:rPr>
                <w:sz w:val="20"/>
              </w:rPr>
              <w:t>5</w:t>
            </w:r>
          </w:p>
        </w:tc>
        <w:tc>
          <w:tcPr>
            <w:tcW w:w="2299"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2410"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2410"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2268"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2268"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78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r>
      <w:tr w:rsidR="003E720D" w:rsidTr="003E720D">
        <w:trPr>
          <w:cantSplit/>
          <w:trHeight w:val="340"/>
          <w:jc w:val="center"/>
        </w:trPr>
        <w:tc>
          <w:tcPr>
            <w:tcW w:w="555" w:type="dxa"/>
            <w:tcBorders>
              <w:top w:val="single" w:sz="6" w:space="0" w:color="auto"/>
              <w:left w:val="single" w:sz="6" w:space="0" w:color="auto"/>
              <w:bottom w:val="single" w:sz="6" w:space="0" w:color="auto"/>
              <w:right w:val="single" w:sz="6" w:space="0" w:color="auto"/>
            </w:tcBorders>
            <w:hideMark/>
          </w:tcPr>
          <w:p w:rsidR="003E720D" w:rsidRDefault="003E720D">
            <w:pPr>
              <w:autoSpaceDE w:val="0"/>
              <w:autoSpaceDN w:val="0"/>
              <w:jc w:val="center"/>
              <w:rPr>
                <w:sz w:val="20"/>
              </w:rPr>
            </w:pPr>
            <w:r>
              <w:rPr>
                <w:sz w:val="20"/>
              </w:rPr>
              <w:t>6</w:t>
            </w:r>
          </w:p>
        </w:tc>
        <w:tc>
          <w:tcPr>
            <w:tcW w:w="2299"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2410"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2410"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2268"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2268"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78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r>
      <w:tr w:rsidR="003E720D" w:rsidTr="003E720D">
        <w:trPr>
          <w:cantSplit/>
          <w:trHeight w:val="340"/>
          <w:jc w:val="center"/>
        </w:trPr>
        <w:tc>
          <w:tcPr>
            <w:tcW w:w="555" w:type="dxa"/>
            <w:tcBorders>
              <w:top w:val="single" w:sz="6" w:space="0" w:color="auto"/>
              <w:left w:val="single" w:sz="6" w:space="0" w:color="auto"/>
              <w:bottom w:val="single" w:sz="6" w:space="0" w:color="auto"/>
              <w:right w:val="single" w:sz="6" w:space="0" w:color="auto"/>
            </w:tcBorders>
            <w:hideMark/>
          </w:tcPr>
          <w:p w:rsidR="003E720D" w:rsidRDefault="003E720D">
            <w:pPr>
              <w:autoSpaceDE w:val="0"/>
              <w:autoSpaceDN w:val="0"/>
              <w:jc w:val="center"/>
              <w:rPr>
                <w:sz w:val="20"/>
              </w:rPr>
            </w:pPr>
            <w:r>
              <w:rPr>
                <w:sz w:val="20"/>
              </w:rPr>
              <w:t>7</w:t>
            </w:r>
          </w:p>
        </w:tc>
        <w:tc>
          <w:tcPr>
            <w:tcW w:w="2299"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2410"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2410"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2268"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2268"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c>
          <w:tcPr>
            <w:tcW w:w="1785" w:type="dxa"/>
            <w:tcBorders>
              <w:top w:val="single" w:sz="6" w:space="0" w:color="auto"/>
              <w:left w:val="single" w:sz="6" w:space="0" w:color="auto"/>
              <w:bottom w:val="single" w:sz="6" w:space="0" w:color="auto"/>
              <w:right w:val="single" w:sz="6" w:space="0" w:color="auto"/>
            </w:tcBorders>
          </w:tcPr>
          <w:p w:rsidR="003E720D" w:rsidRDefault="003E720D">
            <w:pPr>
              <w:autoSpaceDE w:val="0"/>
              <w:autoSpaceDN w:val="0"/>
              <w:rPr>
                <w:sz w:val="20"/>
              </w:rPr>
            </w:pPr>
          </w:p>
        </w:tc>
      </w:tr>
      <w:tr w:rsidR="003E720D" w:rsidTr="003E720D">
        <w:trPr>
          <w:cantSplit/>
          <w:trHeight w:val="340"/>
          <w:jc w:val="center"/>
        </w:trPr>
        <w:tc>
          <w:tcPr>
            <w:tcW w:w="2854" w:type="dxa"/>
            <w:gridSpan w:val="2"/>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sz w:val="20"/>
              </w:rPr>
            </w:pPr>
            <w:r>
              <w:rPr>
                <w:rFonts w:hint="eastAsia"/>
                <w:sz w:val="20"/>
              </w:rPr>
              <w:t>累计</w:t>
            </w:r>
          </w:p>
        </w:tc>
        <w:tc>
          <w:tcPr>
            <w:tcW w:w="2410"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jc w:val="center"/>
              <w:rPr>
                <w:rFonts w:ascii="宋体"/>
                <w:sz w:val="20"/>
              </w:rPr>
            </w:pPr>
          </w:p>
        </w:tc>
        <w:tc>
          <w:tcPr>
            <w:tcW w:w="2410"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jc w:val="center"/>
              <w:rPr>
                <w:rFonts w:ascii="宋体"/>
                <w:sz w:val="20"/>
              </w:rPr>
            </w:pPr>
          </w:p>
        </w:tc>
        <w:tc>
          <w:tcPr>
            <w:tcW w:w="2268"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rFonts w:ascii="宋体" w:hAnsi="宋体"/>
                <w:sz w:val="20"/>
              </w:rPr>
            </w:pPr>
            <w:r>
              <w:rPr>
                <w:rFonts w:ascii="宋体" w:hAnsi="宋体" w:hint="eastAsia"/>
                <w:sz w:val="20"/>
              </w:rPr>
              <w:t>/</w:t>
            </w:r>
          </w:p>
        </w:tc>
        <w:tc>
          <w:tcPr>
            <w:tcW w:w="2268" w:type="dxa"/>
            <w:tcBorders>
              <w:top w:val="single" w:sz="6" w:space="0" w:color="auto"/>
              <w:left w:val="single" w:sz="6" w:space="0" w:color="auto"/>
              <w:bottom w:val="single" w:sz="6" w:space="0" w:color="auto"/>
              <w:right w:val="single" w:sz="6" w:space="0" w:color="auto"/>
            </w:tcBorders>
            <w:vAlign w:val="center"/>
          </w:tcPr>
          <w:p w:rsidR="003E720D" w:rsidRDefault="003E720D">
            <w:pPr>
              <w:autoSpaceDE w:val="0"/>
              <w:autoSpaceDN w:val="0"/>
              <w:jc w:val="center"/>
              <w:rPr>
                <w:rFonts w:ascii="宋体" w:hAnsi="宋体"/>
                <w:sz w:val="20"/>
              </w:rPr>
            </w:pPr>
          </w:p>
        </w:tc>
        <w:tc>
          <w:tcPr>
            <w:tcW w:w="1785" w:type="dxa"/>
            <w:tcBorders>
              <w:top w:val="single" w:sz="6" w:space="0" w:color="auto"/>
              <w:left w:val="single" w:sz="6" w:space="0" w:color="auto"/>
              <w:bottom w:val="single" w:sz="6" w:space="0" w:color="auto"/>
              <w:right w:val="single" w:sz="6" w:space="0" w:color="auto"/>
            </w:tcBorders>
            <w:vAlign w:val="center"/>
            <w:hideMark/>
          </w:tcPr>
          <w:p w:rsidR="003E720D" w:rsidRDefault="003E720D">
            <w:pPr>
              <w:autoSpaceDE w:val="0"/>
              <w:autoSpaceDN w:val="0"/>
              <w:jc w:val="center"/>
              <w:rPr>
                <w:rFonts w:ascii="宋体" w:hAnsi="宋体"/>
                <w:sz w:val="20"/>
              </w:rPr>
            </w:pPr>
            <w:r>
              <w:rPr>
                <w:rFonts w:ascii="宋体" w:hAnsi="宋体" w:hint="eastAsia"/>
                <w:sz w:val="20"/>
              </w:rPr>
              <w:t>/</w:t>
            </w:r>
          </w:p>
        </w:tc>
      </w:tr>
      <w:tr w:rsidR="003E720D" w:rsidTr="003E720D">
        <w:trPr>
          <w:cantSplit/>
          <w:trHeight w:val="697"/>
          <w:jc w:val="center"/>
        </w:trPr>
        <w:tc>
          <w:tcPr>
            <w:tcW w:w="13995" w:type="dxa"/>
            <w:gridSpan w:val="7"/>
            <w:tcBorders>
              <w:top w:val="single" w:sz="6" w:space="0" w:color="auto"/>
              <w:left w:val="single" w:sz="6" w:space="0" w:color="auto"/>
              <w:bottom w:val="single" w:sz="6" w:space="0" w:color="auto"/>
              <w:right w:val="single" w:sz="6" w:space="0" w:color="auto"/>
            </w:tcBorders>
            <w:hideMark/>
          </w:tcPr>
          <w:p w:rsidR="003E720D" w:rsidRDefault="003E720D">
            <w:pPr>
              <w:autoSpaceDE w:val="0"/>
              <w:autoSpaceDN w:val="0"/>
              <w:rPr>
                <w:sz w:val="20"/>
              </w:rPr>
            </w:pPr>
            <w:r>
              <w:rPr>
                <w:rFonts w:hint="eastAsia"/>
                <w:sz w:val="20"/>
              </w:rPr>
              <w:t>备注：</w:t>
            </w:r>
          </w:p>
        </w:tc>
      </w:tr>
    </w:tbl>
    <w:p w:rsidR="003E720D" w:rsidRDefault="003E720D" w:rsidP="003E720D">
      <w:pPr>
        <w:tabs>
          <w:tab w:val="left" w:pos="1502"/>
        </w:tabs>
        <w:spacing w:line="20" w:lineRule="exact"/>
      </w:pPr>
    </w:p>
    <w:p w:rsidR="003E720D" w:rsidRDefault="003E720D" w:rsidP="003E720D">
      <w:pPr>
        <w:adjustRightInd w:val="0"/>
        <w:snapToGrid w:val="0"/>
        <w:spacing w:line="360" w:lineRule="auto"/>
      </w:pPr>
      <w:bookmarkStart w:id="153" w:name="table_cddwysmx_04"/>
      <w:bookmarkEnd w:id="153"/>
    </w:p>
    <w:p w:rsidR="003E720D" w:rsidRDefault="003E720D" w:rsidP="003E720D"/>
    <w:p w:rsidR="003E720D" w:rsidRDefault="003E720D" w:rsidP="003E720D">
      <w:pPr>
        <w:adjustRightInd w:val="0"/>
        <w:snapToGrid w:val="0"/>
        <w:spacing w:line="360" w:lineRule="auto"/>
        <w:ind w:firstLineChars="200" w:firstLine="560"/>
        <w:rPr>
          <w:rFonts w:eastAsia="仿宋_GB2312"/>
          <w:sz w:val="28"/>
        </w:rPr>
      </w:pPr>
    </w:p>
    <w:p w:rsidR="004A01C0" w:rsidRPr="004A01C0" w:rsidRDefault="004A01C0" w:rsidP="004A01C0">
      <w:pPr>
        <w:snapToGrid w:val="0"/>
        <w:spacing w:afterLines="30" w:after="93" w:line="312" w:lineRule="auto"/>
        <w:rPr>
          <w:rFonts w:ascii="宋体" w:hAnsi="宋体" w:cs="楷体_GB2312"/>
          <w:bCs/>
          <w:szCs w:val="21"/>
        </w:rPr>
      </w:pPr>
    </w:p>
    <w:sectPr w:rsidR="004A01C0" w:rsidRPr="004A01C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C0F0F" w:rsidRDefault="009C0F0F" w:rsidP="00BB728F">
      <w:r>
        <w:separator/>
      </w:r>
    </w:p>
  </w:endnote>
  <w:endnote w:type="continuationSeparator" w:id="0">
    <w:p w:rsidR="009C0F0F" w:rsidRDefault="009C0F0F" w:rsidP="00BB72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仿宋_GB2312">
    <w:altName w:val="仿宋"/>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华文中宋">
    <w:panose1 w:val="02010600040101010101"/>
    <w:charset w:val="86"/>
    <w:family w:val="auto"/>
    <w:pitch w:val="variable"/>
    <w:sig w:usb0="00000287" w:usb1="080F0000" w:usb2="00000010" w:usb3="00000000" w:csb0="0004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C0F0F" w:rsidRDefault="009C0F0F" w:rsidP="00BB728F">
      <w:r>
        <w:separator/>
      </w:r>
    </w:p>
  </w:footnote>
  <w:footnote w:type="continuationSeparator" w:id="0">
    <w:p w:rsidR="009C0F0F" w:rsidRDefault="009C0F0F" w:rsidP="00BB728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608E0"/>
    <w:multiLevelType w:val="hybridMultilevel"/>
    <w:tmpl w:val="668ED0B0"/>
    <w:lvl w:ilvl="0" w:tplc="47F86678">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A67354A"/>
    <w:multiLevelType w:val="hybridMultilevel"/>
    <w:tmpl w:val="478C5B52"/>
    <w:lvl w:ilvl="0" w:tplc="8CDC53CE">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10303FA0"/>
    <w:multiLevelType w:val="hybridMultilevel"/>
    <w:tmpl w:val="196A3624"/>
    <w:lvl w:ilvl="0" w:tplc="47F8667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1B181617"/>
    <w:multiLevelType w:val="multilevel"/>
    <w:tmpl w:val="1B181617"/>
    <w:lvl w:ilvl="0">
      <w:start w:val="1"/>
      <w:numFmt w:val="decimal"/>
      <w:lvlText w:val="（%1）"/>
      <w:lvlJc w:val="left"/>
      <w:pPr>
        <w:ind w:left="1202" w:hanging="720"/>
      </w:pPr>
      <w:rPr>
        <w:rFonts w:hint="default"/>
      </w:rPr>
    </w:lvl>
    <w:lvl w:ilvl="1">
      <w:start w:val="1"/>
      <w:numFmt w:val="lowerLetter"/>
      <w:lvlText w:val="%2)"/>
      <w:lvlJc w:val="left"/>
      <w:pPr>
        <w:ind w:left="1322" w:hanging="420"/>
      </w:pPr>
    </w:lvl>
    <w:lvl w:ilvl="2">
      <w:start w:val="1"/>
      <w:numFmt w:val="lowerRoman"/>
      <w:lvlText w:val="%3."/>
      <w:lvlJc w:val="right"/>
      <w:pPr>
        <w:ind w:left="1742" w:hanging="420"/>
      </w:pPr>
    </w:lvl>
    <w:lvl w:ilvl="3">
      <w:start w:val="1"/>
      <w:numFmt w:val="decimal"/>
      <w:lvlText w:val="%4."/>
      <w:lvlJc w:val="left"/>
      <w:pPr>
        <w:ind w:left="2162" w:hanging="420"/>
      </w:pPr>
    </w:lvl>
    <w:lvl w:ilvl="4">
      <w:start w:val="1"/>
      <w:numFmt w:val="lowerLetter"/>
      <w:lvlText w:val="%5)"/>
      <w:lvlJc w:val="left"/>
      <w:pPr>
        <w:ind w:left="2582" w:hanging="420"/>
      </w:pPr>
    </w:lvl>
    <w:lvl w:ilvl="5">
      <w:start w:val="1"/>
      <w:numFmt w:val="lowerRoman"/>
      <w:lvlText w:val="%6."/>
      <w:lvlJc w:val="right"/>
      <w:pPr>
        <w:ind w:left="3002" w:hanging="420"/>
      </w:pPr>
    </w:lvl>
    <w:lvl w:ilvl="6">
      <w:start w:val="1"/>
      <w:numFmt w:val="decimal"/>
      <w:lvlText w:val="%7."/>
      <w:lvlJc w:val="left"/>
      <w:pPr>
        <w:ind w:left="3422" w:hanging="420"/>
      </w:pPr>
    </w:lvl>
    <w:lvl w:ilvl="7">
      <w:start w:val="1"/>
      <w:numFmt w:val="lowerLetter"/>
      <w:lvlText w:val="%8)"/>
      <w:lvlJc w:val="left"/>
      <w:pPr>
        <w:ind w:left="3842" w:hanging="420"/>
      </w:pPr>
    </w:lvl>
    <w:lvl w:ilvl="8">
      <w:start w:val="1"/>
      <w:numFmt w:val="lowerRoman"/>
      <w:lvlText w:val="%9."/>
      <w:lvlJc w:val="right"/>
      <w:pPr>
        <w:ind w:left="4262" w:hanging="420"/>
      </w:pPr>
    </w:lvl>
  </w:abstractNum>
  <w:abstractNum w:abstractNumId="4" w15:restartNumberingAfterBreak="0">
    <w:nsid w:val="28E20ECF"/>
    <w:multiLevelType w:val="hybridMultilevel"/>
    <w:tmpl w:val="B20AA078"/>
    <w:lvl w:ilvl="0" w:tplc="8CDC53CE">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29781140"/>
    <w:multiLevelType w:val="hybridMultilevel"/>
    <w:tmpl w:val="B86A60AA"/>
    <w:lvl w:ilvl="0" w:tplc="DAFCA796">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FFC0F49"/>
    <w:multiLevelType w:val="hybridMultilevel"/>
    <w:tmpl w:val="4A0286E8"/>
    <w:lvl w:ilvl="0" w:tplc="8CDC53CE">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30712EC8"/>
    <w:multiLevelType w:val="hybridMultilevel"/>
    <w:tmpl w:val="B4686754"/>
    <w:lvl w:ilvl="0" w:tplc="04090001">
      <w:start w:val="1"/>
      <w:numFmt w:val="bullet"/>
      <w:lvlText w:val=""/>
      <w:lvlJc w:val="left"/>
      <w:pPr>
        <w:ind w:left="1081" w:hanging="420"/>
      </w:pPr>
      <w:rPr>
        <w:rFonts w:ascii="Wingdings" w:hAnsi="Wingdings" w:hint="default"/>
      </w:rPr>
    </w:lvl>
    <w:lvl w:ilvl="1" w:tplc="04090003" w:tentative="1">
      <w:start w:val="1"/>
      <w:numFmt w:val="bullet"/>
      <w:lvlText w:val=""/>
      <w:lvlJc w:val="left"/>
      <w:pPr>
        <w:ind w:left="1501" w:hanging="420"/>
      </w:pPr>
      <w:rPr>
        <w:rFonts w:ascii="Wingdings" w:hAnsi="Wingdings" w:hint="default"/>
      </w:rPr>
    </w:lvl>
    <w:lvl w:ilvl="2" w:tplc="04090005" w:tentative="1">
      <w:start w:val="1"/>
      <w:numFmt w:val="bullet"/>
      <w:lvlText w:val=""/>
      <w:lvlJc w:val="left"/>
      <w:pPr>
        <w:ind w:left="1921" w:hanging="420"/>
      </w:pPr>
      <w:rPr>
        <w:rFonts w:ascii="Wingdings" w:hAnsi="Wingdings" w:hint="default"/>
      </w:rPr>
    </w:lvl>
    <w:lvl w:ilvl="3" w:tplc="04090001" w:tentative="1">
      <w:start w:val="1"/>
      <w:numFmt w:val="bullet"/>
      <w:lvlText w:val=""/>
      <w:lvlJc w:val="left"/>
      <w:pPr>
        <w:ind w:left="2341" w:hanging="420"/>
      </w:pPr>
      <w:rPr>
        <w:rFonts w:ascii="Wingdings" w:hAnsi="Wingdings" w:hint="default"/>
      </w:rPr>
    </w:lvl>
    <w:lvl w:ilvl="4" w:tplc="04090003" w:tentative="1">
      <w:start w:val="1"/>
      <w:numFmt w:val="bullet"/>
      <w:lvlText w:val=""/>
      <w:lvlJc w:val="left"/>
      <w:pPr>
        <w:ind w:left="2761" w:hanging="420"/>
      </w:pPr>
      <w:rPr>
        <w:rFonts w:ascii="Wingdings" w:hAnsi="Wingdings" w:hint="default"/>
      </w:rPr>
    </w:lvl>
    <w:lvl w:ilvl="5" w:tplc="04090005" w:tentative="1">
      <w:start w:val="1"/>
      <w:numFmt w:val="bullet"/>
      <w:lvlText w:val=""/>
      <w:lvlJc w:val="left"/>
      <w:pPr>
        <w:ind w:left="3181" w:hanging="420"/>
      </w:pPr>
      <w:rPr>
        <w:rFonts w:ascii="Wingdings" w:hAnsi="Wingdings" w:hint="default"/>
      </w:rPr>
    </w:lvl>
    <w:lvl w:ilvl="6" w:tplc="04090001" w:tentative="1">
      <w:start w:val="1"/>
      <w:numFmt w:val="bullet"/>
      <w:lvlText w:val=""/>
      <w:lvlJc w:val="left"/>
      <w:pPr>
        <w:ind w:left="3601" w:hanging="420"/>
      </w:pPr>
      <w:rPr>
        <w:rFonts w:ascii="Wingdings" w:hAnsi="Wingdings" w:hint="default"/>
      </w:rPr>
    </w:lvl>
    <w:lvl w:ilvl="7" w:tplc="04090003" w:tentative="1">
      <w:start w:val="1"/>
      <w:numFmt w:val="bullet"/>
      <w:lvlText w:val=""/>
      <w:lvlJc w:val="left"/>
      <w:pPr>
        <w:ind w:left="4021" w:hanging="420"/>
      </w:pPr>
      <w:rPr>
        <w:rFonts w:ascii="Wingdings" w:hAnsi="Wingdings" w:hint="default"/>
      </w:rPr>
    </w:lvl>
    <w:lvl w:ilvl="8" w:tplc="04090005" w:tentative="1">
      <w:start w:val="1"/>
      <w:numFmt w:val="bullet"/>
      <w:lvlText w:val=""/>
      <w:lvlJc w:val="left"/>
      <w:pPr>
        <w:ind w:left="4441" w:hanging="420"/>
      </w:pPr>
      <w:rPr>
        <w:rFonts w:ascii="Wingdings" w:hAnsi="Wingdings" w:hint="default"/>
      </w:rPr>
    </w:lvl>
  </w:abstractNum>
  <w:abstractNum w:abstractNumId="8" w15:restartNumberingAfterBreak="0">
    <w:nsid w:val="325532B7"/>
    <w:multiLevelType w:val="hybridMultilevel"/>
    <w:tmpl w:val="A0C4F9E6"/>
    <w:lvl w:ilvl="0" w:tplc="8CDC53CE">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32956F7"/>
    <w:multiLevelType w:val="hybridMultilevel"/>
    <w:tmpl w:val="170A3380"/>
    <w:lvl w:ilvl="0" w:tplc="47F8667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3FB13D05"/>
    <w:multiLevelType w:val="hybridMultilevel"/>
    <w:tmpl w:val="10F27D60"/>
    <w:lvl w:ilvl="0" w:tplc="C9E293E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417154B1"/>
    <w:multiLevelType w:val="hybridMultilevel"/>
    <w:tmpl w:val="7ED88F62"/>
    <w:lvl w:ilvl="0" w:tplc="47F8667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426E26BF"/>
    <w:multiLevelType w:val="hybridMultilevel"/>
    <w:tmpl w:val="1A301E80"/>
    <w:lvl w:ilvl="0" w:tplc="04090017">
      <w:start w:val="1"/>
      <w:numFmt w:val="chineseCountingThousand"/>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15:restartNumberingAfterBreak="0">
    <w:nsid w:val="437F1412"/>
    <w:multiLevelType w:val="hybridMultilevel"/>
    <w:tmpl w:val="5DE484FC"/>
    <w:lvl w:ilvl="0" w:tplc="04090001">
      <w:start w:val="1"/>
      <w:numFmt w:val="bullet"/>
      <w:lvlText w:val=""/>
      <w:lvlJc w:val="left"/>
      <w:pPr>
        <w:ind w:left="1081" w:hanging="420"/>
      </w:pPr>
      <w:rPr>
        <w:rFonts w:ascii="Wingdings" w:hAnsi="Wingdings" w:hint="default"/>
      </w:rPr>
    </w:lvl>
    <w:lvl w:ilvl="1" w:tplc="04090003" w:tentative="1">
      <w:start w:val="1"/>
      <w:numFmt w:val="bullet"/>
      <w:lvlText w:val=""/>
      <w:lvlJc w:val="left"/>
      <w:pPr>
        <w:ind w:left="1501" w:hanging="420"/>
      </w:pPr>
      <w:rPr>
        <w:rFonts w:ascii="Wingdings" w:hAnsi="Wingdings" w:hint="default"/>
      </w:rPr>
    </w:lvl>
    <w:lvl w:ilvl="2" w:tplc="04090005" w:tentative="1">
      <w:start w:val="1"/>
      <w:numFmt w:val="bullet"/>
      <w:lvlText w:val=""/>
      <w:lvlJc w:val="left"/>
      <w:pPr>
        <w:ind w:left="1921" w:hanging="420"/>
      </w:pPr>
      <w:rPr>
        <w:rFonts w:ascii="Wingdings" w:hAnsi="Wingdings" w:hint="default"/>
      </w:rPr>
    </w:lvl>
    <w:lvl w:ilvl="3" w:tplc="04090001" w:tentative="1">
      <w:start w:val="1"/>
      <w:numFmt w:val="bullet"/>
      <w:lvlText w:val=""/>
      <w:lvlJc w:val="left"/>
      <w:pPr>
        <w:ind w:left="2341" w:hanging="420"/>
      </w:pPr>
      <w:rPr>
        <w:rFonts w:ascii="Wingdings" w:hAnsi="Wingdings" w:hint="default"/>
      </w:rPr>
    </w:lvl>
    <w:lvl w:ilvl="4" w:tplc="04090003" w:tentative="1">
      <w:start w:val="1"/>
      <w:numFmt w:val="bullet"/>
      <w:lvlText w:val=""/>
      <w:lvlJc w:val="left"/>
      <w:pPr>
        <w:ind w:left="2761" w:hanging="420"/>
      </w:pPr>
      <w:rPr>
        <w:rFonts w:ascii="Wingdings" w:hAnsi="Wingdings" w:hint="default"/>
      </w:rPr>
    </w:lvl>
    <w:lvl w:ilvl="5" w:tplc="04090005" w:tentative="1">
      <w:start w:val="1"/>
      <w:numFmt w:val="bullet"/>
      <w:lvlText w:val=""/>
      <w:lvlJc w:val="left"/>
      <w:pPr>
        <w:ind w:left="3181" w:hanging="420"/>
      </w:pPr>
      <w:rPr>
        <w:rFonts w:ascii="Wingdings" w:hAnsi="Wingdings" w:hint="default"/>
      </w:rPr>
    </w:lvl>
    <w:lvl w:ilvl="6" w:tplc="04090001" w:tentative="1">
      <w:start w:val="1"/>
      <w:numFmt w:val="bullet"/>
      <w:lvlText w:val=""/>
      <w:lvlJc w:val="left"/>
      <w:pPr>
        <w:ind w:left="3601" w:hanging="420"/>
      </w:pPr>
      <w:rPr>
        <w:rFonts w:ascii="Wingdings" w:hAnsi="Wingdings" w:hint="default"/>
      </w:rPr>
    </w:lvl>
    <w:lvl w:ilvl="7" w:tplc="04090003" w:tentative="1">
      <w:start w:val="1"/>
      <w:numFmt w:val="bullet"/>
      <w:lvlText w:val=""/>
      <w:lvlJc w:val="left"/>
      <w:pPr>
        <w:ind w:left="4021" w:hanging="420"/>
      </w:pPr>
      <w:rPr>
        <w:rFonts w:ascii="Wingdings" w:hAnsi="Wingdings" w:hint="default"/>
      </w:rPr>
    </w:lvl>
    <w:lvl w:ilvl="8" w:tplc="04090005" w:tentative="1">
      <w:start w:val="1"/>
      <w:numFmt w:val="bullet"/>
      <w:lvlText w:val=""/>
      <w:lvlJc w:val="left"/>
      <w:pPr>
        <w:ind w:left="4441" w:hanging="420"/>
      </w:pPr>
      <w:rPr>
        <w:rFonts w:ascii="Wingdings" w:hAnsi="Wingdings" w:hint="default"/>
      </w:rPr>
    </w:lvl>
  </w:abstractNum>
  <w:abstractNum w:abstractNumId="14" w15:restartNumberingAfterBreak="0">
    <w:nsid w:val="48D6026D"/>
    <w:multiLevelType w:val="hybridMultilevel"/>
    <w:tmpl w:val="A14A4032"/>
    <w:lvl w:ilvl="0" w:tplc="47F86678">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48E6693E"/>
    <w:multiLevelType w:val="hybridMultilevel"/>
    <w:tmpl w:val="A026775C"/>
    <w:lvl w:ilvl="0" w:tplc="04090001">
      <w:start w:val="1"/>
      <w:numFmt w:val="bullet"/>
      <w:lvlText w:val=""/>
      <w:lvlJc w:val="left"/>
      <w:pPr>
        <w:ind w:left="1081" w:hanging="420"/>
      </w:pPr>
      <w:rPr>
        <w:rFonts w:ascii="Wingdings" w:hAnsi="Wingdings" w:hint="default"/>
      </w:rPr>
    </w:lvl>
    <w:lvl w:ilvl="1" w:tplc="04090003" w:tentative="1">
      <w:start w:val="1"/>
      <w:numFmt w:val="bullet"/>
      <w:lvlText w:val=""/>
      <w:lvlJc w:val="left"/>
      <w:pPr>
        <w:ind w:left="1501" w:hanging="420"/>
      </w:pPr>
      <w:rPr>
        <w:rFonts w:ascii="Wingdings" w:hAnsi="Wingdings" w:hint="default"/>
      </w:rPr>
    </w:lvl>
    <w:lvl w:ilvl="2" w:tplc="04090005" w:tentative="1">
      <w:start w:val="1"/>
      <w:numFmt w:val="bullet"/>
      <w:lvlText w:val=""/>
      <w:lvlJc w:val="left"/>
      <w:pPr>
        <w:ind w:left="1921" w:hanging="420"/>
      </w:pPr>
      <w:rPr>
        <w:rFonts w:ascii="Wingdings" w:hAnsi="Wingdings" w:hint="default"/>
      </w:rPr>
    </w:lvl>
    <w:lvl w:ilvl="3" w:tplc="04090001" w:tentative="1">
      <w:start w:val="1"/>
      <w:numFmt w:val="bullet"/>
      <w:lvlText w:val=""/>
      <w:lvlJc w:val="left"/>
      <w:pPr>
        <w:ind w:left="2341" w:hanging="420"/>
      </w:pPr>
      <w:rPr>
        <w:rFonts w:ascii="Wingdings" w:hAnsi="Wingdings" w:hint="default"/>
      </w:rPr>
    </w:lvl>
    <w:lvl w:ilvl="4" w:tplc="04090003" w:tentative="1">
      <w:start w:val="1"/>
      <w:numFmt w:val="bullet"/>
      <w:lvlText w:val=""/>
      <w:lvlJc w:val="left"/>
      <w:pPr>
        <w:ind w:left="2761" w:hanging="420"/>
      </w:pPr>
      <w:rPr>
        <w:rFonts w:ascii="Wingdings" w:hAnsi="Wingdings" w:hint="default"/>
      </w:rPr>
    </w:lvl>
    <w:lvl w:ilvl="5" w:tplc="04090005" w:tentative="1">
      <w:start w:val="1"/>
      <w:numFmt w:val="bullet"/>
      <w:lvlText w:val=""/>
      <w:lvlJc w:val="left"/>
      <w:pPr>
        <w:ind w:left="3181" w:hanging="420"/>
      </w:pPr>
      <w:rPr>
        <w:rFonts w:ascii="Wingdings" w:hAnsi="Wingdings" w:hint="default"/>
      </w:rPr>
    </w:lvl>
    <w:lvl w:ilvl="6" w:tplc="04090001" w:tentative="1">
      <w:start w:val="1"/>
      <w:numFmt w:val="bullet"/>
      <w:lvlText w:val=""/>
      <w:lvlJc w:val="left"/>
      <w:pPr>
        <w:ind w:left="3601" w:hanging="420"/>
      </w:pPr>
      <w:rPr>
        <w:rFonts w:ascii="Wingdings" w:hAnsi="Wingdings" w:hint="default"/>
      </w:rPr>
    </w:lvl>
    <w:lvl w:ilvl="7" w:tplc="04090003" w:tentative="1">
      <w:start w:val="1"/>
      <w:numFmt w:val="bullet"/>
      <w:lvlText w:val=""/>
      <w:lvlJc w:val="left"/>
      <w:pPr>
        <w:ind w:left="4021" w:hanging="420"/>
      </w:pPr>
      <w:rPr>
        <w:rFonts w:ascii="Wingdings" w:hAnsi="Wingdings" w:hint="default"/>
      </w:rPr>
    </w:lvl>
    <w:lvl w:ilvl="8" w:tplc="04090005" w:tentative="1">
      <w:start w:val="1"/>
      <w:numFmt w:val="bullet"/>
      <w:lvlText w:val=""/>
      <w:lvlJc w:val="left"/>
      <w:pPr>
        <w:ind w:left="4441" w:hanging="420"/>
      </w:pPr>
      <w:rPr>
        <w:rFonts w:ascii="Wingdings" w:hAnsi="Wingdings" w:hint="default"/>
      </w:rPr>
    </w:lvl>
  </w:abstractNum>
  <w:abstractNum w:abstractNumId="16" w15:restartNumberingAfterBreak="0">
    <w:nsid w:val="4C551B55"/>
    <w:multiLevelType w:val="hybridMultilevel"/>
    <w:tmpl w:val="8E3C1A7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548B159F"/>
    <w:multiLevelType w:val="hybridMultilevel"/>
    <w:tmpl w:val="57FCBA1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58F500E5"/>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709"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599AE63A"/>
    <w:multiLevelType w:val="singleLevel"/>
    <w:tmpl w:val="599AE63A"/>
    <w:lvl w:ilvl="0">
      <w:start w:val="1"/>
      <w:numFmt w:val="decimal"/>
      <w:lvlText w:val="[%1] "/>
      <w:lvlJc w:val="left"/>
      <w:pPr>
        <w:tabs>
          <w:tab w:val="left" w:pos="420"/>
        </w:tabs>
        <w:ind w:left="425" w:hanging="425"/>
      </w:pPr>
      <w:rPr>
        <w:rFonts w:hint="default"/>
      </w:rPr>
    </w:lvl>
  </w:abstractNum>
  <w:abstractNum w:abstractNumId="20" w15:restartNumberingAfterBreak="0">
    <w:nsid w:val="643E604F"/>
    <w:multiLevelType w:val="hybridMultilevel"/>
    <w:tmpl w:val="DF94B6C8"/>
    <w:lvl w:ilvl="0" w:tplc="04090001">
      <w:start w:val="1"/>
      <w:numFmt w:val="bullet"/>
      <w:lvlText w:val=""/>
      <w:lvlJc w:val="left"/>
      <w:pPr>
        <w:ind w:left="1081" w:hanging="420"/>
      </w:pPr>
      <w:rPr>
        <w:rFonts w:ascii="Wingdings" w:hAnsi="Wingdings" w:hint="default"/>
      </w:rPr>
    </w:lvl>
    <w:lvl w:ilvl="1" w:tplc="04090003" w:tentative="1">
      <w:start w:val="1"/>
      <w:numFmt w:val="bullet"/>
      <w:lvlText w:val=""/>
      <w:lvlJc w:val="left"/>
      <w:pPr>
        <w:ind w:left="1501" w:hanging="420"/>
      </w:pPr>
      <w:rPr>
        <w:rFonts w:ascii="Wingdings" w:hAnsi="Wingdings" w:hint="default"/>
      </w:rPr>
    </w:lvl>
    <w:lvl w:ilvl="2" w:tplc="04090005" w:tentative="1">
      <w:start w:val="1"/>
      <w:numFmt w:val="bullet"/>
      <w:lvlText w:val=""/>
      <w:lvlJc w:val="left"/>
      <w:pPr>
        <w:ind w:left="1921" w:hanging="420"/>
      </w:pPr>
      <w:rPr>
        <w:rFonts w:ascii="Wingdings" w:hAnsi="Wingdings" w:hint="default"/>
      </w:rPr>
    </w:lvl>
    <w:lvl w:ilvl="3" w:tplc="04090001" w:tentative="1">
      <w:start w:val="1"/>
      <w:numFmt w:val="bullet"/>
      <w:lvlText w:val=""/>
      <w:lvlJc w:val="left"/>
      <w:pPr>
        <w:ind w:left="2341" w:hanging="420"/>
      </w:pPr>
      <w:rPr>
        <w:rFonts w:ascii="Wingdings" w:hAnsi="Wingdings" w:hint="default"/>
      </w:rPr>
    </w:lvl>
    <w:lvl w:ilvl="4" w:tplc="04090003" w:tentative="1">
      <w:start w:val="1"/>
      <w:numFmt w:val="bullet"/>
      <w:lvlText w:val=""/>
      <w:lvlJc w:val="left"/>
      <w:pPr>
        <w:ind w:left="2761" w:hanging="420"/>
      </w:pPr>
      <w:rPr>
        <w:rFonts w:ascii="Wingdings" w:hAnsi="Wingdings" w:hint="default"/>
      </w:rPr>
    </w:lvl>
    <w:lvl w:ilvl="5" w:tplc="04090005" w:tentative="1">
      <w:start w:val="1"/>
      <w:numFmt w:val="bullet"/>
      <w:lvlText w:val=""/>
      <w:lvlJc w:val="left"/>
      <w:pPr>
        <w:ind w:left="3181" w:hanging="420"/>
      </w:pPr>
      <w:rPr>
        <w:rFonts w:ascii="Wingdings" w:hAnsi="Wingdings" w:hint="default"/>
      </w:rPr>
    </w:lvl>
    <w:lvl w:ilvl="6" w:tplc="04090001" w:tentative="1">
      <w:start w:val="1"/>
      <w:numFmt w:val="bullet"/>
      <w:lvlText w:val=""/>
      <w:lvlJc w:val="left"/>
      <w:pPr>
        <w:ind w:left="3601" w:hanging="420"/>
      </w:pPr>
      <w:rPr>
        <w:rFonts w:ascii="Wingdings" w:hAnsi="Wingdings" w:hint="default"/>
      </w:rPr>
    </w:lvl>
    <w:lvl w:ilvl="7" w:tplc="04090003" w:tentative="1">
      <w:start w:val="1"/>
      <w:numFmt w:val="bullet"/>
      <w:lvlText w:val=""/>
      <w:lvlJc w:val="left"/>
      <w:pPr>
        <w:ind w:left="4021" w:hanging="420"/>
      </w:pPr>
      <w:rPr>
        <w:rFonts w:ascii="Wingdings" w:hAnsi="Wingdings" w:hint="default"/>
      </w:rPr>
    </w:lvl>
    <w:lvl w:ilvl="8" w:tplc="04090005" w:tentative="1">
      <w:start w:val="1"/>
      <w:numFmt w:val="bullet"/>
      <w:lvlText w:val=""/>
      <w:lvlJc w:val="left"/>
      <w:pPr>
        <w:ind w:left="4441" w:hanging="420"/>
      </w:pPr>
      <w:rPr>
        <w:rFonts w:ascii="Wingdings" w:hAnsi="Wingdings" w:hint="default"/>
      </w:rPr>
    </w:lvl>
  </w:abstractNum>
  <w:abstractNum w:abstractNumId="21" w15:restartNumberingAfterBreak="0">
    <w:nsid w:val="68C51D60"/>
    <w:multiLevelType w:val="hybridMultilevel"/>
    <w:tmpl w:val="2E980672"/>
    <w:lvl w:ilvl="0" w:tplc="04090001">
      <w:start w:val="1"/>
      <w:numFmt w:val="bullet"/>
      <w:lvlText w:val=""/>
      <w:lvlJc w:val="left"/>
      <w:pPr>
        <w:ind w:left="1081" w:hanging="420"/>
      </w:pPr>
      <w:rPr>
        <w:rFonts w:ascii="Wingdings" w:hAnsi="Wingdings" w:hint="default"/>
      </w:rPr>
    </w:lvl>
    <w:lvl w:ilvl="1" w:tplc="04090003" w:tentative="1">
      <w:start w:val="1"/>
      <w:numFmt w:val="bullet"/>
      <w:lvlText w:val=""/>
      <w:lvlJc w:val="left"/>
      <w:pPr>
        <w:ind w:left="1501" w:hanging="420"/>
      </w:pPr>
      <w:rPr>
        <w:rFonts w:ascii="Wingdings" w:hAnsi="Wingdings" w:hint="default"/>
      </w:rPr>
    </w:lvl>
    <w:lvl w:ilvl="2" w:tplc="04090005" w:tentative="1">
      <w:start w:val="1"/>
      <w:numFmt w:val="bullet"/>
      <w:lvlText w:val=""/>
      <w:lvlJc w:val="left"/>
      <w:pPr>
        <w:ind w:left="1921" w:hanging="420"/>
      </w:pPr>
      <w:rPr>
        <w:rFonts w:ascii="Wingdings" w:hAnsi="Wingdings" w:hint="default"/>
      </w:rPr>
    </w:lvl>
    <w:lvl w:ilvl="3" w:tplc="04090001" w:tentative="1">
      <w:start w:val="1"/>
      <w:numFmt w:val="bullet"/>
      <w:lvlText w:val=""/>
      <w:lvlJc w:val="left"/>
      <w:pPr>
        <w:ind w:left="2341" w:hanging="420"/>
      </w:pPr>
      <w:rPr>
        <w:rFonts w:ascii="Wingdings" w:hAnsi="Wingdings" w:hint="default"/>
      </w:rPr>
    </w:lvl>
    <w:lvl w:ilvl="4" w:tplc="04090003" w:tentative="1">
      <w:start w:val="1"/>
      <w:numFmt w:val="bullet"/>
      <w:lvlText w:val=""/>
      <w:lvlJc w:val="left"/>
      <w:pPr>
        <w:ind w:left="2761" w:hanging="420"/>
      </w:pPr>
      <w:rPr>
        <w:rFonts w:ascii="Wingdings" w:hAnsi="Wingdings" w:hint="default"/>
      </w:rPr>
    </w:lvl>
    <w:lvl w:ilvl="5" w:tplc="04090005" w:tentative="1">
      <w:start w:val="1"/>
      <w:numFmt w:val="bullet"/>
      <w:lvlText w:val=""/>
      <w:lvlJc w:val="left"/>
      <w:pPr>
        <w:ind w:left="3181" w:hanging="420"/>
      </w:pPr>
      <w:rPr>
        <w:rFonts w:ascii="Wingdings" w:hAnsi="Wingdings" w:hint="default"/>
      </w:rPr>
    </w:lvl>
    <w:lvl w:ilvl="6" w:tplc="04090001" w:tentative="1">
      <w:start w:val="1"/>
      <w:numFmt w:val="bullet"/>
      <w:lvlText w:val=""/>
      <w:lvlJc w:val="left"/>
      <w:pPr>
        <w:ind w:left="3601" w:hanging="420"/>
      </w:pPr>
      <w:rPr>
        <w:rFonts w:ascii="Wingdings" w:hAnsi="Wingdings" w:hint="default"/>
      </w:rPr>
    </w:lvl>
    <w:lvl w:ilvl="7" w:tplc="04090003" w:tentative="1">
      <w:start w:val="1"/>
      <w:numFmt w:val="bullet"/>
      <w:lvlText w:val=""/>
      <w:lvlJc w:val="left"/>
      <w:pPr>
        <w:ind w:left="4021" w:hanging="420"/>
      </w:pPr>
      <w:rPr>
        <w:rFonts w:ascii="Wingdings" w:hAnsi="Wingdings" w:hint="default"/>
      </w:rPr>
    </w:lvl>
    <w:lvl w:ilvl="8" w:tplc="04090005" w:tentative="1">
      <w:start w:val="1"/>
      <w:numFmt w:val="bullet"/>
      <w:lvlText w:val=""/>
      <w:lvlJc w:val="left"/>
      <w:pPr>
        <w:ind w:left="4441" w:hanging="420"/>
      </w:pPr>
      <w:rPr>
        <w:rFonts w:ascii="Wingdings" w:hAnsi="Wingdings" w:hint="default"/>
      </w:rPr>
    </w:lvl>
  </w:abstractNum>
  <w:abstractNum w:abstractNumId="22" w15:restartNumberingAfterBreak="0">
    <w:nsid w:val="75AF086D"/>
    <w:multiLevelType w:val="multilevel"/>
    <w:tmpl w:val="75AF086D"/>
    <w:lvl w:ilvl="0">
      <w:start w:val="1"/>
      <w:numFmt w:val="decimal"/>
      <w:lvlText w:val="%1."/>
      <w:lvlJc w:val="left"/>
      <w:pPr>
        <w:ind w:left="842" w:hanging="360"/>
      </w:pPr>
      <w:rPr>
        <w:rFonts w:hint="default"/>
      </w:rPr>
    </w:lvl>
    <w:lvl w:ilvl="1">
      <w:start w:val="1"/>
      <w:numFmt w:val="lowerLetter"/>
      <w:lvlText w:val="%2)"/>
      <w:lvlJc w:val="left"/>
      <w:pPr>
        <w:ind w:left="1322" w:hanging="420"/>
      </w:pPr>
    </w:lvl>
    <w:lvl w:ilvl="2">
      <w:start w:val="1"/>
      <w:numFmt w:val="lowerRoman"/>
      <w:lvlText w:val="%3."/>
      <w:lvlJc w:val="right"/>
      <w:pPr>
        <w:ind w:left="1742" w:hanging="420"/>
      </w:pPr>
    </w:lvl>
    <w:lvl w:ilvl="3">
      <w:start w:val="1"/>
      <w:numFmt w:val="decimal"/>
      <w:lvlText w:val="%4."/>
      <w:lvlJc w:val="left"/>
      <w:pPr>
        <w:ind w:left="2162" w:hanging="420"/>
      </w:pPr>
    </w:lvl>
    <w:lvl w:ilvl="4">
      <w:start w:val="1"/>
      <w:numFmt w:val="lowerLetter"/>
      <w:lvlText w:val="%5)"/>
      <w:lvlJc w:val="left"/>
      <w:pPr>
        <w:ind w:left="2582" w:hanging="420"/>
      </w:pPr>
    </w:lvl>
    <w:lvl w:ilvl="5">
      <w:start w:val="1"/>
      <w:numFmt w:val="lowerRoman"/>
      <w:lvlText w:val="%6."/>
      <w:lvlJc w:val="right"/>
      <w:pPr>
        <w:ind w:left="3002" w:hanging="420"/>
      </w:pPr>
    </w:lvl>
    <w:lvl w:ilvl="6">
      <w:start w:val="1"/>
      <w:numFmt w:val="decimal"/>
      <w:lvlText w:val="%7."/>
      <w:lvlJc w:val="left"/>
      <w:pPr>
        <w:ind w:left="3422" w:hanging="420"/>
      </w:pPr>
    </w:lvl>
    <w:lvl w:ilvl="7">
      <w:start w:val="1"/>
      <w:numFmt w:val="lowerLetter"/>
      <w:lvlText w:val="%8)"/>
      <w:lvlJc w:val="left"/>
      <w:pPr>
        <w:ind w:left="3842" w:hanging="420"/>
      </w:pPr>
    </w:lvl>
    <w:lvl w:ilvl="8">
      <w:start w:val="1"/>
      <w:numFmt w:val="lowerRoman"/>
      <w:lvlText w:val="%9."/>
      <w:lvlJc w:val="right"/>
      <w:pPr>
        <w:ind w:left="4262" w:hanging="420"/>
      </w:pPr>
    </w:lvl>
  </w:abstractNum>
  <w:abstractNum w:abstractNumId="23" w15:restartNumberingAfterBreak="0">
    <w:nsid w:val="796D1985"/>
    <w:multiLevelType w:val="multilevel"/>
    <w:tmpl w:val="796D1985"/>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4" w15:restartNumberingAfterBreak="0">
    <w:nsid w:val="7DC36544"/>
    <w:multiLevelType w:val="hybridMultilevel"/>
    <w:tmpl w:val="279CEC72"/>
    <w:lvl w:ilvl="0" w:tplc="FFFFFFFF">
      <w:start w:val="1"/>
      <w:numFmt w:val="decimal"/>
      <w:lvlText w:val="图%1"/>
      <w:lvlJc w:val="left"/>
      <w:pPr>
        <w:ind w:left="3480" w:hanging="420"/>
      </w:pPr>
      <w:rPr>
        <w:rFonts w:ascii="Times New Roman" w:hAnsi="Times New Roman" w:cs="Times New Roman" w:hint="default"/>
        <w:sz w:val="21"/>
        <w:szCs w:val="21"/>
      </w:rPr>
    </w:lvl>
    <w:lvl w:ilvl="1" w:tplc="FFFFFFFF" w:tentative="1">
      <w:start w:val="1"/>
      <w:numFmt w:val="lowerLetter"/>
      <w:lvlText w:val="%2)"/>
      <w:lvlJc w:val="left"/>
      <w:pPr>
        <w:ind w:left="3900" w:hanging="420"/>
      </w:pPr>
    </w:lvl>
    <w:lvl w:ilvl="2" w:tplc="FFFFFFFF" w:tentative="1">
      <w:start w:val="1"/>
      <w:numFmt w:val="lowerRoman"/>
      <w:lvlText w:val="%3."/>
      <w:lvlJc w:val="right"/>
      <w:pPr>
        <w:ind w:left="4320" w:hanging="420"/>
      </w:pPr>
    </w:lvl>
    <w:lvl w:ilvl="3" w:tplc="FFFFFFFF" w:tentative="1">
      <w:start w:val="1"/>
      <w:numFmt w:val="decimal"/>
      <w:lvlText w:val="%4."/>
      <w:lvlJc w:val="left"/>
      <w:pPr>
        <w:ind w:left="4740" w:hanging="420"/>
      </w:pPr>
    </w:lvl>
    <w:lvl w:ilvl="4" w:tplc="FFFFFFFF" w:tentative="1">
      <w:start w:val="1"/>
      <w:numFmt w:val="lowerLetter"/>
      <w:lvlText w:val="%5)"/>
      <w:lvlJc w:val="left"/>
      <w:pPr>
        <w:ind w:left="5160" w:hanging="420"/>
      </w:pPr>
    </w:lvl>
    <w:lvl w:ilvl="5" w:tplc="FFFFFFFF" w:tentative="1">
      <w:start w:val="1"/>
      <w:numFmt w:val="lowerRoman"/>
      <w:lvlText w:val="%6."/>
      <w:lvlJc w:val="right"/>
      <w:pPr>
        <w:ind w:left="5580" w:hanging="420"/>
      </w:pPr>
    </w:lvl>
    <w:lvl w:ilvl="6" w:tplc="FFFFFFFF" w:tentative="1">
      <w:start w:val="1"/>
      <w:numFmt w:val="decimal"/>
      <w:lvlText w:val="%7."/>
      <w:lvlJc w:val="left"/>
      <w:pPr>
        <w:ind w:left="6000" w:hanging="420"/>
      </w:pPr>
    </w:lvl>
    <w:lvl w:ilvl="7" w:tplc="FFFFFFFF" w:tentative="1">
      <w:start w:val="1"/>
      <w:numFmt w:val="lowerLetter"/>
      <w:lvlText w:val="%8)"/>
      <w:lvlJc w:val="left"/>
      <w:pPr>
        <w:ind w:left="6420" w:hanging="420"/>
      </w:pPr>
    </w:lvl>
    <w:lvl w:ilvl="8" w:tplc="FFFFFFFF" w:tentative="1">
      <w:start w:val="1"/>
      <w:numFmt w:val="lowerRoman"/>
      <w:lvlText w:val="%9."/>
      <w:lvlJc w:val="right"/>
      <w:pPr>
        <w:ind w:left="6840" w:hanging="420"/>
      </w:pPr>
    </w:lvl>
  </w:abstractNum>
  <w:abstractNum w:abstractNumId="25" w15:restartNumberingAfterBreak="0">
    <w:nsid w:val="7FE01157"/>
    <w:multiLevelType w:val="multilevel"/>
    <w:tmpl w:val="7FE01157"/>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num w:numId="1">
    <w:abstractNumId w:val="12"/>
  </w:num>
  <w:num w:numId="2">
    <w:abstractNumId w:val="19"/>
  </w:num>
  <w:num w:numId="3">
    <w:abstractNumId w:val="14"/>
  </w:num>
  <w:num w:numId="4">
    <w:abstractNumId w:val="11"/>
  </w:num>
  <w:num w:numId="5">
    <w:abstractNumId w:val="9"/>
  </w:num>
  <w:num w:numId="6">
    <w:abstractNumId w:val="2"/>
  </w:num>
  <w:num w:numId="7">
    <w:abstractNumId w:val="0"/>
  </w:num>
  <w:num w:numId="8">
    <w:abstractNumId w:val="8"/>
  </w:num>
  <w:num w:numId="9">
    <w:abstractNumId w:val="4"/>
  </w:num>
  <w:num w:numId="10">
    <w:abstractNumId w:val="1"/>
  </w:num>
  <w:num w:numId="11">
    <w:abstractNumId w:val="6"/>
  </w:num>
  <w:num w:numId="12">
    <w:abstractNumId w:val="24"/>
  </w:num>
  <w:num w:numId="13">
    <w:abstractNumId w:val="10"/>
  </w:num>
  <w:num w:numId="14">
    <w:abstractNumId w:val="18"/>
  </w:num>
  <w:num w:numId="15">
    <w:abstractNumId w:val="25"/>
  </w:num>
  <w:num w:numId="16">
    <w:abstractNumId w:val="23"/>
  </w:num>
  <w:num w:numId="17">
    <w:abstractNumId w:val="3"/>
  </w:num>
  <w:num w:numId="18">
    <w:abstractNumId w:val="21"/>
  </w:num>
  <w:num w:numId="19">
    <w:abstractNumId w:val="15"/>
  </w:num>
  <w:num w:numId="20">
    <w:abstractNumId w:val="7"/>
  </w:num>
  <w:num w:numId="21">
    <w:abstractNumId w:val="20"/>
  </w:num>
  <w:num w:numId="22">
    <w:abstractNumId w:val="13"/>
  </w:num>
  <w:num w:numId="23">
    <w:abstractNumId w:val="17"/>
  </w:num>
  <w:num w:numId="24">
    <w:abstractNumId w:val="16"/>
  </w:num>
  <w:num w:numId="25">
    <w:abstractNumId w:val="22"/>
  </w:num>
  <w:num w:numId="26">
    <w:abstractNumId w:val="5"/>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indows 用户">
    <w15:presenceInfo w15:providerId="None" w15:userId="Windows 用户"/>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3DBF"/>
    <w:rsid w:val="00031AC4"/>
    <w:rsid w:val="00031F52"/>
    <w:rsid w:val="00033FE2"/>
    <w:rsid w:val="00042285"/>
    <w:rsid w:val="000463AF"/>
    <w:rsid w:val="00051FE1"/>
    <w:rsid w:val="0007258C"/>
    <w:rsid w:val="000B6DA3"/>
    <w:rsid w:val="000C4DC1"/>
    <w:rsid w:val="000D197C"/>
    <w:rsid w:val="000D2482"/>
    <w:rsid w:val="000F6D42"/>
    <w:rsid w:val="00130F3A"/>
    <w:rsid w:val="001348D9"/>
    <w:rsid w:val="00142E17"/>
    <w:rsid w:val="0015390C"/>
    <w:rsid w:val="0015417D"/>
    <w:rsid w:val="00186C90"/>
    <w:rsid w:val="00195032"/>
    <w:rsid w:val="001B062F"/>
    <w:rsid w:val="001C7249"/>
    <w:rsid w:val="001D3643"/>
    <w:rsid w:val="001F64E0"/>
    <w:rsid w:val="00212452"/>
    <w:rsid w:val="00215C9A"/>
    <w:rsid w:val="0021765D"/>
    <w:rsid w:val="00230E89"/>
    <w:rsid w:val="00237C84"/>
    <w:rsid w:val="00241C31"/>
    <w:rsid w:val="002435CE"/>
    <w:rsid w:val="002572ED"/>
    <w:rsid w:val="00285F56"/>
    <w:rsid w:val="002A2B61"/>
    <w:rsid w:val="002D1EFC"/>
    <w:rsid w:val="002E5471"/>
    <w:rsid w:val="002F4EEC"/>
    <w:rsid w:val="003078CC"/>
    <w:rsid w:val="00321FCA"/>
    <w:rsid w:val="00363086"/>
    <w:rsid w:val="00375B49"/>
    <w:rsid w:val="003860BB"/>
    <w:rsid w:val="003A0CE0"/>
    <w:rsid w:val="003E2D07"/>
    <w:rsid w:val="003E720D"/>
    <w:rsid w:val="00422C7F"/>
    <w:rsid w:val="00423644"/>
    <w:rsid w:val="00431037"/>
    <w:rsid w:val="00442E22"/>
    <w:rsid w:val="00475254"/>
    <w:rsid w:val="00487DD6"/>
    <w:rsid w:val="004A01C0"/>
    <w:rsid w:val="004B000B"/>
    <w:rsid w:val="004D7671"/>
    <w:rsid w:val="004F5E48"/>
    <w:rsid w:val="004F5F54"/>
    <w:rsid w:val="005007AE"/>
    <w:rsid w:val="00536C5E"/>
    <w:rsid w:val="005371CF"/>
    <w:rsid w:val="00556C0C"/>
    <w:rsid w:val="00564D11"/>
    <w:rsid w:val="005668CF"/>
    <w:rsid w:val="00577ECB"/>
    <w:rsid w:val="0058065B"/>
    <w:rsid w:val="005A34DA"/>
    <w:rsid w:val="005C6391"/>
    <w:rsid w:val="005C691D"/>
    <w:rsid w:val="005D208D"/>
    <w:rsid w:val="005D4A76"/>
    <w:rsid w:val="005E35AD"/>
    <w:rsid w:val="00605F36"/>
    <w:rsid w:val="00611A6E"/>
    <w:rsid w:val="00613CDC"/>
    <w:rsid w:val="00616775"/>
    <w:rsid w:val="006216C0"/>
    <w:rsid w:val="006233F0"/>
    <w:rsid w:val="00630D94"/>
    <w:rsid w:val="006311D9"/>
    <w:rsid w:val="00633D6C"/>
    <w:rsid w:val="006421BB"/>
    <w:rsid w:val="006521D5"/>
    <w:rsid w:val="00666018"/>
    <w:rsid w:val="00672683"/>
    <w:rsid w:val="00675988"/>
    <w:rsid w:val="006E518D"/>
    <w:rsid w:val="006F3D5E"/>
    <w:rsid w:val="00711041"/>
    <w:rsid w:val="00724B8C"/>
    <w:rsid w:val="007343AE"/>
    <w:rsid w:val="00737067"/>
    <w:rsid w:val="007437F0"/>
    <w:rsid w:val="00774729"/>
    <w:rsid w:val="00796A55"/>
    <w:rsid w:val="007A1FB8"/>
    <w:rsid w:val="007B5FEC"/>
    <w:rsid w:val="007C617C"/>
    <w:rsid w:val="007D6C8D"/>
    <w:rsid w:val="007E3DBF"/>
    <w:rsid w:val="007E4722"/>
    <w:rsid w:val="007E6A1B"/>
    <w:rsid w:val="007F1BDE"/>
    <w:rsid w:val="00812857"/>
    <w:rsid w:val="00822C48"/>
    <w:rsid w:val="00840635"/>
    <w:rsid w:val="008444FE"/>
    <w:rsid w:val="00852877"/>
    <w:rsid w:val="008F091D"/>
    <w:rsid w:val="008F1655"/>
    <w:rsid w:val="008F18BE"/>
    <w:rsid w:val="008F443A"/>
    <w:rsid w:val="00910829"/>
    <w:rsid w:val="0091338C"/>
    <w:rsid w:val="009269A3"/>
    <w:rsid w:val="00927BDD"/>
    <w:rsid w:val="0093135F"/>
    <w:rsid w:val="00950F3F"/>
    <w:rsid w:val="009855AF"/>
    <w:rsid w:val="00992636"/>
    <w:rsid w:val="009953BC"/>
    <w:rsid w:val="009C0F0F"/>
    <w:rsid w:val="009D3283"/>
    <w:rsid w:val="009D46DA"/>
    <w:rsid w:val="009F2E81"/>
    <w:rsid w:val="00A152F0"/>
    <w:rsid w:val="00A36C44"/>
    <w:rsid w:val="00A57F50"/>
    <w:rsid w:val="00A852DC"/>
    <w:rsid w:val="00A9113F"/>
    <w:rsid w:val="00AA0AF9"/>
    <w:rsid w:val="00AB0284"/>
    <w:rsid w:val="00AC7AAD"/>
    <w:rsid w:val="00B031AF"/>
    <w:rsid w:val="00B23DD4"/>
    <w:rsid w:val="00B501AA"/>
    <w:rsid w:val="00B51578"/>
    <w:rsid w:val="00B7000B"/>
    <w:rsid w:val="00BA1092"/>
    <w:rsid w:val="00BB728F"/>
    <w:rsid w:val="00BD1349"/>
    <w:rsid w:val="00BF2793"/>
    <w:rsid w:val="00C1202E"/>
    <w:rsid w:val="00C54E08"/>
    <w:rsid w:val="00C73B40"/>
    <w:rsid w:val="00C77420"/>
    <w:rsid w:val="00CA0D7F"/>
    <w:rsid w:val="00CA5C0E"/>
    <w:rsid w:val="00CB106C"/>
    <w:rsid w:val="00CE2D97"/>
    <w:rsid w:val="00D27105"/>
    <w:rsid w:val="00D574DF"/>
    <w:rsid w:val="00D609F2"/>
    <w:rsid w:val="00D71F46"/>
    <w:rsid w:val="00DB0524"/>
    <w:rsid w:val="00DB683F"/>
    <w:rsid w:val="00E506FD"/>
    <w:rsid w:val="00E9143D"/>
    <w:rsid w:val="00EA2D4B"/>
    <w:rsid w:val="00EF2889"/>
    <w:rsid w:val="00EF67F6"/>
    <w:rsid w:val="00EF7FF3"/>
    <w:rsid w:val="00F03251"/>
    <w:rsid w:val="00F527C5"/>
    <w:rsid w:val="00F662B0"/>
    <w:rsid w:val="00F73820"/>
    <w:rsid w:val="00F73EEE"/>
    <w:rsid w:val="00F74443"/>
    <w:rsid w:val="00F946F5"/>
    <w:rsid w:val="00FB5190"/>
    <w:rsid w:val="00FD4EC0"/>
    <w:rsid w:val="00FD7F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0FDDEE"/>
  <w15:chartTrackingRefBased/>
  <w15:docId w15:val="{99CA6B98-2DA2-48D2-96AA-8137DC479A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05F36"/>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6421BB"/>
    <w:pPr>
      <w:keepNext/>
      <w:keepLines/>
      <w:spacing w:before="340" w:after="330" w:line="578" w:lineRule="auto"/>
      <w:outlineLvl w:val="0"/>
    </w:pPr>
    <w:rPr>
      <w:b/>
      <w:bCs/>
      <w:kern w:val="44"/>
      <w:sz w:val="44"/>
      <w:szCs w:val="44"/>
    </w:rPr>
  </w:style>
  <w:style w:type="paragraph" w:styleId="3">
    <w:name w:val="heading 3"/>
    <w:basedOn w:val="a"/>
    <w:next w:val="a"/>
    <w:link w:val="30"/>
    <w:unhideWhenUsed/>
    <w:qFormat/>
    <w:rsid w:val="00BA1092"/>
    <w:pPr>
      <w:keepNext/>
      <w:keepLines/>
      <w:spacing w:before="260" w:after="260" w:line="416" w:lineRule="auto"/>
      <w:outlineLvl w:val="2"/>
    </w:pPr>
    <w:rPr>
      <w:b/>
      <w:bCs/>
      <w:kern w:val="0"/>
      <w:sz w:val="32"/>
      <w:szCs w:val="32"/>
    </w:rPr>
  </w:style>
  <w:style w:type="paragraph" w:styleId="4">
    <w:name w:val="heading 4"/>
    <w:basedOn w:val="a"/>
    <w:next w:val="a"/>
    <w:link w:val="40"/>
    <w:unhideWhenUsed/>
    <w:qFormat/>
    <w:rsid w:val="00130F3A"/>
    <w:pPr>
      <w:keepNext/>
      <w:keepLines/>
      <w:spacing w:before="280" w:after="290" w:line="376" w:lineRule="auto"/>
      <w:outlineLvl w:val="3"/>
    </w:pPr>
    <w:rPr>
      <w:rFonts w:asciiTheme="majorHAnsi" w:eastAsiaTheme="majorEastAsia" w:hAnsiTheme="majorHAnsi" w:cstheme="majorBidi"/>
      <w:b/>
      <w:bCs/>
      <w:kern w:val="0"/>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B728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B728F"/>
    <w:rPr>
      <w:sz w:val="18"/>
      <w:szCs w:val="18"/>
    </w:rPr>
  </w:style>
  <w:style w:type="paragraph" w:styleId="a5">
    <w:name w:val="footer"/>
    <w:basedOn w:val="a"/>
    <w:link w:val="a6"/>
    <w:uiPriority w:val="99"/>
    <w:unhideWhenUsed/>
    <w:rsid w:val="00BB728F"/>
    <w:pPr>
      <w:tabs>
        <w:tab w:val="center" w:pos="4153"/>
        <w:tab w:val="right" w:pos="8306"/>
      </w:tabs>
      <w:snapToGrid w:val="0"/>
      <w:jc w:val="left"/>
    </w:pPr>
    <w:rPr>
      <w:sz w:val="18"/>
      <w:szCs w:val="18"/>
    </w:rPr>
  </w:style>
  <w:style w:type="character" w:customStyle="1" w:styleId="a6">
    <w:name w:val="页脚 字符"/>
    <w:basedOn w:val="a0"/>
    <w:link w:val="a5"/>
    <w:uiPriority w:val="99"/>
    <w:rsid w:val="00BB728F"/>
    <w:rPr>
      <w:sz w:val="18"/>
      <w:szCs w:val="18"/>
    </w:rPr>
  </w:style>
  <w:style w:type="paragraph" w:styleId="a7">
    <w:name w:val="List Paragraph"/>
    <w:basedOn w:val="a"/>
    <w:uiPriority w:val="99"/>
    <w:qFormat/>
    <w:rsid w:val="00BB728F"/>
    <w:pPr>
      <w:ind w:firstLineChars="200" w:firstLine="420"/>
    </w:pPr>
  </w:style>
  <w:style w:type="character" w:customStyle="1" w:styleId="15">
    <w:name w:val="15"/>
    <w:basedOn w:val="a0"/>
    <w:qFormat/>
    <w:rsid w:val="00033FE2"/>
    <w:rPr>
      <w:rFonts w:ascii="Calibri" w:hAnsi="Calibri" w:cs="Calibri" w:hint="default"/>
    </w:rPr>
  </w:style>
  <w:style w:type="paragraph" w:styleId="a8">
    <w:name w:val="Normal (Web)"/>
    <w:basedOn w:val="a"/>
    <w:uiPriority w:val="99"/>
    <w:unhideWhenUsed/>
    <w:rsid w:val="00D574DF"/>
    <w:pPr>
      <w:widowControl/>
      <w:spacing w:before="100" w:beforeAutospacing="1" w:after="100" w:afterAutospacing="1"/>
      <w:jc w:val="left"/>
    </w:pPr>
    <w:rPr>
      <w:rFonts w:ascii="宋体" w:hAnsi="宋体" w:cs="宋体"/>
      <w:kern w:val="0"/>
      <w:sz w:val="24"/>
    </w:rPr>
  </w:style>
  <w:style w:type="character" w:styleId="a9">
    <w:name w:val="Strong"/>
    <w:basedOn w:val="a0"/>
    <w:uiPriority w:val="22"/>
    <w:qFormat/>
    <w:rsid w:val="00D574DF"/>
    <w:rPr>
      <w:b/>
      <w:bCs/>
    </w:rPr>
  </w:style>
  <w:style w:type="character" w:styleId="aa">
    <w:name w:val="Hyperlink"/>
    <w:basedOn w:val="a0"/>
    <w:uiPriority w:val="99"/>
    <w:semiHidden/>
    <w:unhideWhenUsed/>
    <w:rsid w:val="00D574DF"/>
    <w:rPr>
      <w:color w:val="0000FF"/>
      <w:u w:val="single"/>
    </w:rPr>
  </w:style>
  <w:style w:type="paragraph" w:styleId="ab">
    <w:name w:val="Revision"/>
    <w:hidden/>
    <w:uiPriority w:val="99"/>
    <w:semiHidden/>
    <w:rsid w:val="00675988"/>
    <w:rPr>
      <w:rFonts w:ascii="Times New Roman" w:eastAsia="宋体" w:hAnsi="Times New Roman" w:cs="Times New Roman"/>
      <w:szCs w:val="24"/>
    </w:rPr>
  </w:style>
  <w:style w:type="character" w:styleId="ac">
    <w:name w:val="annotation reference"/>
    <w:basedOn w:val="a0"/>
    <w:uiPriority w:val="99"/>
    <w:semiHidden/>
    <w:unhideWhenUsed/>
    <w:rsid w:val="00675988"/>
    <w:rPr>
      <w:sz w:val="21"/>
      <w:szCs w:val="21"/>
    </w:rPr>
  </w:style>
  <w:style w:type="paragraph" w:styleId="ad">
    <w:name w:val="annotation text"/>
    <w:basedOn w:val="a"/>
    <w:link w:val="ae"/>
    <w:uiPriority w:val="99"/>
    <w:semiHidden/>
    <w:unhideWhenUsed/>
    <w:rsid w:val="00675988"/>
    <w:pPr>
      <w:jc w:val="left"/>
    </w:pPr>
  </w:style>
  <w:style w:type="character" w:customStyle="1" w:styleId="ae">
    <w:name w:val="批注文字 字符"/>
    <w:basedOn w:val="a0"/>
    <w:link w:val="ad"/>
    <w:uiPriority w:val="99"/>
    <w:semiHidden/>
    <w:rsid w:val="00675988"/>
    <w:rPr>
      <w:rFonts w:ascii="Times New Roman" w:eastAsia="宋体" w:hAnsi="Times New Roman" w:cs="Times New Roman"/>
      <w:szCs w:val="24"/>
    </w:rPr>
  </w:style>
  <w:style w:type="paragraph" w:styleId="af">
    <w:name w:val="annotation subject"/>
    <w:basedOn w:val="ad"/>
    <w:next w:val="ad"/>
    <w:link w:val="af0"/>
    <w:uiPriority w:val="99"/>
    <w:semiHidden/>
    <w:unhideWhenUsed/>
    <w:rsid w:val="00675988"/>
    <w:rPr>
      <w:b/>
      <w:bCs/>
    </w:rPr>
  </w:style>
  <w:style w:type="character" w:customStyle="1" w:styleId="af0">
    <w:name w:val="批注主题 字符"/>
    <w:basedOn w:val="ae"/>
    <w:link w:val="af"/>
    <w:uiPriority w:val="99"/>
    <w:semiHidden/>
    <w:rsid w:val="00675988"/>
    <w:rPr>
      <w:rFonts w:ascii="Times New Roman" w:eastAsia="宋体" w:hAnsi="Times New Roman" w:cs="Times New Roman"/>
      <w:b/>
      <w:bCs/>
      <w:szCs w:val="24"/>
    </w:rPr>
  </w:style>
  <w:style w:type="paragraph" w:styleId="af1">
    <w:name w:val="Balloon Text"/>
    <w:basedOn w:val="a"/>
    <w:link w:val="af2"/>
    <w:uiPriority w:val="99"/>
    <w:semiHidden/>
    <w:unhideWhenUsed/>
    <w:rsid w:val="00675988"/>
    <w:rPr>
      <w:sz w:val="18"/>
      <w:szCs w:val="18"/>
    </w:rPr>
  </w:style>
  <w:style w:type="character" w:customStyle="1" w:styleId="af2">
    <w:name w:val="批注框文本 字符"/>
    <w:basedOn w:val="a0"/>
    <w:link w:val="af1"/>
    <w:uiPriority w:val="99"/>
    <w:semiHidden/>
    <w:rsid w:val="00675988"/>
    <w:rPr>
      <w:rFonts w:ascii="Times New Roman" w:eastAsia="宋体" w:hAnsi="Times New Roman" w:cs="Times New Roman"/>
      <w:sz w:val="18"/>
      <w:szCs w:val="18"/>
    </w:rPr>
  </w:style>
  <w:style w:type="character" w:customStyle="1" w:styleId="30">
    <w:name w:val="标题 3 字符"/>
    <w:basedOn w:val="a0"/>
    <w:link w:val="3"/>
    <w:rsid w:val="00BA1092"/>
    <w:rPr>
      <w:rFonts w:ascii="Times New Roman" w:eastAsia="宋体" w:hAnsi="Times New Roman" w:cs="Times New Roman"/>
      <w:b/>
      <w:bCs/>
      <w:kern w:val="0"/>
      <w:sz w:val="32"/>
      <w:szCs w:val="32"/>
    </w:rPr>
  </w:style>
  <w:style w:type="paragraph" w:styleId="af3">
    <w:name w:val="Plain Text"/>
    <w:basedOn w:val="a"/>
    <w:link w:val="af4"/>
    <w:rsid w:val="007C617C"/>
    <w:rPr>
      <w:rFonts w:ascii="宋体" w:eastAsia="仿宋_GB2312" w:hAnsi="Courier New"/>
      <w:kern w:val="0"/>
      <w:sz w:val="32"/>
      <w:szCs w:val="20"/>
      <w:lang w:val="zh-CN"/>
    </w:rPr>
  </w:style>
  <w:style w:type="character" w:customStyle="1" w:styleId="af4">
    <w:name w:val="纯文本 字符"/>
    <w:basedOn w:val="a0"/>
    <w:link w:val="af3"/>
    <w:qFormat/>
    <w:rsid w:val="007C617C"/>
    <w:rPr>
      <w:rFonts w:ascii="宋体" w:eastAsia="仿宋_GB2312" w:hAnsi="Courier New" w:cs="Times New Roman"/>
      <w:kern w:val="0"/>
      <w:sz w:val="32"/>
      <w:szCs w:val="20"/>
      <w:lang w:val="zh-CN"/>
    </w:rPr>
  </w:style>
  <w:style w:type="character" w:customStyle="1" w:styleId="40">
    <w:name w:val="标题 4 字符"/>
    <w:basedOn w:val="a0"/>
    <w:link w:val="4"/>
    <w:rsid w:val="00130F3A"/>
    <w:rPr>
      <w:rFonts w:asciiTheme="majorHAnsi" w:eastAsiaTheme="majorEastAsia" w:hAnsiTheme="majorHAnsi" w:cstheme="majorBidi"/>
      <w:b/>
      <w:bCs/>
      <w:kern w:val="0"/>
      <w:sz w:val="28"/>
      <w:szCs w:val="28"/>
    </w:rPr>
  </w:style>
  <w:style w:type="paragraph" w:customStyle="1" w:styleId="2">
    <w:name w:val="列出段落2"/>
    <w:basedOn w:val="a"/>
    <w:link w:val="Char"/>
    <w:uiPriority w:val="34"/>
    <w:qFormat/>
    <w:rsid w:val="00130F3A"/>
    <w:pPr>
      <w:ind w:firstLineChars="200" w:firstLine="420"/>
    </w:pPr>
    <w:rPr>
      <w:kern w:val="0"/>
      <w:sz w:val="24"/>
    </w:rPr>
  </w:style>
  <w:style w:type="character" w:customStyle="1" w:styleId="Char">
    <w:name w:val="列出段落 Char"/>
    <w:link w:val="2"/>
    <w:uiPriority w:val="34"/>
    <w:qFormat/>
    <w:rsid w:val="00130F3A"/>
    <w:rPr>
      <w:rFonts w:ascii="Times New Roman" w:eastAsia="宋体" w:hAnsi="Times New Roman" w:cs="Times New Roman"/>
      <w:kern w:val="0"/>
      <w:sz w:val="24"/>
      <w:szCs w:val="24"/>
    </w:rPr>
  </w:style>
  <w:style w:type="table" w:customStyle="1" w:styleId="2-12">
    <w:name w:val="网格表 2 - 着色 12"/>
    <w:basedOn w:val="a1"/>
    <w:uiPriority w:val="47"/>
    <w:rsid w:val="00130F3A"/>
    <w:rPr>
      <w:kern w:val="0"/>
      <w:sz w:val="20"/>
      <w:szCs w:val="20"/>
    </w:rPr>
    <w:tblPr>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nlkfqirnlfjer1dfgzxcyiuro">
    <w:name w:val="nlkfqirnlfjer1dfgzxcyiuro"/>
    <w:basedOn w:val="a0"/>
    <w:rsid w:val="004A01C0"/>
  </w:style>
  <w:style w:type="character" w:customStyle="1" w:styleId="nlkfqirnlfjerldfgzxcyiuro">
    <w:name w:val="nlkfqirnlfjerldfgzxcyiuro"/>
    <w:basedOn w:val="a0"/>
    <w:rsid w:val="004A01C0"/>
  </w:style>
  <w:style w:type="paragraph" w:customStyle="1" w:styleId="11">
    <w:name w:val="列出段落1"/>
    <w:basedOn w:val="a"/>
    <w:uiPriority w:val="34"/>
    <w:qFormat/>
    <w:rsid w:val="004A01C0"/>
    <w:pPr>
      <w:autoSpaceDE w:val="0"/>
      <w:autoSpaceDN w:val="0"/>
      <w:adjustRightInd w:val="0"/>
      <w:ind w:firstLineChars="200" w:firstLine="420"/>
      <w:jc w:val="left"/>
    </w:pPr>
    <w:rPr>
      <w:rFonts w:ascii="Arial" w:hAnsi="Arial" w:cs="Arial"/>
      <w:color w:val="000000"/>
      <w:kern w:val="0"/>
      <w:sz w:val="24"/>
    </w:rPr>
  </w:style>
  <w:style w:type="character" w:customStyle="1" w:styleId="Char0">
    <w:name w:val="正文文本缩进 Char"/>
    <w:basedOn w:val="a0"/>
    <w:link w:val="12"/>
    <w:locked/>
    <w:rsid w:val="003E720D"/>
    <w:rPr>
      <w:sz w:val="24"/>
      <w:szCs w:val="24"/>
    </w:rPr>
  </w:style>
  <w:style w:type="paragraph" w:customStyle="1" w:styleId="12">
    <w:name w:val="正文文本缩进1"/>
    <w:basedOn w:val="a"/>
    <w:link w:val="Char0"/>
    <w:rsid w:val="003E720D"/>
    <w:pPr>
      <w:adjustRightInd w:val="0"/>
      <w:snapToGrid w:val="0"/>
      <w:spacing w:line="300" w:lineRule="auto"/>
      <w:ind w:firstLineChars="200" w:firstLine="480"/>
    </w:pPr>
    <w:rPr>
      <w:rFonts w:asciiTheme="minorHAnsi" w:eastAsiaTheme="minorEastAsia" w:hAnsiTheme="minorHAnsi" w:cstheme="minorBidi"/>
      <w:sz w:val="24"/>
    </w:rPr>
  </w:style>
  <w:style w:type="character" w:customStyle="1" w:styleId="3Char">
    <w:name w:val="正文文本缩进 3 Char"/>
    <w:basedOn w:val="a0"/>
    <w:link w:val="31"/>
    <w:locked/>
    <w:rsid w:val="003E720D"/>
    <w:rPr>
      <w:rFonts w:ascii="宋体" w:eastAsia="宋体" w:hAnsi="宋体"/>
      <w:sz w:val="24"/>
      <w:szCs w:val="24"/>
    </w:rPr>
  </w:style>
  <w:style w:type="paragraph" w:customStyle="1" w:styleId="31">
    <w:name w:val="正文文本缩进 31"/>
    <w:basedOn w:val="a"/>
    <w:link w:val="3Char"/>
    <w:rsid w:val="003E720D"/>
    <w:pPr>
      <w:adjustRightInd w:val="0"/>
      <w:snapToGrid w:val="0"/>
      <w:spacing w:line="300" w:lineRule="auto"/>
      <w:ind w:left="1260" w:hanging="1"/>
    </w:pPr>
    <w:rPr>
      <w:rFonts w:ascii="宋体" w:hAnsi="宋体" w:cstheme="minorBidi"/>
      <w:sz w:val="24"/>
    </w:rPr>
  </w:style>
  <w:style w:type="character" w:customStyle="1" w:styleId="10">
    <w:name w:val="标题 1 字符"/>
    <w:basedOn w:val="a0"/>
    <w:link w:val="1"/>
    <w:uiPriority w:val="9"/>
    <w:rsid w:val="006421BB"/>
    <w:rPr>
      <w:rFonts w:ascii="Times New Roman" w:eastAsia="宋体" w:hAnsi="Times New Roman" w:cs="Times New Roman"/>
      <w:b/>
      <w:bCs/>
      <w:kern w:val="44"/>
      <w:sz w:val="44"/>
      <w:szCs w:val="44"/>
    </w:rPr>
  </w:style>
  <w:style w:type="character" w:customStyle="1" w:styleId="fontstyle01">
    <w:name w:val="fontstyle01"/>
    <w:basedOn w:val="a0"/>
    <w:rsid w:val="00840635"/>
    <w:rPr>
      <w:rFonts w:ascii="宋体" w:eastAsia="宋体" w:hAnsi="宋体" w:hint="eastAsia"/>
      <w:b w:val="0"/>
      <w:bCs w:val="0"/>
      <w:i w:val="0"/>
      <w:iCs w:val="0"/>
      <w:color w:val="000000"/>
      <w:sz w:val="22"/>
      <w:szCs w:val="22"/>
    </w:rPr>
  </w:style>
  <w:style w:type="character" w:customStyle="1" w:styleId="fontstyle11">
    <w:name w:val="fontstyle11"/>
    <w:basedOn w:val="a0"/>
    <w:rsid w:val="00840635"/>
    <w:rPr>
      <w:rFonts w:ascii="Times New Roman" w:hAnsi="Times New Roman" w:cs="Times New Roman" w:hint="default"/>
      <w:b w:val="0"/>
      <w:bCs w:val="0"/>
      <w:i w:val="0"/>
      <w:iCs w:val="0"/>
      <w:color w:val="000000"/>
      <w:sz w:val="14"/>
      <w:szCs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5513959">
      <w:bodyDiv w:val="1"/>
      <w:marLeft w:val="0"/>
      <w:marRight w:val="0"/>
      <w:marTop w:val="0"/>
      <w:marBottom w:val="0"/>
      <w:divBdr>
        <w:top w:val="none" w:sz="0" w:space="0" w:color="auto"/>
        <w:left w:val="none" w:sz="0" w:space="0" w:color="auto"/>
        <w:bottom w:val="none" w:sz="0" w:space="0" w:color="auto"/>
        <w:right w:val="none" w:sz="0" w:space="0" w:color="auto"/>
      </w:divBdr>
    </w:div>
    <w:div w:id="584581863">
      <w:bodyDiv w:val="1"/>
      <w:marLeft w:val="0"/>
      <w:marRight w:val="0"/>
      <w:marTop w:val="0"/>
      <w:marBottom w:val="0"/>
      <w:divBdr>
        <w:top w:val="none" w:sz="0" w:space="0" w:color="auto"/>
        <w:left w:val="none" w:sz="0" w:space="0" w:color="auto"/>
        <w:bottom w:val="none" w:sz="0" w:space="0" w:color="auto"/>
        <w:right w:val="none" w:sz="0" w:space="0" w:color="auto"/>
      </w:divBdr>
    </w:div>
    <w:div w:id="1327980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__3.vsdx"/><Relationship Id="rId117" Type="http://schemas.openxmlformats.org/officeDocument/2006/relationships/oleObject" Target="embeddings/oleObject34.bin"/><Relationship Id="rId21" Type="http://schemas.openxmlformats.org/officeDocument/2006/relationships/image" Target="media/image9.emf"/><Relationship Id="rId42" Type="http://schemas.openxmlformats.org/officeDocument/2006/relationships/image" Target="media/image20.wmf"/><Relationship Id="rId47" Type="http://schemas.openxmlformats.org/officeDocument/2006/relationships/oleObject" Target="embeddings/oleObject7.bin"/><Relationship Id="rId63" Type="http://schemas.openxmlformats.org/officeDocument/2006/relationships/oleObject" Target="embeddings/oleObject15.bin"/><Relationship Id="rId68" Type="http://schemas.openxmlformats.org/officeDocument/2006/relationships/image" Target="media/image33.wmf"/><Relationship Id="rId84" Type="http://schemas.openxmlformats.org/officeDocument/2006/relationships/image" Target="media/image41.wmf"/><Relationship Id="rId89" Type="http://schemas.openxmlformats.org/officeDocument/2006/relationships/image" Target="media/image44.png"/><Relationship Id="rId112" Type="http://schemas.openxmlformats.org/officeDocument/2006/relationships/oleObject" Target="embeddings/oleObject31.bin"/><Relationship Id="rId133" Type="http://schemas.openxmlformats.org/officeDocument/2006/relationships/image" Target="media/image71.emf"/><Relationship Id="rId138" Type="http://schemas.openxmlformats.org/officeDocument/2006/relationships/image" Target="media/image75.png"/><Relationship Id="rId154" Type="http://schemas.openxmlformats.org/officeDocument/2006/relationships/image" Target="media/image85.emf"/><Relationship Id="rId159" Type="http://schemas.openxmlformats.org/officeDocument/2006/relationships/package" Target="embeddings/Microsoft_Visio___10.vsdx"/><Relationship Id="rId175" Type="http://schemas.openxmlformats.org/officeDocument/2006/relationships/fontTable" Target="fontTable.xml"/><Relationship Id="rId170" Type="http://schemas.openxmlformats.org/officeDocument/2006/relationships/image" Target="media/image97.jpeg"/><Relationship Id="rId16" Type="http://schemas.openxmlformats.org/officeDocument/2006/relationships/image" Target="http://s16.sinaimg.cn/bmiddle/00688jRZzy73VZnJ98z5f&amp;690" TargetMode="External"/><Relationship Id="rId107" Type="http://schemas.openxmlformats.org/officeDocument/2006/relationships/oleObject" Target="embeddings/Microsoft_Visio_2003-2010___1.vsd"/><Relationship Id="rId11" Type="http://schemas.openxmlformats.org/officeDocument/2006/relationships/image" Target="media/image3.png"/><Relationship Id="rId32" Type="http://schemas.openxmlformats.org/officeDocument/2006/relationships/oleObject" Target="embeddings/oleObject2.bin"/><Relationship Id="rId37" Type="http://schemas.openxmlformats.org/officeDocument/2006/relationships/image" Target="media/image17.png"/><Relationship Id="rId53" Type="http://schemas.openxmlformats.org/officeDocument/2006/relationships/oleObject" Target="embeddings/oleObject10.bin"/><Relationship Id="rId58" Type="http://schemas.openxmlformats.org/officeDocument/2006/relationships/image" Target="media/image28.wmf"/><Relationship Id="rId74" Type="http://schemas.openxmlformats.org/officeDocument/2006/relationships/image" Target="media/image36.wmf"/><Relationship Id="rId79" Type="http://schemas.openxmlformats.org/officeDocument/2006/relationships/oleObject" Target="embeddings/oleObject23.bin"/><Relationship Id="rId102" Type="http://schemas.openxmlformats.org/officeDocument/2006/relationships/image" Target="media/image56.wmf"/><Relationship Id="rId123" Type="http://schemas.openxmlformats.org/officeDocument/2006/relationships/image" Target="media/image66.wmf"/><Relationship Id="rId128" Type="http://schemas.openxmlformats.org/officeDocument/2006/relationships/image" Target="media/image68.wmf"/><Relationship Id="rId144" Type="http://schemas.openxmlformats.org/officeDocument/2006/relationships/image" Target="media/image80.wmf"/><Relationship Id="rId149" Type="http://schemas.openxmlformats.org/officeDocument/2006/relationships/oleObject" Target="embeddings/oleObject45.bin"/><Relationship Id="rId5" Type="http://schemas.openxmlformats.org/officeDocument/2006/relationships/webSettings" Target="webSettings.xml"/><Relationship Id="rId90" Type="http://schemas.openxmlformats.org/officeDocument/2006/relationships/image" Target="media/image45.png"/><Relationship Id="rId95" Type="http://schemas.openxmlformats.org/officeDocument/2006/relationships/image" Target="media/image50.png"/><Relationship Id="rId160" Type="http://schemas.openxmlformats.org/officeDocument/2006/relationships/package" Target="embeddings/Microsoft_Visio___11.vsdx"/><Relationship Id="rId165" Type="http://schemas.openxmlformats.org/officeDocument/2006/relationships/image" Target="media/image92.jpg"/><Relationship Id="rId22" Type="http://schemas.openxmlformats.org/officeDocument/2006/relationships/package" Target="embeddings/Microsoft_Visio___1.vsdx"/><Relationship Id="rId27" Type="http://schemas.openxmlformats.org/officeDocument/2006/relationships/image" Target="media/image12.emf"/><Relationship Id="rId43" Type="http://schemas.openxmlformats.org/officeDocument/2006/relationships/oleObject" Target="embeddings/oleObject5.bin"/><Relationship Id="rId48" Type="http://schemas.openxmlformats.org/officeDocument/2006/relationships/image" Target="media/image23.wmf"/><Relationship Id="rId64" Type="http://schemas.openxmlformats.org/officeDocument/2006/relationships/image" Target="media/image31.wmf"/><Relationship Id="rId69" Type="http://schemas.openxmlformats.org/officeDocument/2006/relationships/oleObject" Target="embeddings/oleObject18.bin"/><Relationship Id="rId113" Type="http://schemas.openxmlformats.org/officeDocument/2006/relationships/image" Target="media/image62.wmf"/><Relationship Id="rId118" Type="http://schemas.openxmlformats.org/officeDocument/2006/relationships/oleObject" Target="embeddings/oleObject35.bin"/><Relationship Id="rId134" Type="http://schemas.openxmlformats.org/officeDocument/2006/relationships/package" Target="embeddings/Microsoft_Visio___7.vsdx"/><Relationship Id="rId139" Type="http://schemas.openxmlformats.org/officeDocument/2006/relationships/image" Target="media/image76.png"/><Relationship Id="rId80" Type="http://schemas.openxmlformats.org/officeDocument/2006/relationships/image" Target="media/image39.wmf"/><Relationship Id="rId85" Type="http://schemas.openxmlformats.org/officeDocument/2006/relationships/oleObject" Target="embeddings/oleObject26.bin"/><Relationship Id="rId150" Type="http://schemas.openxmlformats.org/officeDocument/2006/relationships/image" Target="media/image83.wmf"/><Relationship Id="rId155" Type="http://schemas.openxmlformats.org/officeDocument/2006/relationships/package" Target="embeddings/Microsoft_Visio___81.vsdx"/><Relationship Id="rId171" Type="http://schemas.openxmlformats.org/officeDocument/2006/relationships/image" Target="media/image98.png"/><Relationship Id="rId176" Type="http://schemas.microsoft.com/office/2011/relationships/people" Target="people.xml"/><Relationship Id="rId12" Type="http://schemas.openxmlformats.org/officeDocument/2006/relationships/image" Target="media/image4.png"/><Relationship Id="rId17" Type="http://schemas.openxmlformats.org/officeDocument/2006/relationships/image" Target="media/image7.wmf"/><Relationship Id="rId33" Type="http://schemas.openxmlformats.org/officeDocument/2006/relationships/image" Target="media/image15.emf"/><Relationship Id="rId38" Type="http://schemas.openxmlformats.org/officeDocument/2006/relationships/image" Target="media/image18.wmf"/><Relationship Id="rId59" Type="http://schemas.openxmlformats.org/officeDocument/2006/relationships/oleObject" Target="embeddings/oleObject13.bin"/><Relationship Id="rId103" Type="http://schemas.openxmlformats.org/officeDocument/2006/relationships/oleObject" Target="embeddings/oleObject29.bin"/><Relationship Id="rId108" Type="http://schemas.openxmlformats.org/officeDocument/2006/relationships/image" Target="media/image59.emf"/><Relationship Id="rId124" Type="http://schemas.openxmlformats.org/officeDocument/2006/relationships/oleObject" Target="embeddings/oleObject38.bin"/><Relationship Id="rId129" Type="http://schemas.openxmlformats.org/officeDocument/2006/relationships/oleObject" Target="embeddings/oleObject41.bin"/><Relationship Id="rId54" Type="http://schemas.openxmlformats.org/officeDocument/2006/relationships/image" Target="media/image26.wmf"/><Relationship Id="rId70" Type="http://schemas.openxmlformats.org/officeDocument/2006/relationships/image" Target="media/image34.wmf"/><Relationship Id="rId75" Type="http://schemas.openxmlformats.org/officeDocument/2006/relationships/oleObject" Target="embeddings/oleObject21.bin"/><Relationship Id="rId91" Type="http://schemas.openxmlformats.org/officeDocument/2006/relationships/image" Target="media/image46.png"/><Relationship Id="rId96" Type="http://schemas.openxmlformats.org/officeDocument/2006/relationships/image" Target="media/image51.emf"/><Relationship Id="rId140" Type="http://schemas.openxmlformats.org/officeDocument/2006/relationships/image" Target="media/image77.png"/><Relationship Id="rId145" Type="http://schemas.openxmlformats.org/officeDocument/2006/relationships/oleObject" Target="embeddings/oleObject43.bin"/><Relationship Id="rId161" Type="http://schemas.openxmlformats.org/officeDocument/2006/relationships/image" Target="media/image88.jpeg"/><Relationship Id="rId166" Type="http://schemas.openxmlformats.org/officeDocument/2006/relationships/image" Target="media/image93.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emf"/><Relationship Id="rId28" Type="http://schemas.openxmlformats.org/officeDocument/2006/relationships/package" Target="embeddings/Microsoft_Visio___4.vsdx"/><Relationship Id="rId49" Type="http://schemas.openxmlformats.org/officeDocument/2006/relationships/oleObject" Target="embeddings/oleObject8.bin"/><Relationship Id="rId114" Type="http://schemas.openxmlformats.org/officeDocument/2006/relationships/oleObject" Target="embeddings/oleObject32.bin"/><Relationship Id="rId119" Type="http://schemas.openxmlformats.org/officeDocument/2006/relationships/image" Target="media/image64.wmf"/><Relationship Id="rId10" Type="http://schemas.openxmlformats.org/officeDocument/2006/relationships/package" Target="embeddings/Microsoft_Visio___.vsdx"/><Relationship Id="rId31" Type="http://schemas.openxmlformats.org/officeDocument/2006/relationships/image" Target="media/image14.emf"/><Relationship Id="rId44" Type="http://schemas.openxmlformats.org/officeDocument/2006/relationships/image" Target="media/image21.wmf"/><Relationship Id="rId52" Type="http://schemas.openxmlformats.org/officeDocument/2006/relationships/image" Target="media/image25.wmf"/><Relationship Id="rId60" Type="http://schemas.openxmlformats.org/officeDocument/2006/relationships/image" Target="media/image29.wmf"/><Relationship Id="rId65" Type="http://schemas.openxmlformats.org/officeDocument/2006/relationships/oleObject" Target="embeddings/oleObject16.bin"/><Relationship Id="rId73" Type="http://schemas.openxmlformats.org/officeDocument/2006/relationships/oleObject" Target="embeddings/oleObject20.bin"/><Relationship Id="rId78" Type="http://schemas.openxmlformats.org/officeDocument/2006/relationships/image" Target="media/image38.wmf"/><Relationship Id="rId81" Type="http://schemas.openxmlformats.org/officeDocument/2006/relationships/oleObject" Target="embeddings/oleObject24.bin"/><Relationship Id="rId86" Type="http://schemas.openxmlformats.org/officeDocument/2006/relationships/image" Target="media/image42.wmf"/><Relationship Id="rId94" Type="http://schemas.openxmlformats.org/officeDocument/2006/relationships/image" Target="media/image49.png"/><Relationship Id="rId99" Type="http://schemas.openxmlformats.org/officeDocument/2006/relationships/image" Target="media/image53.jpeg"/><Relationship Id="rId101" Type="http://schemas.openxmlformats.org/officeDocument/2006/relationships/image" Target="media/image55.png"/><Relationship Id="rId122" Type="http://schemas.openxmlformats.org/officeDocument/2006/relationships/oleObject" Target="embeddings/oleObject37.bin"/><Relationship Id="rId130" Type="http://schemas.openxmlformats.org/officeDocument/2006/relationships/image" Target="media/image69.wmf"/><Relationship Id="rId135" Type="http://schemas.openxmlformats.org/officeDocument/2006/relationships/image" Target="media/image72.png"/><Relationship Id="rId143" Type="http://schemas.openxmlformats.org/officeDocument/2006/relationships/image" Target="media/image79.tmp"/><Relationship Id="rId148" Type="http://schemas.openxmlformats.org/officeDocument/2006/relationships/image" Target="media/image82.wmf"/><Relationship Id="rId151" Type="http://schemas.openxmlformats.org/officeDocument/2006/relationships/oleObject" Target="embeddings/oleObject46.bin"/><Relationship Id="rId156" Type="http://schemas.openxmlformats.org/officeDocument/2006/relationships/image" Target="media/image86.emf"/><Relationship Id="rId164" Type="http://schemas.openxmlformats.org/officeDocument/2006/relationships/image" Target="media/image91.jpeg"/><Relationship Id="rId169" Type="http://schemas.openxmlformats.org/officeDocument/2006/relationships/image" Target="media/image96.jpeg"/><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72" Type="http://schemas.openxmlformats.org/officeDocument/2006/relationships/image" Target="media/image99.png"/><Relationship Id="rId13" Type="http://schemas.openxmlformats.org/officeDocument/2006/relationships/image" Target="media/image5.jpeg"/><Relationship Id="rId18" Type="http://schemas.openxmlformats.org/officeDocument/2006/relationships/oleObject" Target="embeddings/oleObject1.bin"/><Relationship Id="rId39" Type="http://schemas.openxmlformats.org/officeDocument/2006/relationships/oleObject" Target="embeddings/oleObject3.bin"/><Relationship Id="rId109" Type="http://schemas.openxmlformats.org/officeDocument/2006/relationships/oleObject" Target="embeddings/Microsoft_Visio_2003-2010___2.vsd"/><Relationship Id="rId34" Type="http://schemas.openxmlformats.org/officeDocument/2006/relationships/package" Target="embeddings/Microsoft_Visio___6.vsdx"/><Relationship Id="rId50" Type="http://schemas.openxmlformats.org/officeDocument/2006/relationships/image" Target="media/image24.wmf"/><Relationship Id="rId55" Type="http://schemas.openxmlformats.org/officeDocument/2006/relationships/oleObject" Target="embeddings/oleObject11.bin"/><Relationship Id="rId76" Type="http://schemas.openxmlformats.org/officeDocument/2006/relationships/image" Target="media/image37.wmf"/><Relationship Id="rId97" Type="http://schemas.openxmlformats.org/officeDocument/2006/relationships/image" Target="media/image52.emf"/><Relationship Id="rId104" Type="http://schemas.openxmlformats.org/officeDocument/2006/relationships/image" Target="media/image57.wmf"/><Relationship Id="rId120" Type="http://schemas.openxmlformats.org/officeDocument/2006/relationships/oleObject" Target="embeddings/oleObject36.bin"/><Relationship Id="rId125" Type="http://schemas.openxmlformats.org/officeDocument/2006/relationships/image" Target="media/image67.wmf"/><Relationship Id="rId141" Type="http://schemas.openxmlformats.org/officeDocument/2006/relationships/image" Target="media/image78.png"/><Relationship Id="rId146" Type="http://schemas.openxmlformats.org/officeDocument/2006/relationships/image" Target="media/image81.wmf"/><Relationship Id="rId167" Type="http://schemas.openxmlformats.org/officeDocument/2006/relationships/image" Target="media/image94.jpeg"/><Relationship Id="rId7" Type="http://schemas.openxmlformats.org/officeDocument/2006/relationships/endnotes" Target="endnotes.xml"/><Relationship Id="rId71" Type="http://schemas.openxmlformats.org/officeDocument/2006/relationships/oleObject" Target="embeddings/oleObject19.bin"/><Relationship Id="rId92" Type="http://schemas.openxmlformats.org/officeDocument/2006/relationships/image" Target="media/image47.png"/><Relationship Id="rId162" Type="http://schemas.openxmlformats.org/officeDocument/2006/relationships/image" Target="media/image89.jpeg"/><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package" Target="embeddings/Microsoft_Visio___2.vsdx"/><Relationship Id="rId40" Type="http://schemas.openxmlformats.org/officeDocument/2006/relationships/image" Target="media/image19.wmf"/><Relationship Id="rId45" Type="http://schemas.openxmlformats.org/officeDocument/2006/relationships/oleObject" Target="embeddings/oleObject6.bin"/><Relationship Id="rId66" Type="http://schemas.openxmlformats.org/officeDocument/2006/relationships/image" Target="media/image32.wmf"/><Relationship Id="rId87" Type="http://schemas.openxmlformats.org/officeDocument/2006/relationships/oleObject" Target="embeddings/oleObject27.bin"/><Relationship Id="rId110" Type="http://schemas.openxmlformats.org/officeDocument/2006/relationships/image" Target="media/image60.emf"/><Relationship Id="rId115" Type="http://schemas.openxmlformats.org/officeDocument/2006/relationships/image" Target="media/image63.wmf"/><Relationship Id="rId131" Type="http://schemas.openxmlformats.org/officeDocument/2006/relationships/oleObject" Target="embeddings/oleObject42.bin"/><Relationship Id="rId136" Type="http://schemas.openxmlformats.org/officeDocument/2006/relationships/image" Target="media/image73.png"/><Relationship Id="rId157" Type="http://schemas.openxmlformats.org/officeDocument/2006/relationships/package" Target="embeddings/Microsoft_Visio___9.vsdx"/><Relationship Id="rId61" Type="http://schemas.openxmlformats.org/officeDocument/2006/relationships/oleObject" Target="embeddings/oleObject14.bin"/><Relationship Id="rId82" Type="http://schemas.openxmlformats.org/officeDocument/2006/relationships/image" Target="media/image40.wmf"/><Relationship Id="rId152" Type="http://schemas.openxmlformats.org/officeDocument/2006/relationships/hyperlink" Target="http://lib.csdn.net/base/architecture" TargetMode="External"/><Relationship Id="rId173" Type="http://schemas.openxmlformats.org/officeDocument/2006/relationships/image" Target="media/image100.emf"/><Relationship Id="rId19" Type="http://schemas.openxmlformats.org/officeDocument/2006/relationships/image" Target="media/image8.emf"/><Relationship Id="rId14" Type="http://schemas.openxmlformats.org/officeDocument/2006/relationships/image" Target="https://ss0.bdstatic.com/70cFvHSh_Q1YnxGkpoWK1HF6hhy/it/u=3778893685,2426461215&amp;fm=23&amp;gp=0.jpg" TargetMode="External"/><Relationship Id="rId30" Type="http://schemas.openxmlformats.org/officeDocument/2006/relationships/package" Target="embeddings/Microsoft_Visio___5.vsdx"/><Relationship Id="rId35" Type="http://schemas.openxmlformats.org/officeDocument/2006/relationships/image" Target="media/image16.emf"/><Relationship Id="rId56" Type="http://schemas.openxmlformats.org/officeDocument/2006/relationships/image" Target="media/image27.wmf"/><Relationship Id="rId77" Type="http://schemas.openxmlformats.org/officeDocument/2006/relationships/oleObject" Target="embeddings/oleObject22.bin"/><Relationship Id="rId100" Type="http://schemas.openxmlformats.org/officeDocument/2006/relationships/image" Target="media/image54.png"/><Relationship Id="rId105" Type="http://schemas.openxmlformats.org/officeDocument/2006/relationships/oleObject" Target="embeddings/oleObject30.bin"/><Relationship Id="rId126" Type="http://schemas.openxmlformats.org/officeDocument/2006/relationships/oleObject" Target="embeddings/oleObject39.bin"/><Relationship Id="rId147" Type="http://schemas.openxmlformats.org/officeDocument/2006/relationships/oleObject" Target="embeddings/oleObject44.bin"/><Relationship Id="rId168" Type="http://schemas.openxmlformats.org/officeDocument/2006/relationships/image" Target="media/image95.jpeg"/><Relationship Id="rId8" Type="http://schemas.openxmlformats.org/officeDocument/2006/relationships/image" Target="media/image1.jpeg"/><Relationship Id="rId51" Type="http://schemas.openxmlformats.org/officeDocument/2006/relationships/oleObject" Target="embeddings/oleObject9.bin"/><Relationship Id="rId72" Type="http://schemas.openxmlformats.org/officeDocument/2006/relationships/image" Target="media/image35.wmf"/><Relationship Id="rId93" Type="http://schemas.openxmlformats.org/officeDocument/2006/relationships/image" Target="media/image48.png"/><Relationship Id="rId98" Type="http://schemas.openxmlformats.org/officeDocument/2006/relationships/oleObject" Target="embeddings/oleObject28.bin"/><Relationship Id="rId121" Type="http://schemas.openxmlformats.org/officeDocument/2006/relationships/image" Target="media/image65.wmf"/><Relationship Id="rId142" Type="http://schemas.openxmlformats.org/officeDocument/2006/relationships/hyperlink" Target="http://lib.csdn.net/base/datastructure" TargetMode="External"/><Relationship Id="rId163" Type="http://schemas.openxmlformats.org/officeDocument/2006/relationships/image" Target="media/image90.jpeg"/><Relationship Id="rId3" Type="http://schemas.openxmlformats.org/officeDocument/2006/relationships/styles" Target="styles.xml"/><Relationship Id="rId25" Type="http://schemas.openxmlformats.org/officeDocument/2006/relationships/image" Target="media/image11.emf"/><Relationship Id="rId46" Type="http://schemas.openxmlformats.org/officeDocument/2006/relationships/image" Target="media/image22.wmf"/><Relationship Id="rId67" Type="http://schemas.openxmlformats.org/officeDocument/2006/relationships/oleObject" Target="embeddings/oleObject17.bin"/><Relationship Id="rId116" Type="http://schemas.openxmlformats.org/officeDocument/2006/relationships/oleObject" Target="embeddings/oleObject33.bin"/><Relationship Id="rId137" Type="http://schemas.openxmlformats.org/officeDocument/2006/relationships/image" Target="media/image74.png"/><Relationship Id="rId158" Type="http://schemas.openxmlformats.org/officeDocument/2006/relationships/image" Target="media/image87.emf"/><Relationship Id="rId20" Type="http://schemas.openxmlformats.org/officeDocument/2006/relationships/oleObject" Target="embeddings/Microsoft_Visio_2003-2010___.vsd"/><Relationship Id="rId41" Type="http://schemas.openxmlformats.org/officeDocument/2006/relationships/oleObject" Target="embeddings/oleObject4.bin"/><Relationship Id="rId62" Type="http://schemas.openxmlformats.org/officeDocument/2006/relationships/image" Target="media/image30.wmf"/><Relationship Id="rId83" Type="http://schemas.openxmlformats.org/officeDocument/2006/relationships/oleObject" Target="embeddings/oleObject25.bin"/><Relationship Id="rId88" Type="http://schemas.openxmlformats.org/officeDocument/2006/relationships/image" Target="media/image43.png"/><Relationship Id="rId111" Type="http://schemas.openxmlformats.org/officeDocument/2006/relationships/image" Target="media/image61.wmf"/><Relationship Id="rId132" Type="http://schemas.openxmlformats.org/officeDocument/2006/relationships/image" Target="media/image70.png"/><Relationship Id="rId153" Type="http://schemas.openxmlformats.org/officeDocument/2006/relationships/image" Target="media/image84.emf"/><Relationship Id="rId174" Type="http://schemas.openxmlformats.org/officeDocument/2006/relationships/package" Target="embeddings/Microsoft_Visio___12.vsdx"/><Relationship Id="rId15" Type="http://schemas.openxmlformats.org/officeDocument/2006/relationships/image" Target="media/image6.jpeg"/><Relationship Id="rId36" Type="http://schemas.openxmlformats.org/officeDocument/2006/relationships/package" Target="embeddings/Microsoft_Visio___8.vsdx"/><Relationship Id="rId57" Type="http://schemas.openxmlformats.org/officeDocument/2006/relationships/oleObject" Target="embeddings/oleObject12.bin"/><Relationship Id="rId106" Type="http://schemas.openxmlformats.org/officeDocument/2006/relationships/image" Target="media/image58.emf"/><Relationship Id="rId127" Type="http://schemas.openxmlformats.org/officeDocument/2006/relationships/oleObject" Target="embeddings/oleObject40.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A6279A-EC0D-43A3-9AC7-FE65E6DEE9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TotalTime>
  <Pages>79</Pages>
  <Words>11214</Words>
  <Characters>63921</Characters>
  <Application>Microsoft Office Word</Application>
  <DocSecurity>0</DocSecurity>
  <Lines>532</Lines>
  <Paragraphs>149</Paragraphs>
  <ScaleCrop>false</ScaleCrop>
  <Company/>
  <LinksUpToDate>false</LinksUpToDate>
  <CharactersWithSpaces>74986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cici</dc:creator>
  <cp:keywords/>
  <dc:description/>
  <cp:lastModifiedBy>cici</cp:lastModifiedBy>
  <cp:revision>18</cp:revision>
  <dcterms:created xsi:type="dcterms:W3CDTF">2017-08-27T03:04:00Z</dcterms:created>
  <dcterms:modified xsi:type="dcterms:W3CDTF">2017-08-28T01:52:00Z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633876010</vt:i4>
  </property>
</Properties>
</file>