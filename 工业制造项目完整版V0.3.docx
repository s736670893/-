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tmp"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3644" w:rsidRDefault="00423644" w:rsidP="00423644">
      <w:pPr>
        <w:snapToGrid w:val="0"/>
        <w:spacing w:line="440" w:lineRule="exact"/>
        <w:jc w:val="center"/>
        <w:rPr>
          <w:rFonts w:eastAsia="楷体_GB2312" w:cs="楷体_GB2312"/>
          <w:b/>
          <w:bCs/>
          <w:sz w:val="44"/>
          <w:szCs w:val="44"/>
        </w:rPr>
      </w:pPr>
      <w:r w:rsidRPr="00423644">
        <w:rPr>
          <w:rFonts w:eastAsia="楷体_GB2312" w:cs="楷体_GB2312" w:hint="eastAsia"/>
          <w:b/>
          <w:bCs/>
          <w:sz w:val="44"/>
          <w:szCs w:val="44"/>
        </w:rPr>
        <w:t>基于多源异构数据的</w:t>
      </w:r>
    </w:p>
    <w:p w:rsidR="00423644" w:rsidRDefault="00423644" w:rsidP="00423644">
      <w:pPr>
        <w:snapToGrid w:val="0"/>
        <w:spacing w:line="440" w:lineRule="exact"/>
        <w:jc w:val="center"/>
        <w:rPr>
          <w:rFonts w:eastAsia="楷体_GB2312" w:cs="楷体_GB2312"/>
          <w:b/>
          <w:bCs/>
          <w:sz w:val="44"/>
          <w:szCs w:val="44"/>
        </w:rPr>
      </w:pPr>
      <w:r w:rsidRPr="00423644">
        <w:rPr>
          <w:rFonts w:eastAsia="楷体_GB2312" w:cs="楷体_GB2312" w:hint="eastAsia"/>
          <w:b/>
          <w:bCs/>
          <w:sz w:val="44"/>
          <w:szCs w:val="44"/>
        </w:rPr>
        <w:t>决策知识特征提取与知识发现</w:t>
      </w:r>
    </w:p>
    <w:p w:rsidR="00423644" w:rsidRPr="00423644" w:rsidRDefault="00423644" w:rsidP="00423644">
      <w:pPr>
        <w:snapToGrid w:val="0"/>
        <w:spacing w:line="440" w:lineRule="exact"/>
        <w:jc w:val="center"/>
        <w:rPr>
          <w:rFonts w:eastAsia="楷体_GB2312" w:cs="楷体_GB2312"/>
          <w:b/>
          <w:bCs/>
          <w:sz w:val="44"/>
          <w:szCs w:val="44"/>
        </w:rPr>
      </w:pPr>
    </w:p>
    <w:p w:rsidR="00195032" w:rsidRPr="00195032" w:rsidRDefault="00195032" w:rsidP="00195032">
      <w:pPr>
        <w:rPr>
          <w:rFonts w:ascii="楷体" w:eastAsia="楷体" w:hAnsi="楷体" w:cs="宋体"/>
          <w:b/>
          <w:bCs/>
          <w:sz w:val="36"/>
          <w:szCs w:val="36"/>
        </w:rPr>
      </w:pPr>
      <w:r w:rsidRPr="00195032">
        <w:rPr>
          <w:rFonts w:ascii="楷体" w:eastAsia="楷体" w:hAnsi="楷体" w:cs="宋体" w:hint="eastAsia"/>
          <w:b/>
          <w:bCs/>
          <w:sz w:val="36"/>
          <w:szCs w:val="36"/>
        </w:rPr>
        <w:t>一、正文</w:t>
      </w:r>
    </w:p>
    <w:p w:rsidR="00822C48" w:rsidRPr="002704B0" w:rsidRDefault="00822C48" w:rsidP="00822C48">
      <w:pPr>
        <w:snapToGrid w:val="0"/>
        <w:spacing w:line="440" w:lineRule="exact"/>
        <w:ind w:firstLineChars="196" w:firstLine="549"/>
        <w:rPr>
          <w:rFonts w:eastAsia="楷体_GB2312"/>
          <w:sz w:val="28"/>
          <w:szCs w:val="28"/>
        </w:rPr>
      </w:pPr>
      <w:r w:rsidRPr="002704B0">
        <w:rPr>
          <w:rFonts w:eastAsia="楷体_GB2312"/>
          <w:sz w:val="28"/>
          <w:szCs w:val="28"/>
        </w:rPr>
        <w:t>1</w:t>
      </w:r>
      <w:r w:rsidRPr="002704B0">
        <w:rPr>
          <w:rFonts w:eastAsia="楷体_GB2312" w:cs="楷体_GB2312" w:hint="eastAsia"/>
          <w:sz w:val="28"/>
          <w:szCs w:val="28"/>
        </w:rPr>
        <w:t>．</w:t>
      </w:r>
      <w:r w:rsidRPr="002704B0">
        <w:rPr>
          <w:rFonts w:eastAsia="楷体_GB2312" w:cs="楷体_GB2312" w:hint="eastAsia"/>
          <w:b/>
          <w:bCs/>
          <w:sz w:val="28"/>
          <w:szCs w:val="28"/>
        </w:rPr>
        <w:t>项目的立项依据</w:t>
      </w:r>
      <w:r w:rsidRPr="002704B0">
        <w:rPr>
          <w:rFonts w:eastAsia="楷体_GB2312" w:cs="楷体_GB2312" w:hint="eastAsia"/>
          <w:sz w:val="28"/>
          <w:szCs w:val="28"/>
        </w:rPr>
        <w:t>（研究意义、</w:t>
      </w:r>
      <w:r w:rsidRPr="002704B0">
        <w:rPr>
          <w:rFonts w:eastAsia="楷体_GB2312" w:cs="楷体_GB2312" w:hint="eastAsia"/>
          <w:b/>
          <w:sz w:val="28"/>
          <w:szCs w:val="28"/>
        </w:rPr>
        <w:t>国内外研究现状及发展动态分析</w:t>
      </w:r>
      <w:r w:rsidRPr="002704B0">
        <w:rPr>
          <w:rFonts w:eastAsia="楷体_GB2312" w:cs="楷体_GB2312" w:hint="eastAsia"/>
          <w:sz w:val="28"/>
          <w:szCs w:val="28"/>
        </w:rPr>
        <w:t>，需结合科学研究发展趋势来论述科学意义；或结合国民经济和社会发展中迫切需要解决的关键科技问题来论述其应用前景。附主要参考文献目录）；</w:t>
      </w:r>
    </w:p>
    <w:p w:rsidR="000F6D42" w:rsidRPr="0021245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1</w:t>
      </w:r>
      <w:r>
        <w:rPr>
          <w:rFonts w:eastAsia="楷体_GB2312" w:cs="楷体_GB2312" w:hint="eastAsia"/>
          <w:b/>
          <w:bCs/>
          <w:sz w:val="28"/>
          <w:szCs w:val="28"/>
        </w:rPr>
        <w:t>）</w:t>
      </w:r>
      <w:r w:rsidR="000F6D42" w:rsidRPr="00212452">
        <w:rPr>
          <w:rFonts w:eastAsia="楷体_GB2312" w:cs="楷体_GB2312" w:hint="eastAsia"/>
          <w:b/>
          <w:bCs/>
          <w:sz w:val="28"/>
          <w:szCs w:val="28"/>
        </w:rPr>
        <w:t>研究意义</w:t>
      </w:r>
    </w:p>
    <w:p w:rsidR="00E9143D" w:rsidRDefault="00EF67F6" w:rsidP="00212452">
      <w:pPr>
        <w:snapToGrid w:val="0"/>
        <w:spacing w:afterLines="30" w:after="93" w:line="312" w:lineRule="auto"/>
        <w:ind w:firstLineChars="200" w:firstLine="420"/>
        <w:rPr>
          <w:rFonts w:ascii="宋体" w:hAnsi="宋体" w:cs="楷体_GB2312"/>
          <w:bCs/>
          <w:szCs w:val="21"/>
        </w:rPr>
      </w:pPr>
      <w:r w:rsidRPr="00EF67F6">
        <w:rPr>
          <w:rFonts w:ascii="宋体" w:hAnsi="宋体" w:cs="楷体_GB2312" w:hint="eastAsia"/>
          <w:bCs/>
          <w:szCs w:val="21"/>
        </w:rPr>
        <w:t>知识发现是从数据集中识别出有效的、新颖的、潜在有用的，以及终可理解的模式的非平凡过程。知识发现将信息变为知识，从数据矿山中找到知识金块，将为知识创新和知识经济的发展作出贡献。</w:t>
      </w:r>
    </w:p>
    <w:p w:rsidR="002D1EFC" w:rsidRPr="001D3643" w:rsidRDefault="002D1EFC" w:rsidP="002D1EFC">
      <w:pPr>
        <w:snapToGrid w:val="0"/>
        <w:spacing w:afterLines="30" w:after="93" w:line="312" w:lineRule="auto"/>
        <w:ind w:firstLineChars="200" w:firstLine="422"/>
        <w:rPr>
          <w:rFonts w:ascii="宋体" w:hAnsi="宋体" w:cs="楷体_GB2312"/>
          <w:b/>
          <w:bCs/>
          <w:color w:val="FF0000"/>
          <w:szCs w:val="21"/>
        </w:rPr>
      </w:pPr>
      <w:r>
        <w:rPr>
          <w:rFonts w:ascii="宋体" w:hAnsi="宋体" w:cs="楷体_GB2312" w:hint="eastAsia"/>
          <w:b/>
          <w:bCs/>
          <w:color w:val="FF0000"/>
          <w:szCs w:val="21"/>
        </w:rPr>
        <w:t>有待完善...</w:t>
      </w:r>
      <w:r>
        <w:rPr>
          <w:rFonts w:ascii="宋体" w:hAnsi="宋体" w:cs="楷体_GB2312"/>
          <w:b/>
          <w:bCs/>
          <w:color w:val="FF0000"/>
          <w:szCs w:val="21"/>
        </w:rPr>
        <w:t>...</w:t>
      </w:r>
    </w:p>
    <w:p w:rsidR="00033FE2" w:rsidRPr="0021245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2</w:t>
      </w:r>
      <w:r>
        <w:rPr>
          <w:rFonts w:eastAsia="楷体_GB2312" w:cs="楷体_GB2312" w:hint="eastAsia"/>
          <w:b/>
          <w:bCs/>
          <w:sz w:val="28"/>
          <w:szCs w:val="28"/>
        </w:rPr>
        <w:t>）</w:t>
      </w:r>
      <w:r w:rsidR="000F6D42" w:rsidRPr="00212452">
        <w:rPr>
          <w:rFonts w:eastAsia="楷体_GB2312" w:cs="楷体_GB2312" w:hint="eastAsia"/>
          <w:b/>
          <w:bCs/>
          <w:sz w:val="28"/>
          <w:szCs w:val="28"/>
        </w:rPr>
        <w:t>国内外研究现状及分析</w:t>
      </w:r>
    </w:p>
    <w:p w:rsidR="000463AF" w:rsidRPr="000463AF" w:rsidRDefault="000463AF" w:rsidP="000463AF">
      <w:pPr>
        <w:snapToGrid w:val="0"/>
        <w:spacing w:afterLines="30" w:after="93" w:line="312" w:lineRule="auto"/>
        <w:ind w:firstLineChars="200" w:firstLine="420"/>
        <w:rPr>
          <w:rFonts w:ascii="宋体" w:hAnsi="宋体" w:cs="楷体_GB2312"/>
          <w:bCs/>
          <w:szCs w:val="21"/>
        </w:rPr>
      </w:pPr>
      <w:r w:rsidRPr="000463AF">
        <w:rPr>
          <w:rFonts w:ascii="宋体" w:hAnsi="宋体" w:cs="楷体_GB2312" w:hint="eastAsia"/>
          <w:bCs/>
          <w:szCs w:val="21"/>
        </w:rPr>
        <w:t>二十多年来，国际上在图像信息融合的不同层次上开站大量的模型与算法研究，提出了各种系统形式。美国国防部不同时期制定的关键战术计划有相当比例的任务设计到该方向。投入实际使用的图像融合系统有美国陆地资源卫星（LANDSAT）、海湾战争中发挥很好作战性能的“LANTIRN”吊舱、英国II类通用组件为基础研制出了具有图像融合处理功能的双波段热像仪、美国T1公司为美国夜视和电子传感器局（NVESD）先进直升机驾驶（AHP）系统研制的红外与三代微光图像融合系统等。美国在研制基于图像与数据融合技术的覆盖射频、可见光、红外波段公用孔径的有源/无源一体化探测器系统方面开展了大量的工作。美、欧多套大型战区级传感器信息融合演示验证系统、大型空管数据融合系统，其中就有不少图像融合装置与系统。但是，迄今为止在图像各层次融合研究领域内尚没有举世公认的完整的理论和方法，很多研究都集中于理论的技术实现。</w:t>
      </w:r>
    </w:p>
    <w:p w:rsidR="000463AF" w:rsidRDefault="000463AF" w:rsidP="000463AF">
      <w:pPr>
        <w:snapToGrid w:val="0"/>
        <w:spacing w:afterLines="30" w:after="93" w:line="312" w:lineRule="auto"/>
        <w:ind w:firstLineChars="200" w:firstLine="420"/>
        <w:rPr>
          <w:rFonts w:ascii="宋体" w:hAnsi="宋体" w:cs="楷体_GB2312"/>
          <w:bCs/>
          <w:szCs w:val="21"/>
        </w:rPr>
      </w:pPr>
      <w:r w:rsidRPr="000463AF">
        <w:rPr>
          <w:rFonts w:ascii="宋体" w:hAnsi="宋体" w:cs="楷体_GB2312" w:hint="eastAsia"/>
          <w:bCs/>
          <w:szCs w:val="21"/>
        </w:rPr>
        <w:t>另外，尽管在遥感等领域，在多传感器、多时相的图像配准与镶嵌技术已相当成熟，但这些技术主要是针对图像波段接近、图像特征比较接近、又往往在各自的图像上有较多事先已知或布设的特征点的情况，在一般情况下又不需要进行现场实时配准。这对战场环境下的多波段多传感器图像配准（特别是自动或实时高速配准）并不适用。针对这种情况的图像配准技术、特别是自动配准技术的研究工作基本上仍未起步。</w:t>
      </w:r>
    </w:p>
    <w:p w:rsidR="000463AF" w:rsidRPr="000463AF" w:rsidRDefault="000463AF" w:rsidP="000463AF">
      <w:pPr>
        <w:snapToGrid w:val="0"/>
        <w:spacing w:afterLines="30" w:after="93" w:line="312" w:lineRule="auto"/>
        <w:ind w:firstLineChars="200" w:firstLine="420"/>
        <w:rPr>
          <w:rFonts w:ascii="宋体" w:hAnsi="宋体" w:cs="楷体_GB2312"/>
          <w:bCs/>
          <w:szCs w:val="21"/>
        </w:rPr>
      </w:pPr>
      <w:r w:rsidRPr="000463AF">
        <w:rPr>
          <w:rFonts w:ascii="宋体" w:hAnsi="宋体" w:cs="楷体_GB2312" w:hint="eastAsia"/>
          <w:bCs/>
          <w:szCs w:val="21"/>
        </w:rPr>
        <w:t>目前，数字图像拼接技术已被广泛应用于军事和民用领域（虚拟现实、卫星遥感、视频监控等），受到国内外越来越多的关注。邵向鑫等提出了一种基于边缘扩展相位相关的图像拼接算法，可以简化图像拼接中的计算复杂度。张琳等提出一种全局拼接算法，该算法应用于航拍图像的拼接，可以有效地提高拼接效果。余宏生等对数字图像拼接以及融合方法及其研究进展做了全面的介绍。Szeliski R提出了加权平均法对图像进行融合，取得了较好的</w:t>
      </w:r>
      <w:r w:rsidRPr="000463AF">
        <w:rPr>
          <w:rFonts w:ascii="宋体" w:hAnsi="宋体" w:cs="楷体_GB2312" w:hint="eastAsia"/>
          <w:bCs/>
          <w:szCs w:val="21"/>
        </w:rPr>
        <w:lastRenderedPageBreak/>
        <w:t>效果。在对多幅图像的不同区域进行拼接时，需要涉及到图像分割、配准以及图像融合等方法，陈为龙等人针对多幅图像不同区域进行拼接的情况，提出了一种“基于膨胀的渐进渐出”图像融合算法，该算法在图像融合过程中结合形态学方法，大幅度提高了拼接图像的效果。</w:t>
      </w:r>
    </w:p>
    <w:p w:rsidR="009953BC" w:rsidRDefault="009953BC" w:rsidP="000463AF">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近</w:t>
      </w:r>
      <w:r w:rsidRPr="009953BC">
        <w:rPr>
          <w:rFonts w:ascii="宋体" w:hAnsi="宋体" w:cs="楷体_GB2312" w:hint="eastAsia"/>
          <w:bCs/>
          <w:szCs w:val="21"/>
        </w:rPr>
        <w:t>年来，人们提出了大量的信息融合模型，并不断对模型进行细化，以期更加符合实际应用</w:t>
      </w:r>
      <w:r>
        <w:rPr>
          <w:rFonts w:ascii="宋体" w:hAnsi="宋体" w:cs="楷体_GB2312" w:hint="eastAsia"/>
          <w:bCs/>
          <w:szCs w:val="21"/>
        </w:rPr>
        <w:t>。</w:t>
      </w:r>
      <w:r w:rsidRPr="009953BC">
        <w:rPr>
          <w:rFonts w:ascii="宋体" w:hAnsi="宋体" w:cs="楷体_GB2312" w:hint="eastAsia"/>
          <w:bCs/>
          <w:szCs w:val="21"/>
        </w:rPr>
        <w:t>其中，JDL(JointDirectorsofLaboratories)模型模型最受关注，2010年俄亥俄州立大学与Potomac Fusion公司共同建立了基于扩展后JDL模型的融合开发框架 (fusion exploitation framework, FEF), 用于测试软硬信息融合算法。为满足下一代感知系统需求, 美国已经开始进行信息获取与融合联合优化研究, 2010年资助项目信息收集和融合中的控制(control of information collectionand fusion, 2010)，2011年资助项目分布式数据融合中的信息值理论(value of information for distributed data fusion, 2011)等进行信息融合。</w:t>
      </w:r>
    </w:p>
    <w:p w:rsidR="000463AF" w:rsidRDefault="000463AF" w:rsidP="000463AF">
      <w:pPr>
        <w:snapToGrid w:val="0"/>
        <w:spacing w:afterLines="30" w:after="93" w:line="312" w:lineRule="auto"/>
        <w:ind w:firstLineChars="200" w:firstLine="420"/>
        <w:rPr>
          <w:rFonts w:ascii="宋体" w:hAnsi="宋体" w:cs="楷体_GB2312"/>
          <w:bCs/>
          <w:szCs w:val="21"/>
        </w:rPr>
      </w:pPr>
      <w:r w:rsidRPr="000463AF">
        <w:rPr>
          <w:rFonts w:ascii="宋体" w:hAnsi="宋体" w:cs="楷体_GB2312" w:hint="eastAsia"/>
          <w:bCs/>
          <w:szCs w:val="21"/>
        </w:rPr>
        <w:t>国内关于信息融合理论和技术的研究起步较晚。20世纪80年代初，人们开始从事多目标跟踪理论研究，到了80年代末才开始出现有关多源信息融合理论研究的报道。20世纪90年代初，这一领域在国内才逐渐形成高潮，并一直持续至今。20世纪90年代中期以来，信息融合在国内已发展成为多方关注的共性关键理论和技术，许多学者致力于信息融合领域的理论及应用研究，相继出现了一批多目标跟踪系统和有初步综合能力的多源信息融合系统。目前，新一代舰载、机载、弹载和各种CAISR系统正在向多源信息融合和系统综合集成、一体化方向发展，并随着时间的推移，预计将有更多的多源信息融合系统投入使用。</w:t>
      </w:r>
      <w:r w:rsidR="009953BC" w:rsidRPr="009953BC">
        <w:rPr>
          <w:rFonts w:ascii="宋体" w:hAnsi="宋体" w:cs="楷体_GB2312" w:hint="eastAsia"/>
          <w:bCs/>
          <w:szCs w:val="21"/>
        </w:rPr>
        <w:t>协方差交叉</w:t>
      </w:r>
      <w:r w:rsidR="009953BC">
        <w:rPr>
          <w:rFonts w:ascii="宋体" w:hAnsi="宋体" w:cs="楷体_GB2312" w:hint="eastAsia"/>
          <w:bCs/>
          <w:szCs w:val="21"/>
        </w:rPr>
        <w:t>(covariance intersection, CI)</w:t>
      </w:r>
      <w:r w:rsidR="009953BC" w:rsidRPr="009953BC">
        <w:rPr>
          <w:rFonts w:ascii="宋体" w:hAnsi="宋体" w:cs="楷体_GB2312" w:hint="eastAsia"/>
          <w:bCs/>
          <w:szCs w:val="21"/>
        </w:rPr>
        <w:t>融合方法是最常见的相关信息融合方法</w:t>
      </w:r>
      <w:r w:rsidR="009953BC">
        <w:rPr>
          <w:rFonts w:ascii="宋体" w:hAnsi="宋体" w:cs="楷体_GB2312" w:hint="eastAsia"/>
          <w:bCs/>
          <w:szCs w:val="21"/>
        </w:rPr>
        <w:t>，</w:t>
      </w:r>
      <w:r w:rsidR="009953BC" w:rsidRPr="009953BC">
        <w:rPr>
          <w:rFonts w:ascii="宋体" w:hAnsi="宋体" w:cs="楷体_GB2312" w:hint="eastAsia"/>
          <w:bCs/>
          <w:szCs w:val="21"/>
        </w:rPr>
        <w:t>它通过在逆协方差空间中寻找均值和方差的凸组合</w:t>
      </w:r>
      <w:r w:rsidR="009953BC">
        <w:rPr>
          <w:rFonts w:ascii="宋体" w:hAnsi="宋体" w:cs="楷体_GB2312" w:hint="eastAsia"/>
          <w:bCs/>
          <w:szCs w:val="21"/>
        </w:rPr>
        <w:t>，</w:t>
      </w:r>
      <w:r w:rsidR="009953BC" w:rsidRPr="009953BC">
        <w:rPr>
          <w:rFonts w:ascii="宋体" w:hAnsi="宋体" w:cs="楷体_GB2312" w:hint="eastAsia"/>
          <w:bCs/>
          <w:szCs w:val="21"/>
        </w:rPr>
        <w:t>可处理带未知互协方差系统的融合估计问题</w:t>
      </w:r>
      <w:r w:rsidR="009953BC">
        <w:rPr>
          <w:rFonts w:ascii="宋体" w:hAnsi="宋体" w:cs="楷体_GB2312" w:hint="eastAsia"/>
          <w:bCs/>
          <w:szCs w:val="21"/>
        </w:rPr>
        <w:t>。</w:t>
      </w:r>
      <w:r w:rsidR="009953BC" w:rsidRPr="009953BC">
        <w:rPr>
          <w:rFonts w:ascii="宋体" w:hAnsi="宋体" w:cs="楷体_GB2312" w:hint="eastAsia"/>
          <w:bCs/>
          <w:szCs w:val="21"/>
        </w:rPr>
        <w:t>由于CI确定的融合方差椭球比实际方差椭球大</w:t>
      </w:r>
      <w:r w:rsidR="009953BC">
        <w:rPr>
          <w:rFonts w:ascii="宋体" w:hAnsi="宋体" w:cs="楷体_GB2312" w:hint="eastAsia"/>
          <w:bCs/>
          <w:szCs w:val="21"/>
        </w:rPr>
        <w:t>，</w:t>
      </w:r>
      <w:r w:rsidR="009953BC" w:rsidRPr="009953BC">
        <w:rPr>
          <w:rFonts w:ascii="宋体" w:hAnsi="宋体" w:cs="楷体_GB2312" w:hint="eastAsia"/>
          <w:bCs/>
          <w:szCs w:val="21"/>
        </w:rPr>
        <w:t>因此估计结果过于保守</w:t>
      </w:r>
      <w:r w:rsidR="009953BC">
        <w:rPr>
          <w:rFonts w:ascii="宋体" w:hAnsi="宋体" w:cs="楷体_GB2312" w:hint="eastAsia"/>
          <w:bCs/>
          <w:szCs w:val="21"/>
        </w:rPr>
        <w:t>；</w:t>
      </w:r>
      <w:r w:rsidR="009953BC" w:rsidRPr="009953BC">
        <w:rPr>
          <w:rFonts w:ascii="宋体" w:hAnsi="宋体" w:cs="楷体_GB2312" w:hint="eastAsia"/>
          <w:bCs/>
          <w:szCs w:val="21"/>
        </w:rPr>
        <w:t>鉴于只能两两信源融合</w:t>
      </w:r>
      <w:r w:rsidR="009953BC">
        <w:rPr>
          <w:rFonts w:ascii="宋体" w:hAnsi="宋体" w:cs="楷体_GB2312" w:hint="eastAsia"/>
          <w:bCs/>
          <w:szCs w:val="21"/>
        </w:rPr>
        <w:t>，</w:t>
      </w:r>
      <w:r w:rsidR="009953BC" w:rsidRPr="009953BC">
        <w:rPr>
          <w:rFonts w:ascii="宋体" w:hAnsi="宋体" w:cs="楷体_GB2312" w:hint="eastAsia"/>
          <w:bCs/>
          <w:szCs w:val="21"/>
        </w:rPr>
        <w:t>当融合多信源时融合结果与融合顺序有关</w:t>
      </w:r>
      <w:r w:rsidR="009953BC">
        <w:rPr>
          <w:rFonts w:ascii="宋体" w:hAnsi="宋体" w:cs="楷体_GB2312" w:hint="eastAsia"/>
          <w:bCs/>
          <w:szCs w:val="21"/>
        </w:rPr>
        <w:t>，</w:t>
      </w:r>
      <w:r w:rsidR="009953BC" w:rsidRPr="009953BC">
        <w:rPr>
          <w:rFonts w:ascii="宋体" w:hAnsi="宋体" w:cs="楷体_GB2312" w:hint="eastAsia"/>
          <w:bCs/>
          <w:szCs w:val="21"/>
        </w:rPr>
        <w:t>难以扩展到除Kalman以外的融合框架</w:t>
      </w:r>
      <w:r w:rsidR="009953BC">
        <w:rPr>
          <w:rFonts w:ascii="宋体" w:hAnsi="宋体" w:cs="楷体_GB2312" w:hint="eastAsia"/>
          <w:bCs/>
          <w:szCs w:val="21"/>
        </w:rPr>
        <w:t>，</w:t>
      </w:r>
      <w:r w:rsidR="009953BC" w:rsidRPr="009953BC">
        <w:rPr>
          <w:rFonts w:ascii="宋体" w:hAnsi="宋体" w:cs="楷体_GB2312" w:hint="eastAsia"/>
          <w:bCs/>
          <w:szCs w:val="21"/>
        </w:rPr>
        <w:t>如PF。2012年周彦等人发现计算融合估值的方法存在问题</w:t>
      </w:r>
      <w:r w:rsidR="009953BC">
        <w:rPr>
          <w:rFonts w:ascii="宋体" w:hAnsi="宋体" w:cs="楷体_GB2312" w:hint="eastAsia"/>
          <w:bCs/>
          <w:szCs w:val="21"/>
        </w:rPr>
        <w:t>，</w:t>
      </w:r>
      <w:r w:rsidR="009953BC" w:rsidRPr="009953BC">
        <w:rPr>
          <w:rFonts w:ascii="宋体" w:hAnsi="宋体" w:cs="楷体_GB2312" w:hint="eastAsia"/>
          <w:bCs/>
          <w:szCs w:val="21"/>
        </w:rPr>
        <w:t>提出了内椭球逼近融合法。</w:t>
      </w:r>
    </w:p>
    <w:p w:rsidR="000463AF" w:rsidRDefault="000463AF" w:rsidP="000463AF">
      <w:pPr>
        <w:snapToGrid w:val="0"/>
        <w:spacing w:afterLines="30" w:after="93" w:line="312" w:lineRule="auto"/>
        <w:ind w:firstLineChars="200" w:firstLine="420"/>
        <w:rPr>
          <w:rFonts w:ascii="宋体" w:hAnsi="宋体" w:cs="楷体_GB2312"/>
          <w:bCs/>
          <w:szCs w:val="21"/>
        </w:rPr>
      </w:pPr>
      <w:r w:rsidRPr="000463AF">
        <w:rPr>
          <w:rFonts w:ascii="宋体" w:hAnsi="宋体" w:cs="楷体_GB2312" w:hint="eastAsia"/>
          <w:bCs/>
          <w:szCs w:val="21"/>
        </w:rPr>
        <w:t>近年来，信息融合理论被引入步态识别领域，成为最为活跃的研究方法之一。基于融合的方法克服了传统算法仅从单一途径获取特征的局限性，可有效提高算法识别率。现有的融合方法可进一步划分为多特征融合、多模态特征融合和多视角融合三类。其中，多特征融合中多采用整体特征和模型特征进行融合，整体特征反映的是目标的轮廓特点，粒度过粗；而基于模型的特征反映的是运动目标的局部动态特征，粒度又过细。柴艳妹等人在前两种特征的基础上融入了区域方差特征，整体特征、区域方差特征和模型特征从不同的粒度描述了运动目标的步态特征，分别利用特征级和决策级(包括加法规则和乘法规则)融合策略来提升识别算法的性能，具有良好的互补性。</w:t>
      </w:r>
    </w:p>
    <w:p w:rsidR="00613CDC" w:rsidRPr="005C6391" w:rsidRDefault="00616775" w:rsidP="00363086">
      <w:pPr>
        <w:rPr>
          <w:rFonts w:ascii="宋体" w:hAnsi="宋体" w:cs="楷体_GB2312"/>
          <w:bCs/>
          <w:szCs w:val="21"/>
        </w:rPr>
      </w:pPr>
      <w:r>
        <w:rPr>
          <w:rFonts w:ascii="宋体" w:hAnsi="宋体" w:cs="楷体_GB2312" w:hint="eastAsia"/>
          <w:bCs/>
          <w:szCs w:val="21"/>
        </w:rPr>
        <w:t>由于</w:t>
      </w:r>
      <w:r w:rsidRPr="00616775">
        <w:rPr>
          <w:rFonts w:ascii="宋体" w:hAnsi="宋体" w:cs="楷体_GB2312" w:hint="eastAsia"/>
          <w:bCs/>
          <w:szCs w:val="21"/>
        </w:rPr>
        <w:t>目前尚没有统一的数学工具与方法</w:t>
      </w:r>
      <w:r>
        <w:rPr>
          <w:rFonts w:ascii="宋体" w:hAnsi="宋体" w:cs="楷体_GB2312" w:hint="eastAsia"/>
          <w:bCs/>
          <w:szCs w:val="21"/>
        </w:rPr>
        <w:t>，因此</w:t>
      </w:r>
      <w:r w:rsidRPr="00616775">
        <w:rPr>
          <w:rFonts w:ascii="宋体" w:hAnsi="宋体" w:cs="楷体_GB2312" w:hint="eastAsia"/>
          <w:bCs/>
          <w:szCs w:val="21"/>
        </w:rPr>
        <w:t>对于异类传感信息的融合面临很多困难。对于异类传感信息融合问题在数据级的融合存在本质困难，而决策级的融合损失更多的有用信息，在特征级别上的融合比数据级融合更现实比决策级融合结果更可信，是解决异类传感信息融合比较好的方法。韩崇昭教授提出异类信息融合的基本思路，他认为多源异类信息融合的重点是多源异类信息特征空间的描述、特征提取与异类特征的同化，从而达到非结构化信息互补集成的目的。</w:t>
      </w:r>
      <w:r w:rsidR="005C6391" w:rsidRPr="005C6391">
        <w:rPr>
          <w:rFonts w:ascii="宋体" w:hAnsi="宋体" w:cs="楷体_GB2312" w:hint="eastAsia"/>
          <w:bCs/>
          <w:szCs w:val="21"/>
        </w:rPr>
        <w:t>针对运动提取算法常将运动阴影错误检测为前景目标的问题，提出了一种基于多源信息融合的运动阴影检测算法并运用于交通监控系统中。针对地面防天组网，利用多源数据融合的理论，解决时空配准和数据关联问题。在异构信息融合理论研究方面，其</w:t>
      </w:r>
      <w:r w:rsidR="005C6391" w:rsidRPr="005C6391">
        <w:rPr>
          <w:rFonts w:ascii="宋体" w:hAnsi="宋体" w:cs="楷体_GB2312" w:hint="eastAsia"/>
          <w:bCs/>
          <w:szCs w:val="21"/>
        </w:rPr>
        <w:lastRenderedPageBreak/>
        <w:t>领导的学术团队发展了仿响尾蛇异构信息融合的新机制，利用随机集理论，建立了基于随机集的“条件证据理论”。</w:t>
      </w:r>
    </w:p>
    <w:p w:rsidR="00051FE1" w:rsidRPr="00051FE1" w:rsidRDefault="00051FE1" w:rsidP="00051FE1">
      <w:pPr>
        <w:snapToGrid w:val="0"/>
        <w:spacing w:afterLines="30" w:after="93" w:line="312" w:lineRule="auto"/>
        <w:ind w:firstLineChars="200" w:firstLine="420"/>
        <w:rPr>
          <w:rFonts w:ascii="宋体" w:hAnsi="宋体" w:cs="楷体_GB2312"/>
          <w:bCs/>
          <w:szCs w:val="21"/>
        </w:rPr>
      </w:pPr>
      <w:r w:rsidRPr="00051FE1">
        <w:rPr>
          <w:rFonts w:ascii="宋体" w:hAnsi="宋体" w:cs="楷体_GB2312" w:hint="eastAsia"/>
          <w:bCs/>
          <w:szCs w:val="21"/>
        </w:rPr>
        <w:t>国际互联网的迅速发展使得人工智能（Artificial Intelligence）的开发研究由之前的个体人工智能转换为网络环境下的分布式人工智能，Hopfield多层神经网络模型的提出，使人工神经网络研究与应用再度出现了欣欣向荣的景象。</w:t>
      </w:r>
    </w:p>
    <w:p w:rsidR="00051FE1" w:rsidRPr="00051FE1" w:rsidRDefault="00051FE1" w:rsidP="00051FE1">
      <w:pPr>
        <w:snapToGrid w:val="0"/>
        <w:spacing w:afterLines="30" w:after="93" w:line="312" w:lineRule="auto"/>
        <w:ind w:firstLineChars="200" w:firstLine="420"/>
        <w:rPr>
          <w:rFonts w:ascii="宋体" w:hAnsi="宋体" w:cs="楷体_GB2312"/>
          <w:bCs/>
          <w:szCs w:val="21"/>
        </w:rPr>
      </w:pPr>
      <w:r w:rsidRPr="00051FE1">
        <w:rPr>
          <w:rFonts w:ascii="宋体" w:hAnsi="宋体" w:cs="楷体_GB2312" w:hint="eastAsia"/>
          <w:bCs/>
          <w:szCs w:val="21"/>
        </w:rPr>
        <w:t>人工智能应用于机器视觉、指纹识别、人脸识别、视网膜识别、虹膜识别、专家系统、智能搜索等，虽然种类较多，但目前人工智能都属于弱人工智能，暂时只能按指定程序对机器进行指挥下达命令，并不具备人类的意识与行为。而强人工智能要求程序有自己的思维，能够理解外部事物并自发做出决策甚至行动，其表现就像“人”一样，甚至更杰出、更可靠。人工智能技术正在向大型分布式人工智能及多专家协同系统、并行推理、多种专家系统开发工具，以及大型分布式人工智能开发环境和分布式环境下的多智能体协同系统等方向发展。</w:t>
      </w:r>
    </w:p>
    <w:p w:rsidR="00051FE1" w:rsidRPr="00051FE1" w:rsidRDefault="00051FE1" w:rsidP="00051FE1">
      <w:pPr>
        <w:snapToGrid w:val="0"/>
        <w:spacing w:afterLines="30" w:after="93" w:line="312" w:lineRule="auto"/>
        <w:ind w:firstLineChars="200" w:firstLine="420"/>
        <w:rPr>
          <w:rFonts w:ascii="宋体" w:hAnsi="宋体" w:cs="楷体_GB2312"/>
          <w:bCs/>
          <w:szCs w:val="21"/>
        </w:rPr>
      </w:pPr>
      <w:r w:rsidRPr="00051FE1">
        <w:rPr>
          <w:rFonts w:ascii="宋体" w:hAnsi="宋体" w:cs="楷体_GB2312" w:hint="eastAsia"/>
          <w:bCs/>
          <w:szCs w:val="21"/>
        </w:rPr>
        <w:t>21世纪以来，大数据、云计算等信息技术给人工智能发展带来了新机遇。国外尤其是发达国家政府高度重视人工智能相关技术与产业的发展。美国政府在2013年将22亿美元的国家预算投入到了先进制造业，投入方向之一便是“国家机器人计划”，在随后的国情咨文中，美国总统奥巴马特别提到为人脑绘图的计划，宣布投入30亿美元在10年内绘制出“人类大脑图谱”，以了解人脑的运行机理。欧盟委员会也在2013年初宣布，石墨烯和人脑工程两大科技入选“未来新兴旗舰技术项目”，并为此设立专项研发计划，每项计划将在未来10年内分别获得10亿欧元的经费。日本政府从2016年开始执行的“第五期科学技术基本计划”中，将“超智能社会”列为重点目标，期待通过提升大学及公共研究机构的研究能力，促进开发物联网及人工智能系统。韩国政府于2016年3月宣布将在智能信息产业领域研发、扩充研究人力、建设数据存储设施、培育产业生态等方面进行投入，在未来5年直接投资1万亿韩元（约合55.6亿元人民币）。</w:t>
      </w:r>
    </w:p>
    <w:p w:rsidR="00051FE1" w:rsidRPr="00051FE1" w:rsidRDefault="00051FE1" w:rsidP="00051FE1">
      <w:pPr>
        <w:snapToGrid w:val="0"/>
        <w:spacing w:afterLines="30" w:after="93" w:line="312" w:lineRule="auto"/>
        <w:ind w:firstLineChars="200" w:firstLine="420"/>
        <w:rPr>
          <w:rFonts w:ascii="宋体" w:hAnsi="宋体" w:cs="楷体_GB2312"/>
          <w:bCs/>
          <w:szCs w:val="21"/>
        </w:rPr>
      </w:pPr>
      <w:r w:rsidRPr="00051FE1">
        <w:rPr>
          <w:rFonts w:ascii="宋体" w:hAnsi="宋体" w:cs="楷体_GB2312" w:hint="eastAsia"/>
          <w:bCs/>
          <w:szCs w:val="21"/>
        </w:rPr>
        <w:t>2012年，Krizhevsky 等提 出 的Alex Net 在大型图像数据库 Image Net的图像分类竞赛中以准确度超越第二名 11% 的巨大优势夺得了冠军，使得卷积神经网络成为了学术界的焦点。Alex Net 之后，不断有新的卷积神经网络模型被提出，比如牛津大学的 VGG( Visual GeometryGroup)、Google 的 Goog Le Net、微软的 Res Net等，这些网络刷新了Alex Net 在 Image Net 上创造的纪录。此外，卷积神经网络不断与一些传统算法相融合，加上迁移学习方法的引入，使得卷积神经网络的应用领域获得了快速的扩展，典型的应用有：将卷积神经网络与递归神经网络（RecurrentNeural Network，RNN）结合用于图像的摘要生成以及图像内容的问答；通过迁移学习的卷积神经网络在小样本图像识别数据库上取得了大幅度准确度提升；面向视频的3D卷积神经网络行为识别模型。</w:t>
      </w:r>
    </w:p>
    <w:p w:rsidR="00051FE1" w:rsidRPr="00051FE1" w:rsidRDefault="00051FE1" w:rsidP="00051FE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在国内，</w:t>
      </w:r>
      <w:r w:rsidRPr="00051FE1">
        <w:rPr>
          <w:rFonts w:ascii="宋体" w:hAnsi="宋体" w:cs="楷体_GB2312" w:hint="eastAsia"/>
          <w:bCs/>
          <w:szCs w:val="21"/>
        </w:rPr>
        <w:t>人工智能研究起步较晚，研究水平与发达国家存在明显差距，但已引起国内专家学者的广泛关注。2016年5月，国家发改委、科技部、工业和信息化部、中央网信办在《“互联网＋”人工智能三年行动实施方案》提出，到2018年，初步建成基础坚实、创新活跃开放协作、绿色安全的人工智能产业生态，形成千亿级的人工智能市场应用规模。从企业层面来看，随着互联网技术瓶颈的凸显，将业界的视线聚焦到人工智能产业以寻求突破，但总体上国内人工智能产业还处于野蛮生长的初期阶段。虽然我国人工智能产业发展较晚，但发展势头良好，享有文字识别、语音识别、中文信息处理、智能监控、生物特征识别、工业</w:t>
      </w:r>
      <w:r w:rsidRPr="00051FE1">
        <w:rPr>
          <w:rFonts w:ascii="宋体" w:hAnsi="宋体" w:cs="楷体_GB2312" w:hint="eastAsia"/>
          <w:bCs/>
          <w:szCs w:val="21"/>
        </w:rPr>
        <w:lastRenderedPageBreak/>
        <w:t>机器人、服务机器人等技术领域的自主知识产权，并已广泛应用于实践中。国内创业新贵如FACE++、小i机器人、科大讯飞、格灵深瞳等企业视觉、语音识别技术处于国际领先水平；以百度为首的IT巨头依托现有海量数据资源和强大数据处理能力，加大深度学习等核心算法和其它人工智能技术的研究力度，企图开拓人工智能应用市场；以小米、格力为首的传统制造业龙头企业加快人工智能技术研发和引进，力争实现从制造到“智造”的转变。</w:t>
      </w:r>
    </w:p>
    <w:p w:rsidR="00051FE1" w:rsidRPr="00212452" w:rsidRDefault="00051FE1" w:rsidP="00051FE1">
      <w:pPr>
        <w:snapToGrid w:val="0"/>
        <w:spacing w:afterLines="30" w:after="93" w:line="312" w:lineRule="auto"/>
        <w:ind w:firstLineChars="200" w:firstLine="420"/>
        <w:rPr>
          <w:rFonts w:ascii="宋体" w:hAnsi="宋体" w:cs="楷体_GB2312"/>
          <w:bCs/>
          <w:szCs w:val="21"/>
        </w:rPr>
      </w:pPr>
      <w:r w:rsidRPr="00051FE1">
        <w:rPr>
          <w:rFonts w:ascii="宋体" w:hAnsi="宋体" w:cs="楷体_GB2312" w:hint="eastAsia"/>
          <w:bCs/>
          <w:szCs w:val="21"/>
        </w:rPr>
        <w:t>目前为止，人工智能的研究依然还处于初级阶段，距离最终的目标还有很长的路要走．深度学习方法取得了巨大的进展，但是没有坚实的理论基础，无法实现对系统和性能的透彻理解和预测．还有很多的问题摆在我们面前，如迁移学习、小样本学习、增强学习等，这些都是人工智能研究急需解决的问题．虽然人工智能在很多方面已经赶超人类，但是本质上离真正的智能还是有很大的距离，这也是我们进一步期待和努力的方向。</w:t>
      </w:r>
    </w:p>
    <w:p w:rsidR="000F6D4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3</w:t>
      </w:r>
      <w:r>
        <w:rPr>
          <w:rFonts w:eastAsia="楷体_GB2312" w:cs="楷体_GB2312" w:hint="eastAsia"/>
          <w:b/>
          <w:bCs/>
          <w:sz w:val="28"/>
          <w:szCs w:val="28"/>
        </w:rPr>
        <w:t>）</w:t>
      </w:r>
      <w:r w:rsidR="000F6D42" w:rsidRPr="00212452">
        <w:rPr>
          <w:rFonts w:eastAsia="楷体_GB2312" w:cs="楷体_GB2312" w:hint="eastAsia"/>
          <w:b/>
          <w:bCs/>
          <w:sz w:val="28"/>
          <w:szCs w:val="28"/>
        </w:rPr>
        <w:t>研究现状存在的问题和本项目的研究设想</w:t>
      </w:r>
    </w:p>
    <w:p w:rsidR="00475254" w:rsidRPr="00475254" w:rsidRDefault="00475254" w:rsidP="00475254">
      <w:pPr>
        <w:snapToGrid w:val="0"/>
        <w:spacing w:afterLines="30" w:after="93" w:line="312" w:lineRule="auto"/>
        <w:ind w:firstLineChars="200" w:firstLine="420"/>
        <w:rPr>
          <w:rFonts w:ascii="宋体" w:hAnsi="宋体" w:cs="楷体_GB2312"/>
          <w:bCs/>
          <w:szCs w:val="21"/>
        </w:rPr>
      </w:pPr>
    </w:p>
    <w:p w:rsidR="000F6D42" w:rsidRPr="0021765D" w:rsidRDefault="000F6D42" w:rsidP="0021765D">
      <w:pPr>
        <w:snapToGrid w:val="0"/>
        <w:spacing w:afterLines="50" w:after="156" w:line="440" w:lineRule="exact"/>
        <w:rPr>
          <w:rFonts w:eastAsia="楷体_GB2312" w:cs="楷体_GB2312"/>
          <w:b/>
          <w:bCs/>
          <w:sz w:val="24"/>
          <w:szCs w:val="28"/>
        </w:rPr>
      </w:pPr>
      <w:r w:rsidRPr="0021765D">
        <w:rPr>
          <w:rFonts w:eastAsia="楷体_GB2312" w:cs="楷体_GB2312" w:hint="eastAsia"/>
          <w:b/>
          <w:bCs/>
          <w:sz w:val="24"/>
          <w:szCs w:val="28"/>
        </w:rPr>
        <w:t>参考文献：</w:t>
      </w:r>
    </w:p>
    <w:p w:rsidR="00616775" w:rsidRDefault="00033FE2" w:rsidP="00051FE1">
      <w:pPr>
        <w:numPr>
          <w:ilvl w:val="0"/>
          <w:numId w:val="2"/>
        </w:numPr>
      </w:pPr>
      <w:r>
        <w:rPr>
          <w:rFonts w:hint="eastAsia"/>
        </w:rPr>
        <w:t>尚朝轩</w:t>
      </w:r>
      <w:r>
        <w:t>,</w:t>
      </w:r>
      <w:r>
        <w:t>王品</w:t>
      </w:r>
      <w:r>
        <w:t>,</w:t>
      </w:r>
      <w:r>
        <w:t>韩壮志</w:t>
      </w:r>
      <w:r>
        <w:t>,&amp;</w:t>
      </w:r>
      <w:r>
        <w:t>彭刚</w:t>
      </w:r>
      <w:r>
        <w:t>.(2016).</w:t>
      </w:r>
      <w:r>
        <w:t>基于类决策树分类的特征层融合识别算法</w:t>
      </w:r>
      <w:r>
        <w:t>.</w:t>
      </w:r>
      <w:r>
        <w:t>控制与决策</w:t>
      </w:r>
      <w:r>
        <w:t>,31(6),1009-1014.</w:t>
      </w:r>
    </w:p>
    <w:p w:rsidR="00616775" w:rsidRDefault="00616775" w:rsidP="00051FE1">
      <w:pPr>
        <w:numPr>
          <w:ilvl w:val="0"/>
          <w:numId w:val="2"/>
        </w:numPr>
      </w:pPr>
      <w:r>
        <w:rPr>
          <w:rFonts w:hint="eastAsia"/>
        </w:rPr>
        <w:t>陈为龙</w:t>
      </w:r>
      <w:r>
        <w:rPr>
          <w:rFonts w:hint="eastAsia"/>
        </w:rPr>
        <w:t xml:space="preserve">, &amp; </w:t>
      </w:r>
      <w:r>
        <w:rPr>
          <w:rFonts w:hint="eastAsia"/>
        </w:rPr>
        <w:t>郭黎</w:t>
      </w:r>
      <w:r>
        <w:rPr>
          <w:rFonts w:hint="eastAsia"/>
        </w:rPr>
        <w:t xml:space="preserve">. (2014). </w:t>
      </w:r>
      <w:r>
        <w:rPr>
          <w:rFonts w:hint="eastAsia"/>
        </w:rPr>
        <w:t>一种基于膨胀的渐进渐出图像融合算法</w:t>
      </w:r>
      <w:r>
        <w:rPr>
          <w:rFonts w:hint="eastAsia"/>
        </w:rPr>
        <w:t xml:space="preserve">. </w:t>
      </w:r>
      <w:r>
        <w:rPr>
          <w:rFonts w:hint="eastAsia"/>
        </w:rPr>
        <w:t>计算机工程与科学</w:t>
      </w:r>
      <w:r>
        <w:rPr>
          <w:rFonts w:hint="eastAsia"/>
        </w:rPr>
        <w:t>, 36(7), 1347-1351.</w:t>
      </w:r>
    </w:p>
    <w:p w:rsidR="009953BC" w:rsidRDefault="009953BC" w:rsidP="009953BC">
      <w:pPr>
        <w:numPr>
          <w:ilvl w:val="0"/>
          <w:numId w:val="2"/>
        </w:numPr>
      </w:pPr>
      <w:r w:rsidRPr="00616775">
        <w:rPr>
          <w:rFonts w:hint="eastAsia"/>
        </w:rPr>
        <w:t>倪国强</w:t>
      </w:r>
      <w:r w:rsidRPr="00616775">
        <w:rPr>
          <w:rFonts w:hint="eastAsia"/>
        </w:rPr>
        <w:t xml:space="preserve">. (2004). </w:t>
      </w:r>
      <w:r w:rsidRPr="00616775">
        <w:rPr>
          <w:rFonts w:hint="eastAsia"/>
        </w:rPr>
        <w:t>图像融合技术及其新进展</w:t>
      </w:r>
      <w:r w:rsidRPr="00616775">
        <w:rPr>
          <w:rFonts w:hint="eastAsia"/>
        </w:rPr>
        <w:t xml:space="preserve">. </w:t>
      </w:r>
      <w:r w:rsidRPr="00616775">
        <w:rPr>
          <w:rFonts w:hint="eastAsia"/>
        </w:rPr>
        <w:t>全国数字成像技术及相关材料发展与应用学术研讨会</w:t>
      </w:r>
      <w:r w:rsidRPr="00616775">
        <w:rPr>
          <w:rFonts w:hint="eastAsia"/>
        </w:rPr>
        <w:t>.</w:t>
      </w:r>
    </w:p>
    <w:p w:rsidR="009953BC" w:rsidRDefault="009953BC" w:rsidP="009953BC">
      <w:pPr>
        <w:numPr>
          <w:ilvl w:val="0"/>
          <w:numId w:val="2"/>
        </w:numPr>
      </w:pPr>
      <w:r>
        <w:rPr>
          <w:rFonts w:hint="eastAsia"/>
        </w:rPr>
        <w:t>孙晔</w:t>
      </w:r>
      <w:r>
        <w:rPr>
          <w:rFonts w:hint="eastAsia"/>
        </w:rPr>
        <w:t xml:space="preserve">, &amp; </w:t>
      </w:r>
      <w:r>
        <w:rPr>
          <w:rFonts w:hint="eastAsia"/>
        </w:rPr>
        <w:t>吴飞扬</w:t>
      </w:r>
      <w:r>
        <w:rPr>
          <w:rFonts w:hint="eastAsia"/>
        </w:rPr>
        <w:t xml:space="preserve">. (2013). </w:t>
      </w:r>
      <w:r>
        <w:rPr>
          <w:rFonts w:hint="eastAsia"/>
        </w:rPr>
        <w:t>人工智能的研究现状及发展趋势</w:t>
      </w:r>
      <w:r>
        <w:rPr>
          <w:rFonts w:hint="eastAsia"/>
        </w:rPr>
        <w:t xml:space="preserve">. </w:t>
      </w:r>
      <w:r>
        <w:rPr>
          <w:rFonts w:hint="eastAsia"/>
        </w:rPr>
        <w:t>价值工程</w:t>
      </w:r>
      <w:r>
        <w:rPr>
          <w:rFonts w:hint="eastAsia"/>
        </w:rPr>
        <w:t>(28), 5-7.</w:t>
      </w:r>
    </w:p>
    <w:p w:rsidR="009953BC" w:rsidRDefault="009953BC" w:rsidP="009953BC">
      <w:pPr>
        <w:numPr>
          <w:ilvl w:val="0"/>
          <w:numId w:val="2"/>
        </w:numPr>
      </w:pPr>
      <w:r>
        <w:rPr>
          <w:rFonts w:hint="eastAsia"/>
        </w:rPr>
        <w:t>徐勇</w:t>
      </w:r>
      <w:r>
        <w:rPr>
          <w:rFonts w:hint="eastAsia"/>
        </w:rPr>
        <w:t xml:space="preserve">. (2016). </w:t>
      </w:r>
      <w:r>
        <w:rPr>
          <w:rFonts w:hint="eastAsia"/>
        </w:rPr>
        <w:t>关于人工智能发展方向的思考</w:t>
      </w:r>
      <w:r>
        <w:rPr>
          <w:rFonts w:hint="eastAsia"/>
        </w:rPr>
        <w:t xml:space="preserve">. </w:t>
      </w:r>
      <w:r>
        <w:rPr>
          <w:rFonts w:hint="eastAsia"/>
        </w:rPr>
        <w:t>科技创新与应用</w:t>
      </w:r>
      <w:r>
        <w:rPr>
          <w:rFonts w:hint="eastAsia"/>
        </w:rPr>
        <w:t>(3), 4-4.</w:t>
      </w:r>
    </w:p>
    <w:p w:rsidR="009953BC" w:rsidRDefault="009953BC" w:rsidP="009953BC">
      <w:pPr>
        <w:numPr>
          <w:ilvl w:val="0"/>
          <w:numId w:val="2"/>
        </w:numPr>
      </w:pPr>
      <w:r>
        <w:rPr>
          <w:rFonts w:hint="eastAsia"/>
        </w:rPr>
        <w:t>朱祝武</w:t>
      </w:r>
      <w:r>
        <w:rPr>
          <w:rFonts w:hint="eastAsia"/>
        </w:rPr>
        <w:t xml:space="preserve">. (2011). </w:t>
      </w:r>
      <w:r>
        <w:rPr>
          <w:rFonts w:hint="eastAsia"/>
        </w:rPr>
        <w:t>人工智能发展综述</w:t>
      </w:r>
      <w:r>
        <w:rPr>
          <w:rFonts w:hint="eastAsia"/>
        </w:rPr>
        <w:t xml:space="preserve">. </w:t>
      </w:r>
      <w:r>
        <w:rPr>
          <w:rFonts w:hint="eastAsia"/>
        </w:rPr>
        <w:t>中国西部科技</w:t>
      </w:r>
      <w:r>
        <w:rPr>
          <w:rFonts w:hint="eastAsia"/>
        </w:rPr>
        <w:t>, 10(17), 8-10.</w:t>
      </w:r>
    </w:p>
    <w:p w:rsidR="009953BC" w:rsidRDefault="009953BC" w:rsidP="009953BC">
      <w:pPr>
        <w:numPr>
          <w:ilvl w:val="0"/>
          <w:numId w:val="2"/>
        </w:numPr>
      </w:pPr>
      <w:r>
        <w:rPr>
          <w:rFonts w:hint="eastAsia"/>
        </w:rPr>
        <w:t>朱巍</w:t>
      </w:r>
      <w:r>
        <w:rPr>
          <w:rFonts w:hint="eastAsia"/>
        </w:rPr>
        <w:t>,</w:t>
      </w:r>
      <w:r>
        <w:rPr>
          <w:rFonts w:hint="eastAsia"/>
        </w:rPr>
        <w:t>陈慧慧</w:t>
      </w:r>
      <w:r>
        <w:rPr>
          <w:rFonts w:hint="eastAsia"/>
        </w:rPr>
        <w:t>,</w:t>
      </w:r>
      <w:r>
        <w:rPr>
          <w:rFonts w:hint="eastAsia"/>
        </w:rPr>
        <w:t>田思媛</w:t>
      </w:r>
      <w:r>
        <w:rPr>
          <w:rFonts w:hint="eastAsia"/>
        </w:rPr>
        <w:t>,</w:t>
      </w:r>
      <w:r>
        <w:rPr>
          <w:rFonts w:hint="eastAsia"/>
        </w:rPr>
        <w:t>王红武</w:t>
      </w:r>
      <w:r>
        <w:rPr>
          <w:rFonts w:hint="eastAsia"/>
        </w:rPr>
        <w:t xml:space="preserve">.(2016). </w:t>
      </w:r>
      <w:r>
        <w:rPr>
          <w:rFonts w:hint="eastAsia"/>
        </w:rPr>
        <w:t>人工智能：从科学梦到新蓝海———人工智能产业发展分析及对策</w:t>
      </w:r>
      <w:r>
        <w:rPr>
          <w:rFonts w:hint="eastAsia"/>
        </w:rPr>
        <w:t>,33(21),6-8.</w:t>
      </w:r>
    </w:p>
    <w:p w:rsidR="009953BC" w:rsidRDefault="009953BC" w:rsidP="009953BC">
      <w:pPr>
        <w:numPr>
          <w:ilvl w:val="0"/>
          <w:numId w:val="2"/>
        </w:numPr>
      </w:pPr>
      <w:r>
        <w:rPr>
          <w:rFonts w:hint="eastAsia"/>
        </w:rPr>
        <w:t>李彦冬</w:t>
      </w:r>
      <w:r>
        <w:rPr>
          <w:rFonts w:hint="eastAsia"/>
        </w:rPr>
        <w:t xml:space="preserve">, </w:t>
      </w:r>
      <w:r>
        <w:rPr>
          <w:rFonts w:hint="eastAsia"/>
        </w:rPr>
        <w:t>郝宗波</w:t>
      </w:r>
      <w:r>
        <w:rPr>
          <w:rFonts w:hint="eastAsia"/>
        </w:rPr>
        <w:t xml:space="preserve">, &amp; </w:t>
      </w:r>
      <w:r>
        <w:rPr>
          <w:rFonts w:hint="eastAsia"/>
        </w:rPr>
        <w:t>雷航</w:t>
      </w:r>
      <w:r>
        <w:rPr>
          <w:rFonts w:hint="eastAsia"/>
        </w:rPr>
        <w:t xml:space="preserve">. (2016). </w:t>
      </w:r>
      <w:r>
        <w:rPr>
          <w:rFonts w:hint="eastAsia"/>
        </w:rPr>
        <w:t>卷积神经网络研究综述</w:t>
      </w:r>
      <w:r>
        <w:rPr>
          <w:rFonts w:hint="eastAsia"/>
        </w:rPr>
        <w:t xml:space="preserve">. </w:t>
      </w:r>
      <w:r>
        <w:rPr>
          <w:rFonts w:hint="eastAsia"/>
        </w:rPr>
        <w:t>计算机应用</w:t>
      </w:r>
      <w:r>
        <w:rPr>
          <w:rFonts w:hint="eastAsia"/>
        </w:rPr>
        <w:t>,36(9), 2508-2515.</w:t>
      </w:r>
    </w:p>
    <w:p w:rsidR="009953BC" w:rsidRDefault="009953BC" w:rsidP="009953BC">
      <w:pPr>
        <w:numPr>
          <w:ilvl w:val="0"/>
          <w:numId w:val="2"/>
        </w:numPr>
      </w:pPr>
      <w:r>
        <w:rPr>
          <w:rFonts w:hint="eastAsia"/>
        </w:rPr>
        <w:t>俞祝良</w:t>
      </w:r>
      <w:r>
        <w:rPr>
          <w:rFonts w:hint="eastAsia"/>
        </w:rPr>
        <w:t xml:space="preserve">. (2017). </w:t>
      </w:r>
      <w:r>
        <w:rPr>
          <w:rFonts w:hint="eastAsia"/>
        </w:rPr>
        <w:t>人工智能技术发展概述</w:t>
      </w:r>
      <w:r>
        <w:rPr>
          <w:rFonts w:hint="eastAsia"/>
        </w:rPr>
        <w:t xml:space="preserve">. </w:t>
      </w:r>
      <w:r>
        <w:rPr>
          <w:rFonts w:hint="eastAsia"/>
        </w:rPr>
        <w:t>南京信息工程大学学报</w:t>
      </w:r>
      <w:r>
        <w:rPr>
          <w:rFonts w:hint="eastAsia"/>
        </w:rPr>
        <w:t>, 9(3), 297-304.</w:t>
      </w:r>
    </w:p>
    <w:p w:rsidR="009953BC" w:rsidRDefault="009953BC" w:rsidP="009953BC">
      <w:pPr>
        <w:numPr>
          <w:ilvl w:val="0"/>
          <w:numId w:val="2"/>
        </w:numPr>
      </w:pPr>
      <w:r>
        <w:rPr>
          <w:rFonts w:hint="eastAsia"/>
        </w:rPr>
        <w:t>贺倩</w:t>
      </w:r>
      <w:r>
        <w:rPr>
          <w:rFonts w:hint="eastAsia"/>
        </w:rPr>
        <w:t xml:space="preserve">. (2016). </w:t>
      </w:r>
      <w:r>
        <w:rPr>
          <w:rFonts w:hint="eastAsia"/>
        </w:rPr>
        <w:t>人工智能技术发展研究</w:t>
      </w:r>
      <w:r>
        <w:rPr>
          <w:rFonts w:hint="eastAsia"/>
        </w:rPr>
        <w:t xml:space="preserve">. </w:t>
      </w:r>
      <w:r>
        <w:rPr>
          <w:rFonts w:hint="eastAsia"/>
        </w:rPr>
        <w:t>现代电信科技</w:t>
      </w:r>
      <w:r>
        <w:rPr>
          <w:rFonts w:hint="eastAsia"/>
        </w:rPr>
        <w:t>, 46(2), 18-21.</w:t>
      </w:r>
    </w:p>
    <w:p w:rsidR="009953BC" w:rsidRDefault="009953BC" w:rsidP="009953BC">
      <w:pPr>
        <w:numPr>
          <w:ilvl w:val="0"/>
          <w:numId w:val="2"/>
        </w:numPr>
      </w:pPr>
      <w:r>
        <w:rPr>
          <w:rFonts w:hint="eastAsia"/>
        </w:rPr>
        <w:t>周彦</w:t>
      </w:r>
      <w:r>
        <w:rPr>
          <w:rFonts w:hint="eastAsia"/>
        </w:rPr>
        <w:t xml:space="preserve">, </w:t>
      </w:r>
      <w:r>
        <w:rPr>
          <w:rFonts w:hint="eastAsia"/>
        </w:rPr>
        <w:t>李建勋</w:t>
      </w:r>
      <w:r>
        <w:rPr>
          <w:rFonts w:hint="eastAsia"/>
        </w:rPr>
        <w:t xml:space="preserve">, &amp; </w:t>
      </w:r>
      <w:r>
        <w:rPr>
          <w:rFonts w:hint="eastAsia"/>
        </w:rPr>
        <w:t>王冬丽</w:t>
      </w:r>
      <w:r>
        <w:rPr>
          <w:rFonts w:hint="eastAsia"/>
        </w:rPr>
        <w:t xml:space="preserve">. (2012). </w:t>
      </w:r>
      <w:r>
        <w:rPr>
          <w:rFonts w:hint="eastAsia"/>
        </w:rPr>
        <w:t>传感器网络中鲁棒状态信息融合抗差卡尔曼滤波器</w:t>
      </w:r>
      <w:r>
        <w:rPr>
          <w:rFonts w:hint="eastAsia"/>
        </w:rPr>
        <w:t xml:space="preserve">. </w:t>
      </w:r>
      <w:r>
        <w:rPr>
          <w:rFonts w:hint="eastAsia"/>
        </w:rPr>
        <w:t>控制理论与应用</w:t>
      </w:r>
      <w:r>
        <w:rPr>
          <w:rFonts w:hint="eastAsia"/>
        </w:rPr>
        <w:t>, 29(3), 000291-297.</w:t>
      </w:r>
    </w:p>
    <w:p w:rsidR="00616775" w:rsidRDefault="00616775" w:rsidP="00616775">
      <w:pPr>
        <w:numPr>
          <w:ilvl w:val="0"/>
          <w:numId w:val="2"/>
        </w:numPr>
      </w:pPr>
      <w:r>
        <w:t>Shao, X. X., Guo, S. X., &amp; Wang, L. (2010). Image mosaic algorithm based on extended phase correlation of edge. Journal of Jilin University,28(01).</w:t>
      </w:r>
    </w:p>
    <w:p w:rsidR="00616775" w:rsidRDefault="00616775" w:rsidP="00616775">
      <w:pPr>
        <w:numPr>
          <w:ilvl w:val="0"/>
          <w:numId w:val="2"/>
        </w:numPr>
      </w:pPr>
      <w:r>
        <w:t>Zhang, L., &amp; Chu, L. X. (2012). Aerial image mosaic algorithms research based on global mosaic. Computer Simulation, 29(4), 282-279.</w:t>
      </w:r>
    </w:p>
    <w:p w:rsidR="00616775" w:rsidRDefault="00616775" w:rsidP="00616775">
      <w:pPr>
        <w:numPr>
          <w:ilvl w:val="0"/>
          <w:numId w:val="2"/>
        </w:numPr>
      </w:pPr>
      <w:r>
        <w:t>Hong-Sheng, Y. U., &amp; Jin, W. Q. (2009). Evolvement of research on digital image mosaics methods. Infrared Technology, 31(6), 348-353.</w:t>
      </w:r>
    </w:p>
    <w:p w:rsidR="000C4DC1" w:rsidRDefault="00616775" w:rsidP="00616775">
      <w:pPr>
        <w:numPr>
          <w:ilvl w:val="0"/>
          <w:numId w:val="2"/>
        </w:numPr>
      </w:pPr>
      <w:r>
        <w:t>Szeliski, R. (1996). Video mosaics for virtual environments. IEEE Computer Graphics &amp; Applications, 16(2), 22-30.</w:t>
      </w:r>
    </w:p>
    <w:p w:rsidR="00616775" w:rsidRDefault="00616775" w:rsidP="00616775">
      <w:pPr>
        <w:numPr>
          <w:ilvl w:val="0"/>
          <w:numId w:val="2"/>
        </w:numPr>
      </w:pPr>
      <w:r w:rsidRPr="00616775">
        <w:t>Nandini, C., &amp; Ravikumar, C. N. (2008). An approach to gait recognition. International Symposium on Biometrics and Security Technologies (pp.1-3). IEEE.</w:t>
      </w:r>
    </w:p>
    <w:p w:rsidR="009953BC" w:rsidRDefault="009953BC" w:rsidP="009953BC">
      <w:pPr>
        <w:numPr>
          <w:ilvl w:val="0"/>
          <w:numId w:val="2"/>
        </w:numPr>
      </w:pPr>
      <w:r>
        <w:t xml:space="preserve">Hall, D. L., More, L. D., Graham, J., &amp; Rimland, J. C. (2011). Test and evaluation of soft/hard </w:t>
      </w:r>
      <w:r>
        <w:lastRenderedPageBreak/>
        <w:t>information fusion systems: A test environment, methodology and initial data sets. Information Fusion (Vol.47, pp.1-7). IEEE.</w:t>
      </w:r>
    </w:p>
    <w:p w:rsidR="009953BC" w:rsidRDefault="009953BC" w:rsidP="009953BC">
      <w:pPr>
        <w:numPr>
          <w:ilvl w:val="0"/>
          <w:numId w:val="2"/>
        </w:numPr>
      </w:pPr>
      <w:r>
        <w:t>Nadiri, A. A., Chitsazan, N., Tsai, T. C., &amp; Moghaddam, A. A. (2014). Bayesian artificial intelligence model averaging for hydraulic conductivity estimation. Journal of Hydrologic Engineering, 19(3), 520-532.</w:t>
      </w:r>
    </w:p>
    <w:p w:rsidR="009953BC" w:rsidRDefault="009953BC" w:rsidP="009953BC">
      <w:pPr>
        <w:numPr>
          <w:ilvl w:val="0"/>
          <w:numId w:val="2"/>
        </w:numPr>
      </w:pPr>
      <w:r>
        <w:t>Carneiro, D., Novais, P., Andrade, F., Zeleznikow, J., &amp; Neves, J. (2014). Online dispute resolution: an artificial intelligence perspective. Artificial Intelligence Review, 41(2), 211-240.</w:t>
      </w:r>
    </w:p>
    <w:p w:rsidR="009953BC" w:rsidRDefault="009953BC" w:rsidP="009953BC">
      <w:pPr>
        <w:numPr>
          <w:ilvl w:val="0"/>
          <w:numId w:val="2"/>
        </w:numPr>
      </w:pPr>
      <w:r>
        <w:t>Mahajan, V., Agarwal, P., &amp; Gupta, H. O. (2014). An artificial intelligence based controller for multilevel harmonic filter. International Journal of Electrical Power &amp; Energy Systems, 58(6), 170-180.</w:t>
      </w:r>
    </w:p>
    <w:p w:rsidR="009953BC" w:rsidRDefault="009953BC" w:rsidP="009953BC">
      <w:pPr>
        <w:numPr>
          <w:ilvl w:val="0"/>
          <w:numId w:val="2"/>
        </w:numPr>
      </w:pPr>
      <w:r>
        <w:t>Bilski, P. (2014). Data set preprocessing methods for the artificial intelligence-based diagnostic module. Measurement, 54(6), 180-190.</w:t>
      </w:r>
    </w:p>
    <w:p w:rsidR="00616775" w:rsidRPr="00616775" w:rsidRDefault="009953BC" w:rsidP="009953BC">
      <w:pPr>
        <w:numPr>
          <w:ilvl w:val="0"/>
          <w:numId w:val="2"/>
        </w:numPr>
      </w:pPr>
      <w:r>
        <w:t>Bo-Hu, L. I., Hou, B. C., Wen-Tao, Y. U., Xiao-Bing, L. U., &amp; Yang, C. W. (2017). Applications of artificial intelligence in intelligent manufacturing: a review. Frontiers of Information Technology &amp; Electronic Engineering, 18(1), 86-96.</w:t>
      </w:r>
    </w:p>
    <w:p w:rsidR="00822C48" w:rsidRDefault="00822C48" w:rsidP="00822C48">
      <w:pPr>
        <w:snapToGrid w:val="0"/>
        <w:spacing w:line="440" w:lineRule="exact"/>
        <w:ind w:firstLineChars="196" w:firstLine="549"/>
        <w:rPr>
          <w:rFonts w:eastAsia="楷体_GB2312" w:cs="楷体_GB2312"/>
          <w:b/>
          <w:bCs/>
          <w:sz w:val="28"/>
          <w:szCs w:val="28"/>
        </w:rPr>
      </w:pPr>
      <w:r w:rsidRPr="002704B0">
        <w:rPr>
          <w:rFonts w:eastAsia="楷体_GB2312"/>
          <w:sz w:val="28"/>
          <w:szCs w:val="28"/>
        </w:rPr>
        <w:t>2</w:t>
      </w:r>
      <w:r>
        <w:rPr>
          <w:rFonts w:eastAsia="楷体_GB2312" w:cs="楷体_GB2312" w:hint="eastAsia"/>
          <w:sz w:val="28"/>
          <w:szCs w:val="28"/>
        </w:rPr>
        <w:t>．</w:t>
      </w:r>
      <w:r w:rsidRPr="002704B0">
        <w:rPr>
          <w:rFonts w:eastAsia="楷体_GB2312" w:cs="楷体_GB2312" w:hint="eastAsia"/>
          <w:b/>
          <w:bCs/>
          <w:sz w:val="28"/>
          <w:szCs w:val="28"/>
        </w:rPr>
        <w:t>项目的</w:t>
      </w:r>
      <w:r w:rsidRPr="002704B0">
        <w:rPr>
          <w:rFonts w:eastAsia="楷体_GB2312" w:cs="楷体_GB2312" w:hint="eastAsia"/>
          <w:b/>
          <w:sz w:val="28"/>
          <w:szCs w:val="28"/>
        </w:rPr>
        <w:t>研究内容</w:t>
      </w:r>
      <w:r w:rsidRPr="002704B0">
        <w:rPr>
          <w:rFonts w:eastAsia="楷体_GB2312" w:cs="楷体_GB2312" w:hint="eastAsia"/>
          <w:b/>
          <w:bCs/>
          <w:sz w:val="28"/>
          <w:szCs w:val="28"/>
        </w:rPr>
        <w:t>、</w:t>
      </w:r>
      <w:r w:rsidRPr="002704B0">
        <w:rPr>
          <w:rFonts w:eastAsia="楷体_GB2312" w:cs="楷体_GB2312" w:hint="eastAsia"/>
          <w:b/>
          <w:sz w:val="28"/>
          <w:szCs w:val="28"/>
        </w:rPr>
        <w:t>研究目标</w:t>
      </w:r>
      <w:r w:rsidRPr="002704B0">
        <w:rPr>
          <w:rFonts w:eastAsia="楷体_GB2312" w:hint="eastAsia"/>
          <w:b/>
          <w:bCs/>
          <w:sz w:val="28"/>
          <w:szCs w:val="28"/>
        </w:rPr>
        <w:t>，</w:t>
      </w:r>
      <w:r w:rsidRPr="002704B0">
        <w:rPr>
          <w:rFonts w:eastAsia="楷体_GB2312" w:cs="楷体_GB2312" w:hint="eastAsia"/>
          <w:b/>
          <w:bCs/>
          <w:sz w:val="28"/>
          <w:szCs w:val="28"/>
        </w:rPr>
        <w:t>以及</w:t>
      </w:r>
      <w:r w:rsidRPr="002704B0">
        <w:rPr>
          <w:rFonts w:eastAsia="楷体_GB2312" w:cs="楷体_GB2312" w:hint="eastAsia"/>
          <w:b/>
          <w:sz w:val="28"/>
          <w:szCs w:val="28"/>
        </w:rPr>
        <w:t>拟解决的关键科学问题</w:t>
      </w:r>
      <w:r w:rsidRPr="002704B0">
        <w:rPr>
          <w:rFonts w:eastAsia="楷体_GB2312" w:cs="楷体_GB2312" w:hint="eastAsia"/>
          <w:sz w:val="28"/>
          <w:szCs w:val="28"/>
        </w:rPr>
        <w:t>（此</w:t>
      </w:r>
      <w:r>
        <w:rPr>
          <w:rFonts w:eastAsia="楷体_GB2312" w:cs="楷体_GB2312" w:hint="eastAsia"/>
          <w:sz w:val="28"/>
          <w:szCs w:val="28"/>
        </w:rPr>
        <w:t>部分为重点阐述内容）</w:t>
      </w:r>
      <w:r>
        <w:rPr>
          <w:rFonts w:eastAsia="楷体_GB2312" w:cs="楷体_GB2312" w:hint="eastAsia"/>
          <w:b/>
          <w:bCs/>
          <w:sz w:val="28"/>
          <w:szCs w:val="28"/>
        </w:rPr>
        <w:t>；</w:t>
      </w:r>
    </w:p>
    <w:p w:rsidR="00F73EEE" w:rsidRPr="0021245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1</w:t>
      </w:r>
      <w:r>
        <w:rPr>
          <w:rFonts w:eastAsia="楷体_GB2312" w:cs="楷体_GB2312" w:hint="eastAsia"/>
          <w:b/>
          <w:bCs/>
          <w:sz w:val="28"/>
          <w:szCs w:val="28"/>
        </w:rPr>
        <w:t>）</w:t>
      </w:r>
      <w:r w:rsidR="00BB728F" w:rsidRPr="00212452">
        <w:rPr>
          <w:rFonts w:eastAsia="楷体_GB2312" w:cs="楷体_GB2312" w:hint="eastAsia"/>
          <w:b/>
          <w:bCs/>
          <w:sz w:val="28"/>
          <w:szCs w:val="28"/>
        </w:rPr>
        <w:t>研究目标</w:t>
      </w:r>
      <w:r w:rsidR="005D208D">
        <w:rPr>
          <w:rFonts w:eastAsia="楷体_GB2312" w:cs="楷体_GB2312" w:hint="eastAsia"/>
          <w:b/>
          <w:bCs/>
          <w:sz w:val="28"/>
          <w:szCs w:val="28"/>
        </w:rPr>
        <w:t>（有点多，针对科学问题，提炼出一个科学问题）</w:t>
      </w:r>
    </w:p>
    <w:p w:rsidR="00423644" w:rsidRPr="00212452" w:rsidRDefault="00423644"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hint="eastAsia"/>
          <w:bCs/>
          <w:szCs w:val="21"/>
        </w:rPr>
        <w:t>复杂工业制造过程的优化决策一直是极具挑战的问题</w:t>
      </w:r>
      <w:ins w:id="0" w:author="Windows 用户" w:date="2017-08-26T15:44:00Z">
        <w:r w:rsidR="00F73820">
          <w:rPr>
            <w:rFonts w:ascii="宋体" w:hAnsi="宋体" w:cs="楷体_GB2312" w:hint="eastAsia"/>
            <w:bCs/>
            <w:szCs w:val="21"/>
          </w:rPr>
          <w:t>（应用反推一个科学问题）</w:t>
        </w:r>
      </w:ins>
      <w:r w:rsidRPr="00212452">
        <w:rPr>
          <w:rFonts w:ascii="宋体" w:hAnsi="宋体" w:cs="楷体_GB2312" w:hint="eastAsia"/>
          <w:bCs/>
          <w:szCs w:val="21"/>
        </w:rPr>
        <w:t>。目前，工业制造过程运行管理决策、计划调度决策和运行操作决策主要依赖管理者、调度员、工程师等知识型工作者人工进行。但是，仅依靠知识工作者人工决策已经无法适应智能制造的要求，必须向人工智能驱动的智能优化决策转变。</w:t>
      </w:r>
      <w:ins w:id="1" w:author="Windows 用户" w:date="2017-08-26T15:47:00Z">
        <w:r w:rsidR="00774729">
          <w:rPr>
            <w:rFonts w:ascii="宋体" w:hAnsi="宋体" w:cs="楷体_GB2312" w:hint="eastAsia"/>
            <w:bCs/>
            <w:szCs w:val="21"/>
          </w:rPr>
          <w:t>（</w:t>
        </w:r>
      </w:ins>
      <w:ins w:id="2" w:author="Windows 用户" w:date="2017-08-26T15:48:00Z">
        <w:r w:rsidR="00774729">
          <w:rPr>
            <w:rFonts w:ascii="宋体" w:hAnsi="宋体" w:cs="楷体_GB2312" w:hint="eastAsia"/>
            <w:bCs/>
            <w:szCs w:val="21"/>
          </w:rPr>
          <w:t>由实际数据反馈验证平台以优化平台</w:t>
        </w:r>
      </w:ins>
      <w:ins w:id="3" w:author="Windows 用户" w:date="2017-08-26T15:49:00Z">
        <w:r w:rsidR="00774729">
          <w:rPr>
            <w:rFonts w:ascii="宋体" w:hAnsi="宋体" w:cs="楷体_GB2312" w:hint="eastAsia"/>
            <w:bCs/>
            <w:szCs w:val="21"/>
          </w:rPr>
          <w:t>，4-5行</w:t>
        </w:r>
        <w:r w:rsidR="00BF2793">
          <w:rPr>
            <w:rFonts w:ascii="宋体" w:hAnsi="宋体" w:cs="楷体_GB2312" w:hint="eastAsia"/>
            <w:bCs/>
            <w:szCs w:val="21"/>
          </w:rPr>
          <w:t>，数据是为了知道更好设计，此</w:t>
        </w:r>
      </w:ins>
      <w:ins w:id="4" w:author="Windows 用户" w:date="2017-08-26T15:50:00Z">
        <w:r w:rsidR="00BF2793">
          <w:rPr>
            <w:rFonts w:ascii="宋体" w:hAnsi="宋体" w:cs="楷体_GB2312" w:hint="eastAsia"/>
            <w:bCs/>
            <w:szCs w:val="21"/>
          </w:rPr>
          <w:t>循环迭代</w:t>
        </w:r>
      </w:ins>
      <w:ins w:id="5" w:author="Windows 用户" w:date="2017-08-26T15:49:00Z">
        <w:r w:rsidR="00BF2793">
          <w:rPr>
            <w:rFonts w:ascii="宋体" w:hAnsi="宋体" w:cs="楷体_GB2312" w:hint="eastAsia"/>
            <w:bCs/>
            <w:szCs w:val="21"/>
          </w:rPr>
          <w:t>过程包含知识发现</w:t>
        </w:r>
      </w:ins>
      <w:ins w:id="6" w:author="Windows 用户" w:date="2017-08-26T15:47:00Z">
        <w:r w:rsidR="00774729">
          <w:rPr>
            <w:rFonts w:ascii="宋体" w:hAnsi="宋体" w:cs="楷体_GB2312" w:hint="eastAsia"/>
            <w:bCs/>
            <w:szCs w:val="21"/>
          </w:rPr>
          <w:t>）</w:t>
        </w:r>
      </w:ins>
    </w:p>
    <w:p w:rsidR="00423644" w:rsidRDefault="00B501AA" w:rsidP="00212452">
      <w:pPr>
        <w:snapToGrid w:val="0"/>
        <w:spacing w:afterLines="30" w:after="93" w:line="312" w:lineRule="auto"/>
        <w:ind w:firstLineChars="200" w:firstLine="420"/>
        <w:rPr>
          <w:ins w:id="7" w:author="Windows 用户" w:date="2017-08-26T19:29:00Z"/>
          <w:rFonts w:ascii="宋体" w:hAnsi="宋体" w:cs="楷体_GB2312"/>
          <w:bCs/>
          <w:szCs w:val="21"/>
        </w:rPr>
      </w:pPr>
      <w:r w:rsidRPr="00212452">
        <w:rPr>
          <w:rFonts w:ascii="宋体" w:hAnsi="宋体" w:cs="楷体_GB2312"/>
          <w:bCs/>
          <w:szCs w:val="21"/>
        </w:rPr>
        <w:t>以航天工业为制造背景，基于星载、机载的多源异构的传感器系统，通过雷达、高光谱、红外、可见光等多传感器对目标对象进行多层次、多角度的成像，充分发挥多传感器的优势互补能力，对多源异构数据进行数据级融合。</w:t>
      </w:r>
      <w:r w:rsidR="00F73EEE" w:rsidRPr="00212452">
        <w:rPr>
          <w:rFonts w:ascii="宋体" w:hAnsi="宋体" w:cs="楷体_GB2312" w:hint="eastAsia"/>
          <w:bCs/>
          <w:szCs w:val="21"/>
        </w:rPr>
        <w:t>针对典型地面目标的</w:t>
      </w:r>
      <w:r w:rsidR="00F73EEE" w:rsidRPr="00212452">
        <w:rPr>
          <w:rFonts w:ascii="宋体" w:hAnsi="宋体" w:cs="楷体_GB2312"/>
          <w:bCs/>
          <w:szCs w:val="21"/>
        </w:rPr>
        <w:t>雷达</w:t>
      </w:r>
      <w:r w:rsidR="00F73EEE" w:rsidRPr="00212452">
        <w:rPr>
          <w:rFonts w:ascii="宋体" w:hAnsi="宋体" w:cs="楷体_GB2312" w:hint="eastAsia"/>
          <w:bCs/>
          <w:szCs w:val="21"/>
        </w:rPr>
        <w:t>、</w:t>
      </w:r>
      <w:r w:rsidR="00F73EEE" w:rsidRPr="00212452">
        <w:rPr>
          <w:rFonts w:ascii="宋体" w:hAnsi="宋体" w:cs="楷体_GB2312"/>
          <w:bCs/>
          <w:szCs w:val="21"/>
        </w:rPr>
        <w:t>高光谱</w:t>
      </w:r>
      <w:r w:rsidR="00F73EEE" w:rsidRPr="00212452">
        <w:rPr>
          <w:rFonts w:ascii="宋体" w:hAnsi="宋体" w:cs="楷体_GB2312" w:hint="eastAsia"/>
          <w:bCs/>
          <w:szCs w:val="21"/>
        </w:rPr>
        <w:t>、</w:t>
      </w:r>
      <w:r w:rsidR="00F73EEE" w:rsidRPr="00212452">
        <w:rPr>
          <w:rFonts w:ascii="宋体" w:hAnsi="宋体" w:cs="楷体_GB2312"/>
          <w:bCs/>
          <w:szCs w:val="21"/>
        </w:rPr>
        <w:t>红外</w:t>
      </w:r>
      <w:r w:rsidR="00F73EEE" w:rsidRPr="00212452">
        <w:rPr>
          <w:rFonts w:ascii="宋体" w:hAnsi="宋体" w:cs="楷体_GB2312" w:hint="eastAsia"/>
          <w:bCs/>
          <w:szCs w:val="21"/>
        </w:rPr>
        <w:t>、</w:t>
      </w:r>
      <w:r w:rsidR="00F73EEE" w:rsidRPr="00212452">
        <w:rPr>
          <w:rFonts w:ascii="宋体" w:hAnsi="宋体" w:cs="楷体_GB2312"/>
          <w:bCs/>
          <w:szCs w:val="21"/>
        </w:rPr>
        <w:t>可见光等</w:t>
      </w:r>
      <w:r w:rsidR="00F73EEE" w:rsidRPr="00212452">
        <w:rPr>
          <w:rFonts w:ascii="宋体" w:hAnsi="宋体" w:cs="楷体_GB2312" w:hint="eastAsia"/>
          <w:bCs/>
          <w:szCs w:val="21"/>
        </w:rPr>
        <w:t>多传感器的不同成像特性，充分利用已有的综合星载平台、机载平台的空天遥感信息资源</w:t>
      </w:r>
      <w:r w:rsidR="007F1BDE" w:rsidRPr="00212452">
        <w:rPr>
          <w:rFonts w:ascii="宋体" w:hAnsi="宋体" w:cs="楷体_GB2312" w:hint="eastAsia"/>
          <w:bCs/>
          <w:szCs w:val="21"/>
        </w:rPr>
        <w:t>，</w:t>
      </w:r>
      <w:r w:rsidR="00033FE2" w:rsidRPr="00212452">
        <w:rPr>
          <w:rFonts w:ascii="宋体" w:hAnsi="宋体" w:cs="楷体_GB2312" w:hint="eastAsia"/>
          <w:bCs/>
          <w:szCs w:val="21"/>
        </w:rPr>
        <w:t>以复杂工业制造过程为背景，研究工业制造中传感数据的特征提取方法及多源特征的融合算法，对提取的原始目标特征空间进行维度压缩，消除特征间的冗余信息，保证维数压缩后特征数据的熵、能量、相关性不改变，并且充分利用多源特征的互补性，获得目标的有效的、低维的特征表示向量。</w:t>
      </w:r>
      <w:r w:rsidR="00F73EEE" w:rsidRPr="00212452">
        <w:rPr>
          <w:rFonts w:ascii="宋体" w:hAnsi="宋体" w:cs="楷体_GB2312" w:hint="eastAsia"/>
          <w:bCs/>
          <w:szCs w:val="21"/>
        </w:rPr>
        <w:t>提取多传感器遥感图像的电磁、</w:t>
      </w:r>
      <w:r w:rsidR="00F73EEE" w:rsidRPr="00212452">
        <w:rPr>
          <w:rFonts w:ascii="宋体" w:hAnsi="宋体" w:cs="楷体_GB2312"/>
          <w:bCs/>
          <w:szCs w:val="21"/>
        </w:rPr>
        <w:t>光谱、</w:t>
      </w:r>
      <w:r w:rsidR="00F73EEE" w:rsidRPr="00212452">
        <w:rPr>
          <w:rFonts w:ascii="宋体" w:hAnsi="宋体" w:cs="楷体_GB2312" w:hint="eastAsia"/>
          <w:bCs/>
          <w:szCs w:val="21"/>
        </w:rPr>
        <w:t>热辐射、几何等多种</w:t>
      </w:r>
      <w:r w:rsidR="00F73EEE" w:rsidRPr="00212452">
        <w:rPr>
          <w:rFonts w:ascii="宋体" w:hAnsi="宋体" w:cs="楷体_GB2312"/>
          <w:bCs/>
          <w:szCs w:val="21"/>
        </w:rPr>
        <w:t>特征</w:t>
      </w:r>
      <w:r w:rsidR="00F73EEE" w:rsidRPr="00212452">
        <w:rPr>
          <w:rFonts w:ascii="宋体" w:hAnsi="宋体" w:cs="楷体_GB2312" w:hint="eastAsia"/>
          <w:bCs/>
          <w:szCs w:val="21"/>
        </w:rPr>
        <w:t>，</w:t>
      </w:r>
      <w:del w:id="8" w:author="Windows 用户" w:date="2017-08-26T15:10:00Z">
        <w:r w:rsidR="00F73EEE" w:rsidRPr="00212452" w:rsidDel="00675988">
          <w:rPr>
            <w:rFonts w:ascii="宋体" w:hAnsi="宋体" w:cs="楷体_GB2312" w:hint="eastAsia"/>
            <w:bCs/>
            <w:szCs w:val="21"/>
          </w:rPr>
          <w:delText>对坦克</w:delText>
        </w:r>
        <w:r w:rsidR="00F73EEE" w:rsidRPr="00212452" w:rsidDel="00675988">
          <w:rPr>
            <w:rFonts w:ascii="宋体" w:hAnsi="宋体" w:cs="楷体_GB2312"/>
            <w:bCs/>
            <w:szCs w:val="21"/>
          </w:rPr>
          <w:delText>、装甲车、导弹发射</w:delText>
        </w:r>
        <w:r w:rsidR="00F73EEE" w:rsidRPr="00212452" w:rsidDel="00675988">
          <w:rPr>
            <w:rFonts w:ascii="宋体" w:hAnsi="宋体" w:cs="楷体_GB2312" w:hint="eastAsia"/>
            <w:bCs/>
            <w:szCs w:val="21"/>
          </w:rPr>
          <w:delText>车</w:delText>
        </w:r>
        <w:r w:rsidR="00487DD6" w:rsidRPr="00212452" w:rsidDel="00675988">
          <w:rPr>
            <w:rFonts w:ascii="宋体" w:hAnsi="宋体" w:cs="楷体_GB2312" w:hint="eastAsia"/>
            <w:bCs/>
            <w:szCs w:val="21"/>
          </w:rPr>
          <w:delText>这三</w:delText>
        </w:r>
        <w:r w:rsidR="00F73EEE" w:rsidRPr="00212452" w:rsidDel="00675988">
          <w:rPr>
            <w:rFonts w:ascii="宋体" w:hAnsi="宋体" w:cs="楷体_GB2312" w:hint="eastAsia"/>
            <w:bCs/>
            <w:szCs w:val="21"/>
          </w:rPr>
          <w:delText>类典型地面目标建立综合的目标、背景特征库，研究地面目标多特征综合识别方法，实现对典型地面目标</w:delText>
        </w:r>
        <w:r w:rsidR="00F73EEE" w:rsidRPr="00212452" w:rsidDel="00675988">
          <w:rPr>
            <w:rFonts w:ascii="宋体" w:hAnsi="宋体" w:cs="楷体_GB2312"/>
            <w:bCs/>
            <w:szCs w:val="21"/>
          </w:rPr>
          <w:delText>的</w:delText>
        </w:r>
        <w:r w:rsidR="00F73EEE" w:rsidRPr="00212452" w:rsidDel="00675988">
          <w:rPr>
            <w:rFonts w:ascii="宋体" w:hAnsi="宋体" w:cs="楷体_GB2312" w:hint="eastAsia"/>
            <w:bCs/>
            <w:szCs w:val="21"/>
          </w:rPr>
          <w:delText>全天候、全天时、全地域的</w:delText>
        </w:r>
        <w:r w:rsidR="00487DD6" w:rsidRPr="00212452" w:rsidDel="00675988">
          <w:rPr>
            <w:rFonts w:ascii="宋体" w:hAnsi="宋体" w:cs="楷体_GB2312" w:hint="eastAsia"/>
            <w:bCs/>
            <w:szCs w:val="21"/>
          </w:rPr>
          <w:delText>智能决策和知识发现</w:delText>
        </w:r>
        <w:r w:rsidR="00F73EEE" w:rsidRPr="00212452" w:rsidDel="00675988">
          <w:rPr>
            <w:rFonts w:ascii="宋体" w:hAnsi="宋体" w:cs="楷体_GB2312" w:hint="eastAsia"/>
            <w:bCs/>
            <w:szCs w:val="21"/>
          </w:rPr>
          <w:delText>，为</w:delText>
        </w:r>
        <w:r w:rsidR="00423644" w:rsidRPr="00212452" w:rsidDel="00675988">
          <w:rPr>
            <w:rFonts w:ascii="宋体" w:hAnsi="宋体" w:cs="楷体_GB2312" w:hint="eastAsia"/>
            <w:bCs/>
            <w:szCs w:val="21"/>
          </w:rPr>
          <w:delText>工业制造过程提供人工智能驱动的智能决策</w:delText>
        </w:r>
      </w:del>
      <w:r w:rsidR="00423644" w:rsidRPr="00212452">
        <w:rPr>
          <w:rFonts w:ascii="宋体" w:hAnsi="宋体" w:cs="楷体_GB2312" w:hint="eastAsia"/>
          <w:bCs/>
          <w:szCs w:val="21"/>
        </w:rPr>
        <w:t>。</w:t>
      </w:r>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星载、机载侦察是目前战场实时侦察监视的重要手段，而雷达、高光谱、红外、可见光等成像设备是其搭载的有效载荷，是目前战场侦察监视的主要成像体制。随着载荷数据图像分辨率的飞速提升，载荷输出的数据量呈几何级数增加，同时目前战场无法对多源数据进行实时、有效地分析，致使大量相关、互补的数据无法有效地利用，浪费有限的作战数据资源，己成为制约遥感数据产品高效、快速进行典型地面目标识别、侦察，并进行战场实时态势感</w:t>
      </w:r>
      <w:r w:rsidRPr="00186C90">
        <w:rPr>
          <w:rFonts w:ascii="宋体" w:hAnsi="宋体" w:cs="楷体_GB2312" w:hint="eastAsia"/>
          <w:bCs/>
          <w:color w:val="0070C0"/>
          <w:szCs w:val="21"/>
        </w:rPr>
        <w:lastRenderedPageBreak/>
        <w:t>知、图像情报解译和战略意图预测的瓶颈。如何高效利用空天遥感信息资源平台（星载、机载），有效地综合多源数据，对战场成像数据进行实时有效地分析与处理，成为目前亟需发展的技术。</w:t>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仿宋" w:eastAsia="仿宋" w:hAnsi="仿宋"/>
          <w:noProof/>
          <w:color w:val="0070C0"/>
          <w:sz w:val="30"/>
          <w:szCs w:val="30"/>
        </w:rPr>
        <w:drawing>
          <wp:inline distT="0" distB="0" distL="0" distR="0" wp14:anchorId="4E46EB07" wp14:editId="11B3557F">
            <wp:extent cx="3405851" cy="3096228"/>
            <wp:effectExtent l="0" t="0" r="4445" b="9525"/>
            <wp:docPr id="26" name="图片 26" descr="20160307110321b381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60307110321b3815_550"/>
                    <pic:cNvPicPr>
                      <a:picLocks noChangeAspect="1" noChangeArrowheads="1"/>
                    </pic:cNvPicPr>
                  </pic:nvPicPr>
                  <pic:blipFill>
                    <a:blip r:embed="rId8">
                      <a:extLst>
                        <a:ext uri="{28A0092B-C50C-407E-A947-70E740481C1C}">
                          <a14:useLocalDpi xmlns:a14="http://schemas.microsoft.com/office/drawing/2010/main" val="0"/>
                        </a:ext>
                      </a:extLst>
                    </a:blip>
                    <a:srcRect r="28201"/>
                    <a:stretch>
                      <a:fillRect/>
                    </a:stretch>
                  </pic:blipFill>
                  <pic:spPr>
                    <a:xfrm>
                      <a:off x="0" y="0"/>
                      <a:ext cx="3435739" cy="3123399"/>
                    </a:xfrm>
                    <a:prstGeom prst="rect">
                      <a:avLst/>
                    </a:prstGeom>
                    <a:noFill/>
                    <a:ln>
                      <a:noFill/>
                    </a:ln>
                  </pic:spPr>
                </pic:pic>
              </a:graphicData>
            </a:graphic>
          </wp:inline>
        </w:drawing>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hint="eastAsia"/>
          <w:bCs/>
          <w:color w:val="0070C0"/>
          <w:szCs w:val="21"/>
        </w:rPr>
        <w:t>图1-1 空天一体化作战示意图</w:t>
      </w:r>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本项目的研究目标是：面向空天一体化作战需求，针对典型地面目标的雷达、高光谱、红外、可见光等多传感器的不同成像特性，充分利用已有的综合星载平台、机载平台的空天遥感信息资源，提取多传感器遥感图像的电磁、光谱、热辐射、几何等多种特征，对坦克、装甲车、导弹发射车、典型炸药、简易爆炸装置等五类典型地面目标建立综合的目标、背景特征库，研究地面目标多特征综合识别方法，实现对典型地面目标的全天候、全天时、全地域的识别，特别是在静止、待机、运动等工作状态下和隐蔽、伪装等防护状态下的分析与综合识别，为战场态势感知、图像情报解译提供技术支撑，为空天一体化作战提供战场信息保障，如图1-1所示。</w:t>
      </w:r>
    </w:p>
    <w:p w:rsidR="00BB728F"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2</w:t>
      </w:r>
      <w:r>
        <w:rPr>
          <w:rFonts w:eastAsia="楷体_GB2312" w:cs="楷体_GB2312" w:hint="eastAsia"/>
          <w:b/>
          <w:bCs/>
          <w:sz w:val="28"/>
          <w:szCs w:val="28"/>
        </w:rPr>
        <w:t>）</w:t>
      </w:r>
      <w:r w:rsidR="00BB728F" w:rsidRPr="00212452">
        <w:rPr>
          <w:rFonts w:eastAsia="楷体_GB2312" w:cs="楷体_GB2312" w:hint="eastAsia"/>
          <w:b/>
          <w:bCs/>
          <w:sz w:val="28"/>
          <w:szCs w:val="28"/>
        </w:rPr>
        <w:t>研究内容</w:t>
      </w:r>
      <w:ins w:id="9" w:author="Windows 用户" w:date="2017-08-26T16:04:00Z">
        <w:r w:rsidR="009269A3">
          <w:rPr>
            <w:rFonts w:eastAsia="楷体_GB2312" w:cs="楷体_GB2312" w:hint="eastAsia"/>
            <w:b/>
            <w:bCs/>
            <w:sz w:val="28"/>
            <w:szCs w:val="28"/>
          </w:rPr>
          <w:t>（第一个机制研究（</w:t>
        </w:r>
      </w:ins>
      <w:ins w:id="10" w:author="Windows 用户" w:date="2017-08-26T16:05:00Z">
        <w:r w:rsidR="009269A3">
          <w:rPr>
            <w:rFonts w:eastAsia="楷体_GB2312" w:cs="楷体_GB2312" w:hint="eastAsia"/>
            <w:b/>
            <w:bCs/>
            <w:sz w:val="28"/>
            <w:szCs w:val="28"/>
          </w:rPr>
          <w:t>处理，特征提取，识别</w:t>
        </w:r>
      </w:ins>
      <w:ins w:id="11" w:author="Windows 用户" w:date="2017-08-26T16:04:00Z">
        <w:r w:rsidR="009269A3">
          <w:rPr>
            <w:rFonts w:eastAsia="楷体_GB2312" w:cs="楷体_GB2312" w:hint="eastAsia"/>
            <w:b/>
            <w:bCs/>
            <w:sz w:val="28"/>
            <w:szCs w:val="28"/>
          </w:rPr>
          <w:t>）</w:t>
        </w:r>
      </w:ins>
      <w:ins w:id="12" w:author="Windows 用户" w:date="2017-08-26T16:05:00Z">
        <w:r w:rsidR="009269A3">
          <w:rPr>
            <w:rFonts w:eastAsia="楷体_GB2312" w:cs="楷体_GB2312" w:hint="eastAsia"/>
            <w:b/>
            <w:bCs/>
            <w:sz w:val="28"/>
            <w:szCs w:val="28"/>
          </w:rPr>
          <w:t>，第二个可从其他两个拆分</w:t>
        </w:r>
      </w:ins>
      <w:ins w:id="13" w:author="Windows 用户" w:date="2017-08-26T16:07:00Z">
        <w:r w:rsidR="009269A3">
          <w:rPr>
            <w:rFonts w:eastAsia="楷体_GB2312" w:cs="楷体_GB2312" w:hint="eastAsia"/>
            <w:b/>
            <w:bCs/>
            <w:sz w:val="28"/>
            <w:szCs w:val="28"/>
          </w:rPr>
          <w:t>（识别方法</w:t>
        </w:r>
      </w:ins>
      <w:ins w:id="14" w:author="Windows 用户" w:date="2017-08-26T16:09:00Z">
        <w:r w:rsidR="009269A3">
          <w:rPr>
            <w:rFonts w:eastAsia="楷体_GB2312" w:cs="楷体_GB2312" w:hint="eastAsia"/>
            <w:b/>
            <w:bCs/>
            <w:sz w:val="28"/>
            <w:szCs w:val="28"/>
          </w:rPr>
          <w:t>，面向任务</w:t>
        </w:r>
      </w:ins>
      <w:ins w:id="15" w:author="Windows 用户" w:date="2017-08-26T16:07:00Z">
        <w:r w:rsidR="009269A3">
          <w:rPr>
            <w:rFonts w:eastAsia="楷体_GB2312" w:cs="楷体_GB2312" w:hint="eastAsia"/>
            <w:b/>
            <w:bCs/>
            <w:sz w:val="28"/>
            <w:szCs w:val="28"/>
          </w:rPr>
          <w:t>），</w:t>
        </w:r>
      </w:ins>
      <w:ins w:id="16" w:author="Windows 用户" w:date="2017-08-26T16:13:00Z">
        <w:r w:rsidR="00442E22">
          <w:rPr>
            <w:rFonts w:eastAsia="楷体_GB2312" w:cs="楷体_GB2312" w:hint="eastAsia"/>
            <w:b/>
            <w:bCs/>
            <w:sz w:val="28"/>
            <w:szCs w:val="28"/>
          </w:rPr>
          <w:t>最后一个研究内容反馈指导（误差评估方式，指导工业流程）相关，</w:t>
        </w:r>
      </w:ins>
      <w:ins w:id="17" w:author="Windows 用户" w:date="2017-08-26T16:07:00Z">
        <w:r w:rsidR="009269A3">
          <w:rPr>
            <w:rFonts w:eastAsia="楷体_GB2312" w:cs="楷体_GB2312" w:hint="eastAsia"/>
            <w:b/>
            <w:bCs/>
            <w:sz w:val="28"/>
            <w:szCs w:val="28"/>
          </w:rPr>
          <w:t>3</w:t>
        </w:r>
        <w:r w:rsidR="009269A3">
          <w:rPr>
            <w:rFonts w:eastAsia="楷体_GB2312" w:cs="楷体_GB2312" w:hint="eastAsia"/>
            <w:b/>
            <w:bCs/>
            <w:sz w:val="28"/>
            <w:szCs w:val="28"/>
          </w:rPr>
          <w:t>个</w:t>
        </w:r>
      </w:ins>
      <w:ins w:id="18" w:author="Windows 用户" w:date="2017-08-26T16:08:00Z">
        <w:r w:rsidR="009269A3">
          <w:rPr>
            <w:rFonts w:eastAsia="楷体_GB2312" w:cs="楷体_GB2312" w:hint="eastAsia"/>
            <w:b/>
            <w:bCs/>
            <w:sz w:val="28"/>
            <w:szCs w:val="28"/>
          </w:rPr>
          <w:t>大内容下</w:t>
        </w:r>
        <w:r w:rsidR="009269A3">
          <w:rPr>
            <w:rFonts w:eastAsia="楷体_GB2312" w:cs="楷体_GB2312" w:hint="eastAsia"/>
            <w:b/>
            <w:bCs/>
            <w:sz w:val="28"/>
            <w:szCs w:val="28"/>
          </w:rPr>
          <w:t>3</w:t>
        </w:r>
        <w:r w:rsidR="009269A3">
          <w:rPr>
            <w:rFonts w:eastAsia="楷体_GB2312" w:cs="楷体_GB2312" w:hint="eastAsia"/>
            <w:b/>
            <w:bCs/>
            <w:sz w:val="28"/>
            <w:szCs w:val="28"/>
          </w:rPr>
          <w:t>个子内容</w:t>
        </w:r>
      </w:ins>
      <w:ins w:id="19" w:author="Windows 用户" w:date="2017-08-26T16:04:00Z">
        <w:r w:rsidR="009269A3">
          <w:rPr>
            <w:rFonts w:eastAsia="楷体_GB2312" w:cs="楷体_GB2312" w:hint="eastAsia"/>
            <w:b/>
            <w:bCs/>
            <w:sz w:val="28"/>
            <w:szCs w:val="28"/>
          </w:rPr>
          <w:t>）</w:t>
        </w:r>
      </w:ins>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 xml:space="preserve">本项目以军事侦察为主要应用背景，针对典型地面目标探测与识别的需求开展研究。结合实际作战需求，综合星载、机载平台下的多传感器（雷达、高光谱、红外、可见光）的多源优势，利用多源数据的冗余性、互补性、合作性，建立典型地面目标及其背景的综合特征库，开展对典型地面目标的多特征融合的研究，突破典型地面目标多源成像特征分析与综合识别的关键技术。研究内容的总体框架如图1-2所示。 </w:t>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bCs/>
          <w:color w:val="0070C0"/>
          <w:szCs w:val="21"/>
        </w:rPr>
        <w:object w:dxaOrig="9351" w:dyaOrig="6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65pt;height:277.35pt" o:ole="">
            <v:imagedata r:id="rId9" o:title=""/>
          </v:shape>
          <o:OLEObject Type="Embed" ProgID="Visio.Drawing.15" ShapeID="_x0000_i1025" DrawAspect="Content" ObjectID="_1565294170" r:id="rId10"/>
        </w:object>
      </w:r>
    </w:p>
    <w:p w:rsid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hint="eastAsia"/>
          <w:bCs/>
          <w:color w:val="0070C0"/>
          <w:szCs w:val="21"/>
        </w:rPr>
        <w:t>图1-2多传感器、多源数据、多特征提取的目标综合分析识别研究框架</w:t>
      </w:r>
    </w:p>
    <w:p w:rsidR="00142E17" w:rsidRDefault="00142E17" w:rsidP="00142E17">
      <w:pPr>
        <w:snapToGrid w:val="0"/>
        <w:spacing w:afterLines="50" w:after="156" w:line="440" w:lineRule="exact"/>
        <w:rPr>
          <w:ins w:id="20" w:author="Windows 用户" w:date="2017-08-26T17:26:00Z"/>
          <w:rFonts w:ascii="黑体" w:eastAsia="黑体" w:hAnsi="黑体" w:cs="楷体_GB2312"/>
          <w:b/>
          <w:bCs/>
          <w:sz w:val="22"/>
          <w:szCs w:val="28"/>
        </w:rPr>
      </w:pPr>
      <w:ins w:id="21" w:author="Windows 用户" w:date="2017-08-26T17:26:00Z">
        <w:r>
          <w:rPr>
            <w:rFonts w:ascii="黑体" w:eastAsia="黑体" w:hAnsi="黑体" w:cs="楷体_GB2312" w:hint="eastAsia"/>
            <w:b/>
            <w:bCs/>
            <w:sz w:val="22"/>
            <w:szCs w:val="28"/>
          </w:rPr>
          <w:t>1.</w:t>
        </w:r>
        <w:r>
          <w:rPr>
            <w:rFonts w:ascii="黑体" w:eastAsia="黑体" w:hAnsi="黑体" w:cs="楷体_GB2312"/>
            <w:b/>
            <w:bCs/>
            <w:sz w:val="22"/>
            <w:szCs w:val="28"/>
          </w:rPr>
          <w:t xml:space="preserve"> </w:t>
        </w:r>
        <w:r w:rsidRPr="00A852DC">
          <w:rPr>
            <w:rFonts w:ascii="黑体" w:eastAsia="黑体" w:hAnsi="黑体" w:cs="楷体_GB2312" w:hint="eastAsia"/>
            <w:b/>
            <w:bCs/>
            <w:sz w:val="22"/>
            <w:szCs w:val="28"/>
          </w:rPr>
          <w:t>多源</w:t>
        </w:r>
        <w:r>
          <w:rPr>
            <w:rFonts w:ascii="黑体" w:eastAsia="黑体" w:hAnsi="黑体" w:cs="楷体_GB2312" w:hint="eastAsia"/>
            <w:b/>
            <w:bCs/>
            <w:sz w:val="22"/>
            <w:szCs w:val="28"/>
          </w:rPr>
          <w:t>异构</w:t>
        </w:r>
        <w:r w:rsidRPr="00A852DC">
          <w:rPr>
            <w:rFonts w:ascii="黑体" w:eastAsia="黑体" w:hAnsi="黑体" w:cs="楷体_GB2312" w:hint="eastAsia"/>
            <w:b/>
            <w:bCs/>
            <w:sz w:val="22"/>
            <w:szCs w:val="28"/>
          </w:rPr>
          <w:t>目标与背景</w:t>
        </w:r>
        <w:r>
          <w:rPr>
            <w:rFonts w:ascii="黑体" w:eastAsia="黑体" w:hAnsi="黑体" w:cs="楷体_GB2312" w:hint="eastAsia"/>
            <w:b/>
            <w:bCs/>
            <w:sz w:val="22"/>
            <w:szCs w:val="28"/>
          </w:rPr>
          <w:t>特征</w:t>
        </w:r>
      </w:ins>
      <w:ins w:id="22" w:author="Windows 用户" w:date="2017-08-26T17:27:00Z">
        <w:r>
          <w:rPr>
            <w:rFonts w:ascii="黑体" w:eastAsia="黑体" w:hAnsi="黑体" w:cs="楷体_GB2312" w:hint="eastAsia"/>
            <w:b/>
            <w:bCs/>
            <w:sz w:val="22"/>
            <w:szCs w:val="28"/>
          </w:rPr>
          <w:t>的智能</w:t>
        </w:r>
      </w:ins>
      <w:ins w:id="23" w:author="Windows 用户" w:date="2017-08-26T17:26:00Z">
        <w:r>
          <w:rPr>
            <w:rFonts w:ascii="黑体" w:eastAsia="黑体" w:hAnsi="黑体" w:cs="楷体_GB2312" w:hint="eastAsia"/>
            <w:b/>
            <w:bCs/>
            <w:sz w:val="22"/>
            <w:szCs w:val="28"/>
          </w:rPr>
          <w:t>提取与知识发现</w:t>
        </w:r>
      </w:ins>
    </w:p>
    <w:p w:rsidR="00142E17" w:rsidRDefault="00FB5190" w:rsidP="00142E17">
      <w:pPr>
        <w:snapToGrid w:val="0"/>
        <w:spacing w:afterLines="50" w:after="156" w:line="440" w:lineRule="exact"/>
        <w:ind w:firstLine="420"/>
        <w:rPr>
          <w:ins w:id="24" w:author="Windows 用户" w:date="2017-08-26T17:26:00Z"/>
          <w:rFonts w:ascii="黑体" w:eastAsia="黑体" w:hAnsi="黑体" w:cs="楷体_GB2312"/>
          <w:b/>
          <w:bCs/>
          <w:sz w:val="22"/>
          <w:szCs w:val="28"/>
        </w:rPr>
      </w:pPr>
      <w:ins w:id="25" w:author="Windows 用户" w:date="2017-08-26T17:28:00Z">
        <w:r>
          <w:rPr>
            <w:rFonts w:ascii="黑体" w:eastAsia="黑体" w:hAnsi="黑体" w:cs="楷体_GB2312" w:hint="eastAsia"/>
            <w:b/>
            <w:bCs/>
            <w:sz w:val="22"/>
            <w:szCs w:val="28"/>
          </w:rPr>
          <w:t>知识储备、</w:t>
        </w:r>
      </w:ins>
      <w:ins w:id="26" w:author="Windows 用户" w:date="2017-08-26T17:26:00Z">
        <w:r w:rsidR="00142E17">
          <w:rPr>
            <w:rFonts w:ascii="黑体" w:eastAsia="黑体" w:hAnsi="黑体" w:cs="楷体_GB2312" w:hint="eastAsia"/>
            <w:b/>
            <w:bCs/>
            <w:sz w:val="22"/>
            <w:szCs w:val="28"/>
          </w:rPr>
          <w:t>知识发现</w:t>
        </w:r>
      </w:ins>
    </w:p>
    <w:p w:rsidR="00DB0524" w:rsidRPr="00142E17" w:rsidRDefault="00142E17">
      <w:pPr>
        <w:snapToGrid w:val="0"/>
        <w:spacing w:afterLines="50" w:after="156" w:line="440" w:lineRule="exact"/>
        <w:ind w:firstLine="420"/>
        <w:rPr>
          <w:ins w:id="27" w:author="Windows 用户" w:date="2017-08-26T17:26:00Z"/>
          <w:rFonts w:ascii="黑体" w:eastAsia="黑体" w:hAnsi="黑体" w:cs="楷体_GB2312"/>
          <w:b/>
          <w:bCs/>
          <w:sz w:val="22"/>
          <w:szCs w:val="28"/>
        </w:rPr>
        <w:pPrChange w:id="28" w:author="Windows 用户" w:date="2017-08-26T17:30:00Z">
          <w:pPr>
            <w:snapToGrid w:val="0"/>
            <w:spacing w:afterLines="50" w:after="156" w:line="440" w:lineRule="exact"/>
          </w:pPr>
        </w:pPrChange>
      </w:pPr>
      <w:ins w:id="29" w:author="Windows 用户" w:date="2017-08-26T17:26:00Z">
        <w:r>
          <w:rPr>
            <w:rFonts w:ascii="黑体" w:eastAsia="黑体" w:hAnsi="黑体" w:cs="楷体_GB2312" w:hint="eastAsia"/>
            <w:b/>
            <w:bCs/>
            <w:sz w:val="22"/>
            <w:szCs w:val="28"/>
          </w:rPr>
          <w:t>装发本子 2</w:t>
        </w:r>
        <w:r>
          <w:rPr>
            <w:rFonts w:ascii="黑体" w:eastAsia="黑体" w:hAnsi="黑体" w:cs="楷体_GB2312"/>
            <w:b/>
            <w:bCs/>
            <w:sz w:val="22"/>
            <w:szCs w:val="28"/>
          </w:rPr>
          <w:t xml:space="preserve"> </w:t>
        </w:r>
        <w:r>
          <w:rPr>
            <w:rFonts w:ascii="黑体" w:eastAsia="黑体" w:hAnsi="黑体" w:cs="楷体_GB2312" w:hint="eastAsia"/>
            <w:b/>
            <w:bCs/>
            <w:sz w:val="22"/>
            <w:szCs w:val="28"/>
          </w:rPr>
          <w:t>3（3为主）</w:t>
        </w:r>
      </w:ins>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bookmarkStart w:id="30" w:name="_Toc484096091"/>
      <w:r>
        <w:rPr>
          <w:rFonts w:ascii="宋体" w:hAnsi="宋体" w:cs="楷体_GB2312" w:hint="eastAsia"/>
          <w:bCs/>
          <w:color w:val="0070C0"/>
          <w:szCs w:val="21"/>
        </w:rPr>
        <w:t>1.</w:t>
      </w:r>
      <w:r w:rsidRPr="00BA1092">
        <w:rPr>
          <w:rFonts w:ascii="宋体" w:hAnsi="宋体" w:cs="楷体_GB2312" w:hint="eastAsia"/>
          <w:bCs/>
          <w:color w:val="0070C0"/>
          <w:szCs w:val="21"/>
        </w:rPr>
        <w:t>多传感器、多源数据疑似目标区域检测与关联技术研究</w:t>
      </w:r>
      <w:bookmarkEnd w:id="30"/>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根据军事目标在星载、机载平台中不同传感器下表现出的电磁散射特性、光谱特性、红外特性、几何特性对复杂背景下的遥感载荷数据进行去噪、背景去除等预处理和目标图像的散射异常、光谱异常区、热异常区、轮廓等疑似目标区域检测操作。</w:t>
      </w:r>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基于星载、机载多传感器采集到的多源数据预处理结果，结合多源遥感系统不同的时间特性、空间特性、电磁散射特性、光谱特性、红外特性、几何特性，对典型军事目标进行多源成像、时空关联和属性关联，解决地面典型军事目标在不同观测源下的映射和关联问题。</w:t>
      </w:r>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bookmarkStart w:id="31" w:name="_Toc484096092"/>
      <w:r>
        <w:rPr>
          <w:rFonts w:ascii="宋体" w:hAnsi="宋体" w:cs="楷体_GB2312" w:hint="eastAsia"/>
          <w:bCs/>
          <w:color w:val="0070C0"/>
          <w:szCs w:val="21"/>
        </w:rPr>
        <w:t>2.</w:t>
      </w:r>
      <w:r w:rsidRPr="00BA1092">
        <w:rPr>
          <w:rFonts w:ascii="宋体" w:hAnsi="宋体" w:cs="楷体_GB2312" w:hint="eastAsia"/>
          <w:bCs/>
          <w:color w:val="0070C0"/>
          <w:szCs w:val="21"/>
        </w:rPr>
        <w:t>多源成像目标与背景特征研究与分析</w:t>
      </w:r>
      <w:bookmarkEnd w:id="31"/>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结合星载、机载平台的观测方式与成像特性，以及不同类型载荷的多源成像机理与表现形式，开展对多源数据中的典型地面目标与背景特征研究，为信息融合与综合识别提供有效特征信息。分析典型地面目标（坦克、装甲车、导弹发射车、典型炸药、简易爆炸装置）在星载、机载观测平台下的具体特征，提取雷达的电磁散射、高光谱的材质光谱、红外的温度分布、可见光的几何特征等特征参数，结合已有的目标特征资源，建立典型地面目标、背景的综合特征库。</w:t>
      </w:r>
    </w:p>
    <w:p w:rsidR="002E5471" w:rsidRDefault="00142E17" w:rsidP="00212452">
      <w:pPr>
        <w:snapToGrid w:val="0"/>
        <w:spacing w:afterLines="50" w:after="156" w:line="440" w:lineRule="exact"/>
        <w:rPr>
          <w:ins w:id="32" w:author="Windows 用户" w:date="2017-08-26T17:03:00Z"/>
          <w:rFonts w:ascii="黑体" w:eastAsia="黑体" w:hAnsi="黑体" w:cs="楷体_GB2312"/>
          <w:b/>
          <w:bCs/>
          <w:sz w:val="22"/>
          <w:szCs w:val="28"/>
        </w:rPr>
      </w:pPr>
      <w:ins w:id="33" w:author="Windows 用户" w:date="2017-08-26T17:26:00Z">
        <w:r>
          <w:rPr>
            <w:rFonts w:ascii="黑体" w:eastAsia="黑体" w:hAnsi="黑体" w:cs="楷体_GB2312" w:hint="eastAsia"/>
            <w:b/>
            <w:bCs/>
            <w:sz w:val="22"/>
            <w:szCs w:val="28"/>
          </w:rPr>
          <w:t>2</w:t>
        </w:r>
      </w:ins>
      <w:ins w:id="34" w:author="Windows 用户" w:date="2017-08-26T16:22:00Z">
        <w:r w:rsidR="001348D9">
          <w:rPr>
            <w:rFonts w:ascii="黑体" w:eastAsia="黑体" w:hAnsi="黑体" w:cs="楷体_GB2312" w:hint="eastAsia"/>
            <w:b/>
            <w:bCs/>
            <w:sz w:val="22"/>
            <w:szCs w:val="28"/>
          </w:rPr>
          <w:t>.</w:t>
        </w:r>
        <w:r w:rsidR="001348D9">
          <w:rPr>
            <w:rFonts w:ascii="黑体" w:eastAsia="黑体" w:hAnsi="黑体" w:cs="楷体_GB2312"/>
            <w:b/>
            <w:bCs/>
            <w:sz w:val="22"/>
            <w:szCs w:val="28"/>
          </w:rPr>
          <w:t xml:space="preserve"> </w:t>
        </w:r>
        <w:r w:rsidR="001348D9">
          <w:rPr>
            <w:rFonts w:ascii="黑体" w:eastAsia="黑体" w:hAnsi="黑体" w:cs="楷体_GB2312" w:hint="eastAsia"/>
            <w:b/>
            <w:bCs/>
            <w:sz w:val="22"/>
            <w:szCs w:val="28"/>
          </w:rPr>
          <w:t>面向</w:t>
        </w:r>
      </w:ins>
      <w:ins w:id="35" w:author="Windows 用户" w:date="2017-08-26T16:25:00Z">
        <w:r w:rsidR="000D197C">
          <w:rPr>
            <w:rFonts w:ascii="黑体" w:eastAsia="黑体" w:hAnsi="黑体" w:cs="楷体_GB2312" w:hint="eastAsia"/>
            <w:b/>
            <w:bCs/>
            <w:sz w:val="22"/>
            <w:szCs w:val="28"/>
          </w:rPr>
          <w:t>任务的</w:t>
        </w:r>
      </w:ins>
      <w:ins w:id="36" w:author="Windows 用户" w:date="2017-08-26T16:22:00Z">
        <w:r w:rsidR="001348D9">
          <w:rPr>
            <w:rFonts w:ascii="黑体" w:eastAsia="黑体" w:hAnsi="黑体" w:cs="楷体_GB2312" w:hint="eastAsia"/>
            <w:b/>
            <w:bCs/>
            <w:sz w:val="22"/>
            <w:szCs w:val="28"/>
          </w:rPr>
          <w:t>多源异构数据的</w:t>
        </w:r>
      </w:ins>
      <w:ins w:id="37" w:author="Windows 用户" w:date="2017-08-26T17:20:00Z">
        <w:r w:rsidR="00AA0AF9">
          <w:rPr>
            <w:rFonts w:ascii="黑体" w:eastAsia="黑体" w:hAnsi="黑体" w:cs="楷体_GB2312" w:hint="eastAsia"/>
            <w:b/>
            <w:bCs/>
            <w:sz w:val="22"/>
            <w:szCs w:val="28"/>
          </w:rPr>
          <w:t>融合</w:t>
        </w:r>
      </w:ins>
      <w:ins w:id="38" w:author="Windows 用户" w:date="2017-08-26T16:23:00Z">
        <w:r w:rsidR="001348D9">
          <w:rPr>
            <w:rFonts w:ascii="黑体" w:eastAsia="黑体" w:hAnsi="黑体" w:cs="楷体_GB2312" w:hint="eastAsia"/>
            <w:b/>
            <w:bCs/>
            <w:sz w:val="22"/>
            <w:szCs w:val="28"/>
          </w:rPr>
          <w:t>识别</w:t>
        </w:r>
      </w:ins>
      <w:ins w:id="39" w:author="Windows 用户" w:date="2017-08-26T16:22:00Z">
        <w:r w:rsidR="001348D9">
          <w:rPr>
            <w:rFonts w:ascii="黑体" w:eastAsia="黑体" w:hAnsi="黑体" w:cs="楷体_GB2312" w:hint="eastAsia"/>
            <w:b/>
            <w:bCs/>
            <w:sz w:val="22"/>
            <w:szCs w:val="28"/>
          </w:rPr>
          <w:t>机制研究</w:t>
        </w:r>
      </w:ins>
    </w:p>
    <w:p w:rsidR="001348D9" w:rsidRDefault="002E5471">
      <w:pPr>
        <w:snapToGrid w:val="0"/>
        <w:spacing w:afterLines="50" w:after="156" w:line="440" w:lineRule="exact"/>
        <w:ind w:firstLine="420"/>
        <w:rPr>
          <w:ins w:id="40" w:author="Windows 用户" w:date="2017-08-26T17:05:00Z"/>
          <w:rFonts w:ascii="黑体" w:eastAsia="黑体" w:hAnsi="黑体" w:cs="楷体_GB2312"/>
          <w:b/>
          <w:bCs/>
          <w:sz w:val="22"/>
          <w:szCs w:val="28"/>
        </w:rPr>
        <w:pPrChange w:id="41" w:author="Windows 用户" w:date="2017-08-26T17:03:00Z">
          <w:pPr>
            <w:snapToGrid w:val="0"/>
            <w:spacing w:afterLines="50" w:after="156" w:line="440" w:lineRule="exact"/>
          </w:pPr>
        </w:pPrChange>
      </w:pPr>
      <w:ins w:id="42" w:author="Windows 用户" w:date="2017-08-26T17:03:00Z">
        <w:r>
          <w:rPr>
            <w:rFonts w:ascii="黑体" w:eastAsia="黑体" w:hAnsi="黑体" w:cs="楷体_GB2312" w:hint="eastAsia"/>
            <w:b/>
            <w:bCs/>
            <w:sz w:val="22"/>
            <w:szCs w:val="28"/>
          </w:rPr>
          <w:lastRenderedPageBreak/>
          <w:t>人工智能</w:t>
        </w:r>
      </w:ins>
    </w:p>
    <w:p w:rsidR="002E5471" w:rsidRDefault="002E5471">
      <w:pPr>
        <w:snapToGrid w:val="0"/>
        <w:spacing w:afterLines="50" w:after="156" w:line="440" w:lineRule="exact"/>
        <w:ind w:firstLine="420"/>
        <w:rPr>
          <w:ins w:id="43" w:author="Windows 用户" w:date="2017-08-26T16:22:00Z"/>
          <w:rFonts w:ascii="黑体" w:eastAsia="黑体" w:hAnsi="黑体" w:cs="楷体_GB2312"/>
          <w:b/>
          <w:bCs/>
          <w:sz w:val="22"/>
          <w:szCs w:val="28"/>
        </w:rPr>
        <w:pPrChange w:id="44" w:author="Windows 用户" w:date="2017-08-26T17:03:00Z">
          <w:pPr>
            <w:snapToGrid w:val="0"/>
            <w:spacing w:afterLines="50" w:after="156" w:line="440" w:lineRule="exact"/>
          </w:pPr>
        </w:pPrChange>
      </w:pPr>
      <w:ins w:id="45" w:author="Windows 用户" w:date="2017-08-26T17:05:00Z">
        <w:r>
          <w:rPr>
            <w:rFonts w:ascii="黑体" w:eastAsia="黑体" w:hAnsi="黑体" w:cs="楷体_GB2312" w:hint="eastAsia"/>
            <w:b/>
            <w:bCs/>
            <w:sz w:val="22"/>
            <w:szCs w:val="28"/>
          </w:rPr>
          <w:t>自下而上</w:t>
        </w:r>
      </w:ins>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bookmarkStart w:id="46" w:name="_Toc484096093"/>
      <w:r>
        <w:rPr>
          <w:rFonts w:ascii="宋体" w:hAnsi="宋体" w:cs="楷体_GB2312" w:hint="eastAsia"/>
          <w:bCs/>
          <w:color w:val="0070C0"/>
          <w:szCs w:val="21"/>
        </w:rPr>
        <w:t>4.</w:t>
      </w:r>
      <w:r w:rsidRPr="00BA1092">
        <w:rPr>
          <w:rFonts w:ascii="宋体" w:hAnsi="宋体" w:cs="楷体_GB2312" w:hint="eastAsia"/>
          <w:bCs/>
          <w:color w:val="0070C0"/>
          <w:szCs w:val="21"/>
        </w:rPr>
        <w:t>典型地面目标的多特征融合与综合分析识别方法研究</w:t>
      </w:r>
      <w:bookmarkEnd w:id="46"/>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基于多目标提取特征库、先验知识、辅助判读信息等，开展对多源数据的互补、优选、合作的综合分析，结合目标及背景的时、空特征信息，进行典型地面目标的多特征融合，实现对典型地面目标的全天候、全天时、全地域的识别，给出目标在静止、待机、运动三种工作状态和隐蔽、伪装两种防护状态下的综合分析方法和结果，为战场态势感知、图像情报解译提供技术支撑。</w:t>
      </w:r>
    </w:p>
    <w:p w:rsidR="000D197C" w:rsidRDefault="000D197C" w:rsidP="000D197C">
      <w:pPr>
        <w:snapToGrid w:val="0"/>
        <w:spacing w:afterLines="50" w:after="156" w:line="440" w:lineRule="exact"/>
        <w:rPr>
          <w:ins w:id="47" w:author="Windows 用户" w:date="2017-08-26T17:05:00Z"/>
          <w:rFonts w:ascii="黑体" w:eastAsia="黑体" w:hAnsi="黑体" w:cs="楷体_GB2312"/>
          <w:b/>
          <w:bCs/>
          <w:sz w:val="22"/>
          <w:szCs w:val="28"/>
        </w:rPr>
      </w:pPr>
      <w:ins w:id="48" w:author="Windows 用户" w:date="2017-08-26T16:29:00Z">
        <w:r>
          <w:rPr>
            <w:rFonts w:ascii="黑体" w:eastAsia="黑体" w:hAnsi="黑体" w:cs="楷体_GB2312" w:hint="eastAsia"/>
            <w:b/>
            <w:bCs/>
            <w:sz w:val="22"/>
            <w:szCs w:val="28"/>
          </w:rPr>
          <w:t>3.</w:t>
        </w:r>
        <w:r w:rsidRPr="000D197C">
          <w:rPr>
            <w:rFonts w:ascii="黑体" w:eastAsia="黑体" w:hAnsi="黑体" w:cs="楷体_GB2312" w:hint="eastAsia"/>
            <w:b/>
            <w:bCs/>
            <w:sz w:val="22"/>
            <w:szCs w:val="28"/>
          </w:rPr>
          <w:t xml:space="preserve"> </w:t>
        </w:r>
      </w:ins>
      <w:ins w:id="49" w:author="Windows 用户" w:date="2017-08-26T16:36:00Z">
        <w:r w:rsidR="001C7249">
          <w:rPr>
            <w:rFonts w:ascii="黑体" w:eastAsia="黑体" w:hAnsi="黑体" w:cs="楷体_GB2312" w:hint="eastAsia"/>
            <w:b/>
            <w:bCs/>
            <w:sz w:val="22"/>
            <w:szCs w:val="28"/>
          </w:rPr>
          <w:t>基于知识发现的</w:t>
        </w:r>
      </w:ins>
      <w:ins w:id="50" w:author="Windows 用户" w:date="2017-08-26T17:12:00Z">
        <w:r w:rsidR="00A852DC">
          <w:rPr>
            <w:rFonts w:ascii="黑体" w:eastAsia="黑体" w:hAnsi="黑体" w:cs="楷体_GB2312" w:hint="eastAsia"/>
            <w:b/>
            <w:bCs/>
            <w:sz w:val="22"/>
            <w:szCs w:val="28"/>
          </w:rPr>
          <w:t>星载、机载的多源异构</w:t>
        </w:r>
      </w:ins>
      <w:ins w:id="51" w:author="Windows 用户" w:date="2017-08-26T17:09:00Z">
        <w:r w:rsidR="002E5471">
          <w:rPr>
            <w:rFonts w:ascii="黑体" w:eastAsia="黑体" w:hAnsi="黑体" w:cs="楷体_GB2312" w:hint="eastAsia"/>
            <w:b/>
            <w:bCs/>
            <w:sz w:val="22"/>
            <w:szCs w:val="28"/>
          </w:rPr>
          <w:t>载荷</w:t>
        </w:r>
      </w:ins>
      <w:ins w:id="52" w:author="Windows 用户" w:date="2017-08-26T17:14:00Z">
        <w:r w:rsidR="00A852DC">
          <w:rPr>
            <w:rFonts w:ascii="黑体" w:eastAsia="黑体" w:hAnsi="黑体" w:cs="楷体_GB2312" w:hint="eastAsia"/>
            <w:b/>
            <w:bCs/>
            <w:sz w:val="22"/>
            <w:szCs w:val="28"/>
          </w:rPr>
          <w:t>总体</w:t>
        </w:r>
      </w:ins>
      <w:ins w:id="53" w:author="Windows 用户" w:date="2017-08-26T17:13:00Z">
        <w:r w:rsidR="00A852DC">
          <w:rPr>
            <w:rFonts w:ascii="黑体" w:eastAsia="黑体" w:hAnsi="黑体" w:cs="楷体_GB2312" w:hint="eastAsia"/>
            <w:b/>
            <w:bCs/>
            <w:sz w:val="22"/>
            <w:szCs w:val="28"/>
          </w:rPr>
          <w:t>设计</w:t>
        </w:r>
      </w:ins>
      <w:ins w:id="54" w:author="Windows 用户" w:date="2017-08-26T17:18:00Z">
        <w:r w:rsidR="00AA0AF9">
          <w:rPr>
            <w:rFonts w:ascii="黑体" w:eastAsia="黑体" w:hAnsi="黑体" w:cs="楷体_GB2312" w:hint="eastAsia"/>
            <w:b/>
            <w:bCs/>
            <w:sz w:val="22"/>
            <w:szCs w:val="28"/>
          </w:rPr>
          <w:t>评价与</w:t>
        </w:r>
      </w:ins>
      <w:ins w:id="55" w:author="Windows 用户" w:date="2017-08-26T16:29:00Z">
        <w:r>
          <w:rPr>
            <w:rFonts w:ascii="黑体" w:eastAsia="黑体" w:hAnsi="黑体" w:cs="楷体_GB2312" w:hint="eastAsia"/>
            <w:b/>
            <w:bCs/>
            <w:sz w:val="22"/>
            <w:szCs w:val="28"/>
          </w:rPr>
          <w:t>决策</w:t>
        </w:r>
      </w:ins>
      <w:ins w:id="56" w:author="Windows 用户" w:date="2017-08-26T17:15:00Z">
        <w:r w:rsidR="00A852DC">
          <w:rPr>
            <w:rFonts w:ascii="黑体" w:eastAsia="黑体" w:hAnsi="黑体" w:cs="楷体_GB2312" w:hint="eastAsia"/>
            <w:b/>
            <w:bCs/>
            <w:sz w:val="22"/>
            <w:szCs w:val="28"/>
          </w:rPr>
          <w:t>优化</w:t>
        </w:r>
      </w:ins>
    </w:p>
    <w:p w:rsidR="002E5471" w:rsidRDefault="002E5471">
      <w:pPr>
        <w:snapToGrid w:val="0"/>
        <w:spacing w:afterLines="50" w:after="156" w:line="440" w:lineRule="exact"/>
        <w:ind w:firstLine="420"/>
        <w:rPr>
          <w:ins w:id="57" w:author="Windows 用户" w:date="2017-08-26T17:12:00Z"/>
          <w:rFonts w:ascii="黑体" w:eastAsia="黑体" w:hAnsi="黑体" w:cs="楷体_GB2312"/>
          <w:b/>
          <w:bCs/>
          <w:sz w:val="22"/>
          <w:szCs w:val="28"/>
        </w:rPr>
        <w:pPrChange w:id="58" w:author="Windows 用户" w:date="2017-08-26T17:28:00Z">
          <w:pPr>
            <w:snapToGrid w:val="0"/>
            <w:spacing w:afterLines="50" w:after="156" w:line="440" w:lineRule="exact"/>
          </w:pPr>
        </w:pPrChange>
      </w:pPr>
      <w:ins w:id="59" w:author="Windows 用户" w:date="2017-08-26T17:06:00Z">
        <w:r>
          <w:rPr>
            <w:rFonts w:ascii="黑体" w:eastAsia="黑体" w:hAnsi="黑体" w:cs="楷体_GB2312" w:hint="eastAsia"/>
            <w:b/>
            <w:bCs/>
            <w:sz w:val="22"/>
            <w:szCs w:val="28"/>
          </w:rPr>
          <w:t>自上而下</w:t>
        </w:r>
      </w:ins>
    </w:p>
    <w:p w:rsidR="00A852DC" w:rsidRPr="00212452" w:rsidRDefault="00A852DC">
      <w:pPr>
        <w:snapToGrid w:val="0"/>
        <w:spacing w:afterLines="50" w:after="156" w:line="440" w:lineRule="exact"/>
        <w:ind w:firstLine="420"/>
        <w:rPr>
          <w:rFonts w:eastAsia="楷体_GB2312" w:cs="楷体_GB2312"/>
          <w:bCs/>
          <w:sz w:val="28"/>
          <w:szCs w:val="28"/>
        </w:rPr>
        <w:pPrChange w:id="60" w:author="Windows 用户" w:date="2017-08-26T17:28:00Z">
          <w:pPr>
            <w:snapToGrid w:val="0"/>
            <w:spacing w:afterLines="50" w:after="156" w:line="440" w:lineRule="exact"/>
          </w:pPr>
        </w:pPrChange>
      </w:pPr>
      <w:ins w:id="61" w:author="Windows 用户" w:date="2017-08-26T17:12:00Z">
        <w:r>
          <w:rPr>
            <w:rFonts w:ascii="黑体" w:eastAsia="黑体" w:hAnsi="黑体" w:cs="楷体_GB2312" w:hint="eastAsia"/>
            <w:b/>
            <w:bCs/>
            <w:sz w:val="22"/>
            <w:szCs w:val="28"/>
          </w:rPr>
          <w:t>航天工业</w:t>
        </w:r>
      </w:ins>
      <w:ins w:id="62" w:author="Windows 用户" w:date="2017-08-26T17:25:00Z">
        <w:r w:rsidR="00142E17">
          <w:rPr>
            <w:rFonts w:ascii="黑体" w:eastAsia="黑体" w:hAnsi="黑体" w:cs="楷体_GB2312" w:hint="eastAsia"/>
            <w:b/>
            <w:bCs/>
            <w:sz w:val="22"/>
            <w:szCs w:val="28"/>
          </w:rPr>
          <w:t>、遥感</w:t>
        </w:r>
      </w:ins>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卫星工程总体设计评估任务想定建模</w:t>
      </w:r>
    </w:p>
    <w:p w:rsidR="007C617C" w:rsidRPr="007C617C" w:rsidRDefault="007C617C" w:rsidP="007C617C">
      <w:pPr>
        <w:overflowPunct w:val="0"/>
        <w:spacing w:line="440" w:lineRule="exact"/>
        <w:ind w:firstLineChars="200" w:firstLine="420"/>
        <w:rPr>
          <w:color w:val="0070C0"/>
          <w:szCs w:val="21"/>
        </w:rPr>
      </w:pPr>
      <w:r w:rsidRPr="007C617C">
        <w:rPr>
          <w:rFonts w:hint="eastAsia"/>
          <w:color w:val="0070C0"/>
          <w:szCs w:val="21"/>
        </w:rPr>
        <w:t>该方面的任务想定是对具体的一颗卫星，想定从概念→研制→立项等各个任务阶段，仿真当已经确定下卫星平台和载荷内容后，如何安排星地一体化指标（如载荷分辨率、定位精度、数传能力等），才能充分发挥出整个侦察系统的最佳性能，侦察系统需要涵盖卫星工程总体所涉及到的卫星大系统、运控运管、地面接收与处理等各个系统，仿真结果即对想定的卫星工程总体各系统，分配出具体的性能指标。</w:t>
      </w:r>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星地一体化指标工程设计评估技术研究</w:t>
      </w:r>
    </w:p>
    <w:p w:rsidR="007C617C" w:rsidRPr="007C617C" w:rsidRDefault="007C617C" w:rsidP="007C617C">
      <w:pPr>
        <w:overflowPunct w:val="0"/>
        <w:spacing w:line="440" w:lineRule="exact"/>
        <w:ind w:firstLineChars="200" w:firstLine="420"/>
        <w:rPr>
          <w:color w:val="0070C0"/>
          <w:szCs w:val="21"/>
        </w:rPr>
      </w:pPr>
      <w:r w:rsidRPr="007C617C">
        <w:rPr>
          <w:rFonts w:hint="eastAsia"/>
          <w:color w:val="0070C0"/>
          <w:szCs w:val="21"/>
        </w:rPr>
        <w:t>我国将卫星工程划分为如下五大系统及其子系统。一个具体的卫星工程（或卫星项目）就是确定或设计出具体的五大系统及其子系统。</w:t>
      </w:r>
    </w:p>
    <w:p w:rsidR="007C617C" w:rsidRPr="007C617C" w:rsidRDefault="007C617C" w:rsidP="007C617C">
      <w:pPr>
        <w:pStyle w:val="a7"/>
        <w:spacing w:line="360" w:lineRule="auto"/>
        <w:ind w:firstLineChars="0" w:firstLine="0"/>
        <w:jc w:val="center"/>
        <w:rPr>
          <w:rFonts w:ascii="宋体" w:hAnsi="宋体"/>
          <w:color w:val="0070C0"/>
          <w:szCs w:val="21"/>
        </w:rPr>
      </w:pPr>
      <w:r w:rsidRPr="007C617C">
        <w:rPr>
          <w:rFonts w:ascii="宋体" w:hAnsi="宋体"/>
          <w:noProof/>
          <w:color w:val="0070C0"/>
          <w:szCs w:val="21"/>
        </w:rPr>
        <w:lastRenderedPageBreak/>
        <w:drawing>
          <wp:inline distT="0" distB="0" distL="0" distR="0" wp14:anchorId="1C0D5D9D" wp14:editId="47CD1BA3">
            <wp:extent cx="3695700" cy="3343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7C617C" w:rsidRPr="007C617C" w:rsidRDefault="007C617C" w:rsidP="00F03251">
      <w:pPr>
        <w:pStyle w:val="a7"/>
        <w:numPr>
          <w:ilvl w:val="0"/>
          <w:numId w:val="12"/>
        </w:numPr>
        <w:spacing w:line="440" w:lineRule="exact"/>
        <w:ind w:left="0" w:firstLineChars="0" w:firstLine="200"/>
        <w:jc w:val="center"/>
        <w:rPr>
          <w:color w:val="0070C0"/>
          <w:szCs w:val="21"/>
        </w:rPr>
      </w:pPr>
      <w:r w:rsidRPr="007C617C">
        <w:rPr>
          <w:rFonts w:hint="eastAsia"/>
          <w:color w:val="0070C0"/>
          <w:szCs w:val="21"/>
        </w:rPr>
        <w:t>卫星工程</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卫星工程总体设计的核心问题是将星地共同配合完成的星地一体化指标合理地分配给侦察卫星、中继卫星和地面站等整个侦察信息获取与处理链路上，给出分配结果并评估能达到的能力。</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卫星能力仿真评估系统体系结构如下图所示。主要可以分为以下功能：</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1）系统设置。其主要功能是从卫星系统的设计部门获取待评估卫星系统的战术技术指标，向模型管理子系统提供合理、准确的模型参数。想定(剧情产生)管理子系统从卫星系统使用部门获取要进行能力评估的卫星系统使用原则及可能执行的任务，制定合理的评定想定，向模型管理子系统输出卫星的实体模型系统，并向实验管理子系统输出实验因子信息。卫星能力评估中的实验因子定义为与卫星运用相关的特征变量。</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2）模型库管理。从系统设置子系统获取模型参数，从想定管理子系统中得到评定想定，确定模型行为逻辑、模型接口、模型端口类型。模型接口负责与其他的管理子系统通讯，而模型端口则负责与模型系统中的其他模型互发消息，实现模型的协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（3）实验管理。主要功能包括实验方法管理、实验因子管理、实验次数管理和实验终结条件管理四部分。</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（4）数据管理。主要功能包括从模型管理子系统中模型的数据接口获取模型状态变量数据、关键点数据和仿真结果数据，并向方案能力评估管理子系统输出表示卫星系统模型能力的各项统计数据。</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lastRenderedPageBreak/>
        <w:t>（5）仿真管理。负责驱动模型管理子系统中的模型，向表现管理子系统输出媒体表现信息，向数据管理子系统输出模型数据信息。</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（6）表现(多媒体演示)管理。从模型管理子系统中的仿真模型的表现接口获得表现内容，产生表现结果。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7）方案能力评估管理。评估管理的内容包括卫星系统成像侦察能力评估指标体系管理、综合评估算法管理、比较分析以及参数灵敏度分析，生成卫星设计的改进意见。对某一型卫星或几型卫星，在选定卫星平台、载荷类型、轨道高度、轨道分布等参数的条件下，论证评估卫星工程总体的能力和隔代卫星成像侦察系统工程总体的设计能力。</w:t>
      </w:r>
    </w:p>
    <w:p w:rsidR="007C617C" w:rsidRPr="007C617C" w:rsidRDefault="007C617C" w:rsidP="007C617C">
      <w:pPr>
        <w:spacing w:line="360" w:lineRule="auto"/>
        <w:jc w:val="center"/>
        <w:rPr>
          <w:rFonts w:ascii="宋体" w:hAnsi="宋体"/>
          <w:color w:val="0070C0"/>
          <w:szCs w:val="21"/>
        </w:rPr>
      </w:pPr>
      <w:r w:rsidRPr="007C617C">
        <w:rPr>
          <w:rFonts w:ascii="宋体" w:hAnsi="宋体"/>
          <w:noProof/>
          <w:color w:val="0070C0"/>
          <w:szCs w:val="21"/>
        </w:rPr>
        <w:drawing>
          <wp:inline distT="0" distB="0" distL="0" distR="0" wp14:anchorId="22AA209F" wp14:editId="73B23685">
            <wp:extent cx="5267325" cy="19907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rsidR="007C617C" w:rsidRPr="007C617C" w:rsidRDefault="007C617C" w:rsidP="00F03251">
      <w:pPr>
        <w:pStyle w:val="a7"/>
        <w:numPr>
          <w:ilvl w:val="0"/>
          <w:numId w:val="12"/>
        </w:numPr>
        <w:spacing w:beforeLines="50" w:before="156" w:afterLines="50" w:after="156" w:line="360" w:lineRule="auto"/>
        <w:ind w:left="851" w:firstLineChars="0" w:hanging="851"/>
        <w:jc w:val="center"/>
        <w:rPr>
          <w:rFonts w:ascii="宋体" w:hAnsi="宋体"/>
          <w:color w:val="0070C0"/>
          <w:szCs w:val="21"/>
        </w:rPr>
      </w:pPr>
      <w:r w:rsidRPr="007C617C">
        <w:rPr>
          <w:rFonts w:ascii="宋体" w:hAnsi="宋体" w:hint="eastAsia"/>
          <w:color w:val="0070C0"/>
          <w:szCs w:val="21"/>
        </w:rPr>
        <w:t>卫星能力仿真评估系统体系结构</w:t>
      </w:r>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卫星工程总体评估关键要素分析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对卫星方案进行分析评价的目的是要让决策者对不同的方案进行对比，要进行对比就需要有一定的比较尺度，我们这里选择的尺度就是设计方案的必要性、先进性和可行性程度。这三个方面是相互联系，相互制约的。所以在进行方案评价时，需要对指标从这三个方面进行分析，并综合权衡，使得既能圆满完成任务，又能推动技术进步。</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（1）必要性分析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必要性分析是指按照论证的依据，从用户方提出的使用要求和卫星实际的应用需要出发，分析由研制方所提出新卫星各项指标的必要性。并给出定性和定量的分析结果。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（2）先进性分析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先进性分析是指根据推进卫星技术发展的需要，对照世界卫星技术的先进水平，考虑我国科学技术发展的潜力，分析所提技术指标的先进性。进行先进性分析时，不仅要对比国内外已有类似型号的指标，而且要分析国外类似型号的发展趋势。</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如果所提指标具有一定的先进性水平，虽然在技术上可能会有一定的困难，但只要具备</w:t>
      </w:r>
      <w:r w:rsidRPr="007C617C">
        <w:rPr>
          <w:rFonts w:ascii="宋体" w:hAnsi="宋体" w:hint="eastAsia"/>
          <w:color w:val="0070C0"/>
          <w:szCs w:val="21"/>
        </w:rPr>
        <w:lastRenderedPageBreak/>
        <w:t>一定的条件，经过努力可以解决，那么出于推动技术进步的目的，也还是值得的。当然片面地追求先进性也是不现实的。</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（3）可行性分析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可行性分析是指根据我国的科学技术水平和经济能力，充分考虑预先研究的科技成果，研究所提指标的可行程度。</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可行性分析的实质是包括技术经济分析和成本效益分析在内的系统分析，其核心是对指标的使用要求进行技术经济预测和评价。指标的可行性分析可分两步进行:可行性计算、可行性评价。可行性计算是指依据各种关于指标的计算公式或模型方法，把指标的有关参数作为输入，计算相应的指标值，以此作为可行性评价的基础;而可行性评价主要指依据各种可行性评价方法(如模糊综合评判方法)，对影响指标的主要因素进行分析评价。最终得出所提指标的可行性程度。</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侦察能力指标的必要性、先进性和可行性分析应该分层分级进行，从单项指标的分析入手，然后运用各种诸如模糊综合法则之类的方法，从最底层开始，逐层综合到最高层，最后可得到整套指标的必要性、先进性和可行性评价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对卫星工程总体设计的综合评价，可以采用层次分析法(Analytical Hierarchy Process，AHP)来实现。AHP是一种能将定性分析与定量分析相结合的系统分析方法，是分析多目标、多准则的复杂大系统的有力工具。它具有思路清晰、方法简便、适用面广、系统性强等特点。</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用AHP分析问题大体要经过以下五个步骤:</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建立层次结构模型；</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构造判断矩阵;</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层次单排序;</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层次总排序;</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一致性检验。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其中后三个步骤在整个过程中需要逐层地进行。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AHP计算的根本问题是如何计算判断矩阵的最大特征根及其对应的特征向量。常用的层次分析法的计算方法有幂法、积法、方根法等。AHP法中使用的是将工程所提出的解决方案相对于某个准则的权值，如何选取该权值是能否正确综合评价卫星总体设计的关键步骤。准则对于目标的权值可以通过德尔菲法来确定。由于任何一个卫星总体设计方案都可以在论证阶段通过专家分析、预算等方法得到一个卫星工程的可行性、必要性、先进性、效能、费用、</w:t>
      </w:r>
      <w:r w:rsidRPr="007C617C">
        <w:rPr>
          <w:rFonts w:ascii="宋体" w:hAnsi="宋体" w:hint="eastAsia"/>
          <w:color w:val="0070C0"/>
          <w:szCs w:val="21"/>
        </w:rPr>
        <w:lastRenderedPageBreak/>
        <w:t>风险和进度。</w:t>
      </w:r>
    </w:p>
    <w:p w:rsidR="00BA1092" w:rsidRPr="007C617C" w:rsidRDefault="00BA1092" w:rsidP="00186C90">
      <w:pPr>
        <w:snapToGrid w:val="0"/>
        <w:spacing w:afterLines="30" w:after="93" w:line="312" w:lineRule="auto"/>
        <w:ind w:firstLineChars="200" w:firstLine="420"/>
        <w:rPr>
          <w:ins w:id="63" w:author="Windows 用户" w:date="2017-08-26T16:13:00Z"/>
          <w:rFonts w:ascii="宋体" w:hAnsi="宋体" w:cs="楷体_GB2312"/>
          <w:bCs/>
          <w:color w:val="0070C0"/>
          <w:szCs w:val="21"/>
        </w:rPr>
      </w:pPr>
    </w:p>
    <w:p w:rsidR="001B062F" w:rsidRDefault="005668CF" w:rsidP="000C4DC1">
      <w:pPr>
        <w:snapToGrid w:val="0"/>
        <w:spacing w:beforeLines="50" w:before="156" w:afterLines="50" w:after="156" w:line="440" w:lineRule="exact"/>
        <w:rPr>
          <w:ins w:id="64" w:author="Windows 用户" w:date="2017-08-26T16:22:00Z"/>
          <w:rFonts w:ascii="黑体" w:eastAsia="黑体" w:hAnsi="黑体" w:cs="楷体_GB2312"/>
          <w:b/>
          <w:bCs/>
          <w:sz w:val="22"/>
          <w:szCs w:val="28"/>
        </w:rPr>
      </w:pPr>
      <w:r w:rsidRPr="003860BB">
        <w:rPr>
          <w:rFonts w:ascii="黑体" w:eastAsia="黑体" w:hAnsi="黑体" w:cs="楷体_GB2312" w:hint="eastAsia"/>
          <w:b/>
          <w:bCs/>
          <w:sz w:val="22"/>
          <w:szCs w:val="28"/>
        </w:rPr>
        <w:t>（i）</w:t>
      </w:r>
      <w:r w:rsidR="007F1BDE" w:rsidRPr="003860BB">
        <w:rPr>
          <w:rFonts w:ascii="黑体" w:eastAsia="黑体" w:hAnsi="黑体" w:cs="楷体_GB2312"/>
          <w:b/>
          <w:bCs/>
          <w:sz w:val="22"/>
          <w:szCs w:val="28"/>
        </w:rPr>
        <w:t>多源异构数据特性分析和预处理</w:t>
      </w:r>
      <w:ins w:id="65" w:author="Windows 用户" w:date="2017-08-26T15:52:00Z">
        <w:r w:rsidR="004B000B">
          <w:rPr>
            <w:rFonts w:ascii="黑体" w:eastAsia="黑体" w:hAnsi="黑体" w:cs="楷体_GB2312" w:hint="eastAsia"/>
            <w:b/>
            <w:bCs/>
            <w:sz w:val="22"/>
            <w:szCs w:val="28"/>
          </w:rPr>
          <w:t>（指标作为边界条件</w:t>
        </w:r>
      </w:ins>
      <w:ins w:id="66" w:author="Windows 用户" w:date="2017-08-26T15:59:00Z">
        <w:r w:rsidR="004B000B">
          <w:rPr>
            <w:rFonts w:ascii="黑体" w:eastAsia="黑体" w:hAnsi="黑体" w:cs="楷体_GB2312" w:hint="eastAsia"/>
            <w:b/>
            <w:bCs/>
            <w:sz w:val="22"/>
            <w:szCs w:val="28"/>
          </w:rPr>
          <w:t>，深度学习用于决策上</w:t>
        </w:r>
      </w:ins>
      <w:ins w:id="67" w:author="Windows 用户" w:date="2017-08-26T15:52:00Z">
        <w:r w:rsidR="004B000B">
          <w:rPr>
            <w:rFonts w:ascii="黑体" w:eastAsia="黑体" w:hAnsi="黑体" w:cs="楷体_GB2312" w:hint="eastAsia"/>
            <w:b/>
            <w:bCs/>
            <w:sz w:val="22"/>
            <w:szCs w:val="28"/>
          </w:rPr>
          <w:t>）</w:t>
        </w:r>
      </w:ins>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研究复杂背景下，多源传感器的互补特性以及多源异构数据的预处理方法。主要包括：</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1）研究雷达、高光谱、红外、可见光等不同成像手段的物理特性，针对各各成像手段的优缺点，实现优势互补，给出待识别目标的最佳属性子集；</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2）研究雷达、高光谱、红外、可见光等不同成像手段的噪声来源，提取噪声的共性，提出统一的数据去噪方案；</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3）研究多源异构数据特征融合的关联技术，解决不同传感器、不同平台、不同载荷类型所造成的数据异构性</w:t>
      </w:r>
      <w:r w:rsidRPr="00212452">
        <w:rPr>
          <w:rFonts w:ascii="宋体" w:hAnsi="宋体" w:cs="楷体_GB2312" w:hint="eastAsia"/>
          <w:bCs/>
          <w:szCs w:val="21"/>
        </w:rPr>
        <w:t>。</w:t>
      </w:r>
    </w:p>
    <w:p w:rsidR="005668CF" w:rsidRPr="003860BB" w:rsidRDefault="005668CF" w:rsidP="000C4DC1">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w:t>
      </w:r>
      <w:r w:rsidRPr="003860BB">
        <w:rPr>
          <w:rFonts w:ascii="黑体" w:eastAsia="黑体" w:hAnsi="黑体" w:cs="楷体_GB2312" w:hint="eastAsia"/>
          <w:b/>
          <w:bCs/>
          <w:sz w:val="22"/>
          <w:szCs w:val="28"/>
        </w:rPr>
        <w:t>）</w:t>
      </w:r>
      <w:r w:rsidR="00033FE2" w:rsidRPr="003860BB">
        <w:rPr>
          <w:rFonts w:ascii="黑体" w:eastAsia="黑体" w:hAnsi="黑体" w:cs="楷体_GB2312" w:hint="eastAsia"/>
          <w:b/>
          <w:bCs/>
          <w:sz w:val="22"/>
          <w:szCs w:val="28"/>
        </w:rPr>
        <w:t>特征提取</w:t>
      </w:r>
      <w:ins w:id="68" w:author="Windows 用户" w:date="2017-08-26T16:00:00Z">
        <w:r w:rsidR="004B000B">
          <w:rPr>
            <w:rFonts w:ascii="黑体" w:eastAsia="黑体" w:hAnsi="黑体" w:cs="楷体_GB2312" w:hint="eastAsia"/>
            <w:b/>
            <w:bCs/>
            <w:sz w:val="22"/>
            <w:szCs w:val="28"/>
          </w:rPr>
          <w:t>（决策知识特征提取）</w:t>
        </w:r>
      </w:ins>
    </w:p>
    <w:p w:rsidR="00033FE2" w:rsidRPr="000C4DC1" w:rsidRDefault="00033FE2"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基于各种不同探测原理的异质传感器组成的多传感器系统，获取的传感数据有较大的性质差异，且信息量巨大。研究针对多传感器数据的特征提取方法，提取出目标独有的、区分性大的、鲁棒性强的特征，结合有效的特征融合方法，开展对多源特征的互补、优选、合作的综合分析，得到少而有效的目标综合特征，为复杂工业制造过程的知识发现和决策提供支持。</w:t>
      </w:r>
    </w:p>
    <w:p w:rsidR="005668CF" w:rsidRPr="003860BB" w:rsidRDefault="005668CF" w:rsidP="000C4DC1">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）多源异构数据神经网络分析与建模</w:t>
      </w:r>
      <w:ins w:id="69" w:author="Windows 用户" w:date="2017-08-26T16:01:00Z">
        <w:r w:rsidR="009D46DA">
          <w:rPr>
            <w:rFonts w:ascii="黑体" w:eastAsia="黑体" w:hAnsi="黑体" w:cs="楷体_GB2312" w:hint="eastAsia"/>
            <w:b/>
            <w:bCs/>
            <w:sz w:val="22"/>
            <w:szCs w:val="28"/>
          </w:rPr>
          <w:t>（决策融合后得到识别结果，要有个评价方法</w:t>
        </w:r>
      </w:ins>
      <w:ins w:id="70" w:author="Windows 用户" w:date="2017-08-26T16:02:00Z">
        <w:r w:rsidR="009D46DA">
          <w:rPr>
            <w:rFonts w:ascii="黑体" w:eastAsia="黑体" w:hAnsi="黑体" w:cs="楷体_GB2312" w:hint="eastAsia"/>
            <w:b/>
            <w:bCs/>
            <w:sz w:val="22"/>
            <w:szCs w:val="28"/>
          </w:rPr>
          <w:t>，美国niirs</w:t>
        </w:r>
        <w:r w:rsidR="003A0CE0">
          <w:rPr>
            <w:rFonts w:ascii="黑体" w:eastAsia="黑体" w:hAnsi="黑体" w:cs="楷体_GB2312" w:hint="eastAsia"/>
            <w:b/>
            <w:bCs/>
            <w:sz w:val="22"/>
            <w:szCs w:val="28"/>
          </w:rPr>
          <w:t>，根据评价判断载荷是否合理</w:t>
        </w:r>
      </w:ins>
      <w:ins w:id="71" w:author="Windows 用户" w:date="2017-08-26T16:03:00Z">
        <w:r w:rsidR="005C691D">
          <w:rPr>
            <w:rFonts w:ascii="黑体" w:eastAsia="黑体" w:hAnsi="黑体" w:cs="楷体_GB2312" w:hint="eastAsia"/>
            <w:b/>
            <w:bCs/>
            <w:sz w:val="22"/>
            <w:szCs w:val="28"/>
          </w:rPr>
          <w:t>，态势评估</w:t>
        </w:r>
      </w:ins>
      <w:ins w:id="72" w:author="Windows 用户" w:date="2017-08-26T16:01:00Z">
        <w:r w:rsidR="009D46DA">
          <w:rPr>
            <w:rFonts w:ascii="黑体" w:eastAsia="黑体" w:hAnsi="黑体" w:cs="楷体_GB2312" w:hint="eastAsia"/>
            <w:b/>
            <w:bCs/>
            <w:sz w:val="22"/>
            <w:szCs w:val="28"/>
          </w:rPr>
          <w:t>）</w:t>
        </w:r>
      </w:ins>
      <w:ins w:id="73" w:author="Windows 用户" w:date="2017-08-26T16:13:00Z">
        <w:r w:rsidR="00442E22">
          <w:rPr>
            <w:rFonts w:ascii="黑体" w:eastAsia="黑体" w:hAnsi="黑体" w:cs="楷体_GB2312" w:hint="eastAsia"/>
            <w:b/>
            <w:bCs/>
            <w:sz w:val="22"/>
            <w:szCs w:val="28"/>
          </w:rPr>
          <w:t>（</w:t>
        </w:r>
      </w:ins>
      <w:ins w:id="74" w:author="Windows 用户" w:date="2017-08-26T16:14:00Z">
        <w:r w:rsidR="00C1202E">
          <w:rPr>
            <w:rFonts w:ascii="黑体" w:eastAsia="黑体" w:hAnsi="黑体" w:cs="楷体_GB2312" w:hint="eastAsia"/>
            <w:b/>
            <w:bCs/>
            <w:sz w:val="22"/>
            <w:szCs w:val="28"/>
          </w:rPr>
          <w:t>知识发现与决策</w:t>
        </w:r>
      </w:ins>
      <w:ins w:id="75" w:author="Windows 用户" w:date="2017-08-26T16:13:00Z">
        <w:r w:rsidR="00442E22">
          <w:rPr>
            <w:rFonts w:ascii="黑体" w:eastAsia="黑体" w:hAnsi="黑体" w:cs="楷体_GB2312" w:hint="eastAsia"/>
            <w:b/>
            <w:bCs/>
            <w:sz w:val="22"/>
            <w:szCs w:val="28"/>
          </w:rPr>
          <w:t>评价反馈）</w:t>
        </w:r>
      </w:ins>
      <w:ins w:id="76" w:author="Windows 用户" w:date="2017-08-26T16:15:00Z">
        <w:r w:rsidR="001348D9">
          <w:rPr>
            <w:rFonts w:ascii="黑体" w:eastAsia="黑体" w:hAnsi="黑体" w:cs="楷体_GB2312" w:hint="eastAsia"/>
            <w:b/>
            <w:bCs/>
            <w:sz w:val="22"/>
            <w:szCs w:val="28"/>
          </w:rPr>
          <w:t>（技术手段：神经网络）</w:t>
        </w:r>
      </w:ins>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研究在多源异构的大数据环境下的多目标识别，结合目标及背景的时、空特征信息，进行典型地面目标的多特征融合，实现对典型地面目标的全天候、全天时、全地域的识别，为知识发现和优化决策提供技术支撑。主要包括：</w:t>
      </w:r>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在实现任何非线性映射功能时，利用BP神经网络求解内部机制复杂的问题；对于学习时效性有较高要求的决策，利用极限学习机实现知识发现；针对数据量大、结果准确性要求高的决策，则利用卷积神经网络进行决策优化。</w:t>
      </w:r>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2）基于星载、机载多传感器采集到的多源数据预处理结果，结合多源遥感系统不同的时间特性、空间特性、电磁散射特性、光谱特性、红外特性、几何特性，用知识发现的方法抽取特征，然后使用数据挖掘的方法挖掘出有用的信息。</w:t>
      </w:r>
    </w:p>
    <w:p w:rsidR="00CE2D97" w:rsidRDefault="00212452" w:rsidP="00212452">
      <w:pPr>
        <w:snapToGrid w:val="0"/>
        <w:spacing w:beforeLines="50" w:before="156" w:afterLines="50" w:after="156" w:line="440" w:lineRule="exact"/>
        <w:rPr>
          <w:ins w:id="77" w:author="Windows 用户" w:date="2017-08-26T17:31:00Z"/>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3</w:t>
      </w:r>
      <w:r>
        <w:rPr>
          <w:rFonts w:eastAsia="楷体_GB2312" w:cs="楷体_GB2312" w:hint="eastAsia"/>
          <w:b/>
          <w:bCs/>
          <w:sz w:val="28"/>
          <w:szCs w:val="28"/>
        </w:rPr>
        <w:t>）</w:t>
      </w:r>
      <w:r w:rsidR="00CE2D97" w:rsidRPr="007B5FEC">
        <w:rPr>
          <w:rFonts w:eastAsia="楷体_GB2312" w:cs="楷体_GB2312" w:hint="eastAsia"/>
          <w:b/>
          <w:bCs/>
          <w:sz w:val="28"/>
          <w:szCs w:val="28"/>
        </w:rPr>
        <w:t>拟解决的关键问题</w:t>
      </w:r>
    </w:p>
    <w:p w:rsidR="00DB0524" w:rsidRDefault="00DB0524" w:rsidP="00212452">
      <w:pPr>
        <w:snapToGrid w:val="0"/>
        <w:spacing w:beforeLines="50" w:before="156" w:afterLines="50" w:after="156" w:line="440" w:lineRule="exact"/>
        <w:rPr>
          <w:rFonts w:eastAsia="楷体_GB2312" w:cs="楷体_GB2312"/>
          <w:b/>
          <w:bCs/>
          <w:sz w:val="28"/>
          <w:szCs w:val="28"/>
        </w:rPr>
      </w:pPr>
      <w:ins w:id="78" w:author="Windows 用户" w:date="2017-08-26T17:31:00Z">
        <w:r>
          <w:rPr>
            <w:rFonts w:eastAsia="楷体_GB2312" w:cs="楷体_GB2312" w:hint="eastAsia"/>
            <w:b/>
            <w:bCs/>
            <w:sz w:val="28"/>
            <w:szCs w:val="28"/>
          </w:rPr>
          <w:t>1.</w:t>
        </w:r>
        <w:r w:rsidRPr="00DB0524">
          <w:rPr>
            <w:rFonts w:hint="eastAsia"/>
          </w:rPr>
          <w:t xml:space="preserve"> </w:t>
        </w:r>
        <w:r w:rsidRPr="00DB0524">
          <w:rPr>
            <w:rFonts w:eastAsia="楷体_GB2312" w:cs="楷体_GB2312" w:hint="eastAsia"/>
            <w:b/>
            <w:bCs/>
            <w:sz w:val="28"/>
            <w:szCs w:val="28"/>
          </w:rPr>
          <w:t>面向多源异质数据</w:t>
        </w:r>
      </w:ins>
      <w:ins w:id="79" w:author="Windows 用户" w:date="2017-08-26T17:48:00Z">
        <w:r w:rsidR="005A34DA">
          <w:rPr>
            <w:rFonts w:eastAsia="楷体_GB2312" w:cs="楷体_GB2312" w:hint="eastAsia"/>
            <w:b/>
            <w:bCs/>
            <w:sz w:val="28"/>
            <w:szCs w:val="28"/>
          </w:rPr>
          <w:t>深度</w:t>
        </w:r>
      </w:ins>
      <w:ins w:id="80" w:author="Windows 用户" w:date="2017-08-26T17:31:00Z">
        <w:r w:rsidRPr="00DB0524">
          <w:rPr>
            <w:rFonts w:eastAsia="楷体_GB2312" w:cs="楷体_GB2312" w:hint="eastAsia"/>
            <w:b/>
            <w:bCs/>
            <w:sz w:val="28"/>
            <w:szCs w:val="28"/>
          </w:rPr>
          <w:t>特征融合的图像关联技术</w:t>
        </w:r>
      </w:ins>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星载、机载平台上，不同传感器的成像机理不同，成像时间、姿态、气象条件存在差异，在局部陆地战术行动中，待识别目标一般为多目标，难点是将多传感器获得的特征数据融合、</w:t>
      </w:r>
      <w:r w:rsidRPr="00BA1092">
        <w:rPr>
          <w:rFonts w:ascii="宋体" w:hAnsi="宋体" w:cs="楷体_GB2312" w:hint="eastAsia"/>
          <w:bCs/>
          <w:color w:val="0070C0"/>
          <w:szCs w:val="21"/>
        </w:rPr>
        <w:lastRenderedPageBreak/>
        <w:t>关联到同一个目标，并对各个目标进行跟踪定位。其关键技术是将多源数据进行关联，</w:t>
      </w:r>
      <w:r w:rsidRPr="00BA1092">
        <w:rPr>
          <w:rFonts w:ascii="宋体" w:hAnsi="宋体" w:cs="楷体_GB2312"/>
          <w:bCs/>
          <w:color w:val="0070C0"/>
          <w:szCs w:val="21"/>
        </w:rPr>
        <w:t>实现</w:t>
      </w:r>
      <w:r w:rsidRPr="00BA1092">
        <w:rPr>
          <w:rFonts w:ascii="宋体" w:hAnsi="宋体" w:cs="楷体_GB2312" w:hint="eastAsia"/>
          <w:bCs/>
          <w:color w:val="0070C0"/>
          <w:szCs w:val="21"/>
        </w:rPr>
        <w:t>典型地面</w:t>
      </w:r>
      <w:r w:rsidRPr="00BA1092">
        <w:rPr>
          <w:rFonts w:ascii="宋体" w:hAnsi="宋体" w:cs="楷体_GB2312"/>
          <w:bCs/>
          <w:color w:val="0070C0"/>
          <w:szCs w:val="21"/>
        </w:rPr>
        <w:t>目标的多</w:t>
      </w:r>
      <w:r w:rsidRPr="00BA1092">
        <w:rPr>
          <w:rFonts w:ascii="宋体" w:hAnsi="宋体" w:cs="楷体_GB2312" w:hint="eastAsia"/>
          <w:bCs/>
          <w:color w:val="0070C0"/>
          <w:szCs w:val="21"/>
        </w:rPr>
        <w:t>特征的时、空关联和</w:t>
      </w:r>
      <w:r w:rsidRPr="00BA1092">
        <w:rPr>
          <w:rFonts w:ascii="宋体" w:hAnsi="宋体" w:cs="楷体_GB2312"/>
          <w:bCs/>
          <w:color w:val="0070C0"/>
          <w:szCs w:val="21"/>
        </w:rPr>
        <w:t>属性关联。</w:t>
      </w:r>
      <w:r w:rsidRPr="00BA1092">
        <w:rPr>
          <w:rFonts w:ascii="宋体" w:hAnsi="宋体" w:cs="楷体_GB2312" w:hint="eastAsia"/>
          <w:bCs/>
          <w:color w:val="0070C0"/>
          <w:szCs w:val="21"/>
        </w:rPr>
        <w:t>本项目</w:t>
      </w:r>
      <w:r w:rsidRPr="00BA1092">
        <w:rPr>
          <w:rFonts w:ascii="宋体" w:hAnsi="宋体" w:cs="楷体_GB2312"/>
          <w:bCs/>
          <w:color w:val="0070C0"/>
          <w:szCs w:val="21"/>
        </w:rPr>
        <w:t>基于</w:t>
      </w:r>
      <w:r w:rsidRPr="00BA1092">
        <w:rPr>
          <w:rFonts w:ascii="宋体" w:hAnsi="宋体" w:cs="楷体_GB2312" w:hint="eastAsia"/>
          <w:bCs/>
          <w:color w:val="0070C0"/>
          <w:szCs w:val="21"/>
        </w:rPr>
        <w:t>多源异质数据的</w:t>
      </w:r>
      <w:r w:rsidRPr="00BA1092">
        <w:rPr>
          <w:rFonts w:ascii="宋体" w:hAnsi="宋体" w:cs="楷体_GB2312"/>
          <w:bCs/>
          <w:color w:val="0070C0"/>
          <w:szCs w:val="21"/>
        </w:rPr>
        <w:t>目标特征信息，</w:t>
      </w:r>
      <w:r w:rsidRPr="00BA1092">
        <w:rPr>
          <w:rFonts w:ascii="宋体" w:hAnsi="宋体" w:cs="楷体_GB2312" w:hint="eastAsia"/>
          <w:bCs/>
          <w:color w:val="0070C0"/>
          <w:szCs w:val="21"/>
        </w:rPr>
        <w:t>拟采用卷积神经网络、循环神经网络等快速、鲁棒性强的图像关联方法，研究</w:t>
      </w:r>
      <w:r w:rsidRPr="00BA1092">
        <w:rPr>
          <w:rFonts w:ascii="宋体" w:hAnsi="宋体" w:cs="楷体_GB2312"/>
          <w:bCs/>
          <w:color w:val="0070C0"/>
          <w:szCs w:val="21"/>
        </w:rPr>
        <w:t>特征级层面上</w:t>
      </w:r>
      <w:r w:rsidRPr="00BA1092">
        <w:rPr>
          <w:rFonts w:ascii="宋体" w:hAnsi="宋体" w:cs="楷体_GB2312" w:hint="eastAsia"/>
          <w:bCs/>
          <w:color w:val="0070C0"/>
          <w:szCs w:val="21"/>
        </w:rPr>
        <w:t>的</w:t>
      </w:r>
      <w:r w:rsidRPr="00BA1092">
        <w:rPr>
          <w:rFonts w:ascii="宋体" w:hAnsi="宋体" w:cs="楷体_GB2312"/>
          <w:bCs/>
          <w:color w:val="0070C0"/>
          <w:szCs w:val="21"/>
        </w:rPr>
        <w:t>多源</w:t>
      </w:r>
      <w:r w:rsidRPr="00BA1092">
        <w:rPr>
          <w:rFonts w:ascii="宋体" w:hAnsi="宋体" w:cs="楷体_GB2312" w:hint="eastAsia"/>
          <w:bCs/>
          <w:color w:val="0070C0"/>
          <w:szCs w:val="21"/>
        </w:rPr>
        <w:t>异质遥感图像关联</w:t>
      </w:r>
      <w:r w:rsidRPr="00BA1092">
        <w:rPr>
          <w:rFonts w:ascii="宋体" w:hAnsi="宋体" w:cs="楷体_GB2312"/>
          <w:bCs/>
          <w:color w:val="0070C0"/>
          <w:szCs w:val="21"/>
        </w:rPr>
        <w:t>，</w:t>
      </w:r>
      <w:r w:rsidRPr="00BA1092">
        <w:rPr>
          <w:rFonts w:ascii="宋体" w:hAnsi="宋体" w:cs="楷体_GB2312" w:hint="eastAsia"/>
          <w:bCs/>
          <w:color w:val="0070C0"/>
          <w:szCs w:val="21"/>
        </w:rPr>
        <w:t>是</w:t>
      </w:r>
      <w:r w:rsidRPr="00BA1092">
        <w:rPr>
          <w:rFonts w:ascii="宋体" w:hAnsi="宋体" w:cs="楷体_GB2312"/>
          <w:bCs/>
          <w:color w:val="0070C0"/>
          <w:szCs w:val="21"/>
        </w:rPr>
        <w:t>开展后续的</w:t>
      </w:r>
      <w:r w:rsidRPr="00BA1092">
        <w:rPr>
          <w:rFonts w:ascii="宋体" w:hAnsi="宋体" w:cs="楷体_GB2312" w:hint="eastAsia"/>
          <w:bCs/>
          <w:color w:val="0070C0"/>
          <w:szCs w:val="21"/>
        </w:rPr>
        <w:t>多特征</w:t>
      </w:r>
      <w:r w:rsidRPr="00BA1092">
        <w:rPr>
          <w:rFonts w:ascii="宋体" w:hAnsi="宋体" w:cs="楷体_GB2312"/>
          <w:bCs/>
          <w:color w:val="0070C0"/>
          <w:szCs w:val="21"/>
        </w:rPr>
        <w:t>融合</w:t>
      </w:r>
      <w:r w:rsidRPr="00BA1092">
        <w:rPr>
          <w:rFonts w:ascii="宋体" w:hAnsi="宋体" w:cs="楷体_GB2312" w:hint="eastAsia"/>
          <w:bCs/>
          <w:color w:val="0070C0"/>
          <w:szCs w:val="21"/>
        </w:rPr>
        <w:t>、</w:t>
      </w:r>
      <w:r w:rsidRPr="00BA1092">
        <w:rPr>
          <w:rFonts w:ascii="宋体" w:hAnsi="宋体" w:cs="楷体_GB2312"/>
          <w:bCs/>
          <w:color w:val="0070C0"/>
          <w:szCs w:val="21"/>
        </w:rPr>
        <w:t>目标综合分析识别</w:t>
      </w:r>
      <w:r w:rsidRPr="00BA1092">
        <w:rPr>
          <w:rFonts w:ascii="宋体" w:hAnsi="宋体" w:cs="楷体_GB2312" w:hint="eastAsia"/>
          <w:bCs/>
          <w:color w:val="0070C0"/>
          <w:szCs w:val="21"/>
        </w:rPr>
        <w:t>等</w:t>
      </w:r>
      <w:r w:rsidRPr="00BA1092">
        <w:rPr>
          <w:rFonts w:ascii="宋体" w:hAnsi="宋体" w:cs="楷体_GB2312"/>
          <w:bCs/>
          <w:color w:val="0070C0"/>
          <w:szCs w:val="21"/>
        </w:rPr>
        <w:t>工作的前提。</w:t>
      </w:r>
    </w:p>
    <w:p w:rsidR="00EF2889" w:rsidRDefault="00EF2889" w:rsidP="00212452">
      <w:pPr>
        <w:snapToGrid w:val="0"/>
        <w:spacing w:beforeLines="50" w:before="156" w:afterLines="50" w:after="156" w:line="440" w:lineRule="exact"/>
        <w:rPr>
          <w:rFonts w:eastAsia="楷体_GB2312" w:cs="楷体_GB2312"/>
          <w:b/>
          <w:bCs/>
          <w:sz w:val="28"/>
          <w:szCs w:val="28"/>
        </w:rPr>
      </w:pPr>
      <w:ins w:id="81" w:author="Windows 用户" w:date="2017-08-26T17:32:00Z">
        <w:r>
          <w:rPr>
            <w:rFonts w:eastAsia="楷体_GB2312" w:cs="楷体_GB2312" w:hint="eastAsia"/>
            <w:b/>
            <w:bCs/>
            <w:sz w:val="28"/>
            <w:szCs w:val="28"/>
          </w:rPr>
          <w:t>2.</w:t>
        </w:r>
        <w:r w:rsidRPr="00EF2889">
          <w:rPr>
            <w:rFonts w:hint="eastAsia"/>
          </w:rPr>
          <w:t xml:space="preserve"> </w:t>
        </w:r>
      </w:ins>
      <w:ins w:id="82" w:author="Windows 用户" w:date="2017-08-26T17:39:00Z">
        <w:r w:rsidRPr="00EF2889">
          <w:rPr>
            <w:rFonts w:eastAsia="楷体_GB2312" w:cs="楷体_GB2312" w:hint="eastAsia"/>
            <w:b/>
            <w:bCs/>
            <w:sz w:val="28"/>
            <w:szCs w:val="28"/>
            <w:rPrChange w:id="83" w:author="Windows 用户" w:date="2017-08-26T17:40:00Z">
              <w:rPr>
                <w:rFonts w:hint="eastAsia"/>
              </w:rPr>
            </w:rPrChange>
          </w:rPr>
          <w:t>多源异构目标</w:t>
        </w:r>
      </w:ins>
      <w:ins w:id="84" w:author="Windows 用户" w:date="2017-08-26T17:32:00Z">
        <w:r>
          <w:rPr>
            <w:rFonts w:eastAsia="楷体_GB2312" w:cs="楷体_GB2312" w:hint="eastAsia"/>
            <w:b/>
            <w:bCs/>
            <w:sz w:val="28"/>
            <w:szCs w:val="28"/>
          </w:rPr>
          <w:t>背景</w:t>
        </w:r>
      </w:ins>
      <w:ins w:id="85" w:author="Windows 用户" w:date="2017-08-26T17:39:00Z">
        <w:r>
          <w:rPr>
            <w:rFonts w:eastAsia="楷体_GB2312" w:cs="楷体_GB2312" w:hint="eastAsia"/>
            <w:b/>
            <w:bCs/>
            <w:sz w:val="28"/>
            <w:szCs w:val="28"/>
          </w:rPr>
          <w:t>决策知识的</w:t>
        </w:r>
      </w:ins>
      <w:ins w:id="86" w:author="Windows 用户" w:date="2017-08-26T17:32:00Z">
        <w:r>
          <w:rPr>
            <w:rFonts w:eastAsia="楷体_GB2312" w:cs="楷体_GB2312" w:hint="eastAsia"/>
            <w:b/>
            <w:bCs/>
            <w:sz w:val="28"/>
            <w:szCs w:val="28"/>
          </w:rPr>
          <w:t>多特</w:t>
        </w:r>
      </w:ins>
      <w:ins w:id="87" w:author="Windows 用户" w:date="2017-08-26T17:39:00Z">
        <w:r>
          <w:rPr>
            <w:rFonts w:eastAsia="楷体_GB2312" w:cs="楷体_GB2312" w:hint="eastAsia"/>
            <w:b/>
            <w:bCs/>
            <w:sz w:val="28"/>
            <w:szCs w:val="28"/>
          </w:rPr>
          <w:t>征</w:t>
        </w:r>
      </w:ins>
      <w:ins w:id="88" w:author="Windows 用户" w:date="2017-08-26T17:32:00Z">
        <w:r w:rsidRPr="00EF2889">
          <w:rPr>
            <w:rFonts w:eastAsia="楷体_GB2312" w:cs="楷体_GB2312" w:hint="eastAsia"/>
            <w:b/>
            <w:bCs/>
            <w:sz w:val="28"/>
            <w:szCs w:val="28"/>
          </w:rPr>
          <w:t>综合表征方法</w:t>
        </w:r>
      </w:ins>
    </w:p>
    <w:p w:rsidR="00BA1092" w:rsidRPr="00BA1092" w:rsidRDefault="00BA1092" w:rsidP="00BA1092">
      <w:pPr>
        <w:snapToGrid w:val="0"/>
        <w:spacing w:afterLines="30" w:after="93" w:line="312" w:lineRule="auto"/>
        <w:ind w:firstLineChars="200" w:firstLine="420"/>
        <w:rPr>
          <w:ins w:id="89" w:author="Windows 用户" w:date="2017-08-26T17:32:00Z"/>
          <w:rFonts w:ascii="宋体" w:hAnsi="宋体" w:cs="楷体_GB2312"/>
          <w:bCs/>
          <w:color w:val="0070C0"/>
          <w:szCs w:val="21"/>
        </w:rPr>
      </w:pPr>
      <w:r w:rsidRPr="00BA1092">
        <w:rPr>
          <w:rFonts w:ascii="宋体" w:hAnsi="宋体" w:cs="楷体_GB2312" w:hint="eastAsia"/>
          <w:bCs/>
          <w:color w:val="0070C0"/>
          <w:szCs w:val="21"/>
        </w:rPr>
        <w:t>单一传感器成像的特征提取和表征，往往只能服务于特定的应用场景，而地面环境背景下的多目标检测与识别更加复杂。本项目基于星载、机载平台下的多源遥感图像，结合已有的独立特征库，提取基于多传感器、多源、多特征的典型地面目标、背景成像的综合特征，建立包含雷达（电磁散射、极化不变量、几何轮廓、中心矩等）、高光谱（反射光谱、几何轮廓、纹理、灰度等）、红外（温度、空间、像素比、统计等）、可见光（边缘、纹理、灰度、变换系数等）的典型地面目标、背景的综合特征库，为典型地面目标的综合分析、检测、识别提供数据支持。</w:t>
      </w:r>
    </w:p>
    <w:p w:rsidR="00EF2889" w:rsidRDefault="00EF2889" w:rsidP="00212452">
      <w:pPr>
        <w:snapToGrid w:val="0"/>
        <w:spacing w:beforeLines="50" w:before="156" w:afterLines="50" w:after="156" w:line="440" w:lineRule="exact"/>
        <w:rPr>
          <w:rFonts w:eastAsia="楷体_GB2312" w:cs="楷体_GB2312"/>
          <w:b/>
          <w:bCs/>
          <w:sz w:val="28"/>
          <w:szCs w:val="28"/>
        </w:rPr>
      </w:pPr>
      <w:ins w:id="90" w:author="Windows 用户" w:date="2017-08-26T17:32:00Z">
        <w:r>
          <w:rPr>
            <w:rFonts w:eastAsia="楷体_GB2312" w:cs="楷体_GB2312" w:hint="eastAsia"/>
            <w:b/>
            <w:bCs/>
            <w:sz w:val="28"/>
            <w:szCs w:val="28"/>
          </w:rPr>
          <w:t>3.</w:t>
        </w:r>
        <w:r w:rsidRPr="00EF2889">
          <w:rPr>
            <w:rFonts w:hint="eastAsia"/>
          </w:rPr>
          <w:t xml:space="preserve"> </w:t>
        </w:r>
      </w:ins>
      <w:ins w:id="91" w:author="Windows 用户" w:date="2017-08-26T17:52:00Z">
        <w:r w:rsidR="00812857">
          <w:rPr>
            <w:rFonts w:eastAsia="楷体_GB2312" w:cs="楷体_GB2312" w:hint="eastAsia"/>
            <w:b/>
            <w:bCs/>
            <w:sz w:val="28"/>
            <w:szCs w:val="28"/>
          </w:rPr>
          <w:t>基于</w:t>
        </w:r>
      </w:ins>
      <w:ins w:id="92" w:author="Windows 用户" w:date="2017-08-26T17:42:00Z">
        <w:r w:rsidR="005A34DA" w:rsidRPr="005A34DA">
          <w:rPr>
            <w:rFonts w:eastAsia="楷体_GB2312" w:cs="楷体_GB2312" w:hint="eastAsia"/>
            <w:b/>
            <w:bCs/>
            <w:sz w:val="28"/>
            <w:szCs w:val="28"/>
            <w:rPrChange w:id="93" w:author="Windows 用户" w:date="2017-08-26T17:43:00Z">
              <w:rPr>
                <w:rFonts w:hint="eastAsia"/>
              </w:rPr>
            </w:rPrChange>
          </w:rPr>
          <w:t>多</w:t>
        </w:r>
      </w:ins>
      <w:ins w:id="94" w:author="Windows 用户" w:date="2017-08-26T17:43:00Z">
        <w:r w:rsidR="00812857" w:rsidRPr="00812857">
          <w:rPr>
            <w:rFonts w:eastAsia="楷体_GB2312" w:cs="楷体_GB2312" w:hint="eastAsia"/>
            <w:b/>
            <w:bCs/>
            <w:sz w:val="28"/>
            <w:szCs w:val="28"/>
          </w:rPr>
          <w:t>观测</w:t>
        </w:r>
      </w:ins>
      <w:ins w:id="95" w:author="Windows 用户" w:date="2017-08-26T17:53:00Z">
        <w:r w:rsidR="00812857">
          <w:rPr>
            <w:rFonts w:eastAsia="楷体_GB2312" w:cs="楷体_GB2312" w:hint="eastAsia"/>
            <w:b/>
            <w:bCs/>
            <w:sz w:val="28"/>
            <w:szCs w:val="28"/>
          </w:rPr>
          <w:t>载荷的</w:t>
        </w:r>
      </w:ins>
      <w:ins w:id="96" w:author="Windows 用户" w:date="2017-08-26T17:32:00Z">
        <w:r w:rsidR="005A34DA">
          <w:rPr>
            <w:rFonts w:eastAsia="楷体_GB2312" w:cs="楷体_GB2312" w:hint="eastAsia"/>
            <w:b/>
            <w:bCs/>
            <w:sz w:val="28"/>
            <w:szCs w:val="28"/>
          </w:rPr>
          <w:t>目标</w:t>
        </w:r>
        <w:r w:rsidRPr="00EF2889">
          <w:rPr>
            <w:rFonts w:eastAsia="楷体_GB2312" w:cs="楷体_GB2312" w:hint="eastAsia"/>
            <w:b/>
            <w:bCs/>
            <w:sz w:val="28"/>
            <w:szCs w:val="28"/>
          </w:rPr>
          <w:t>识别</w:t>
        </w:r>
      </w:ins>
      <w:ins w:id="97" w:author="Windows 用户" w:date="2017-08-26T17:41:00Z">
        <w:r>
          <w:rPr>
            <w:rFonts w:eastAsia="楷体_GB2312" w:cs="楷体_GB2312" w:hint="eastAsia"/>
            <w:b/>
            <w:bCs/>
            <w:sz w:val="28"/>
            <w:szCs w:val="28"/>
          </w:rPr>
          <w:t>知识发现</w:t>
        </w:r>
      </w:ins>
      <w:ins w:id="98" w:author="Windows 用户" w:date="2017-08-26T17:51:00Z">
        <w:r w:rsidR="005A34DA">
          <w:rPr>
            <w:rFonts w:eastAsia="楷体_GB2312" w:cs="楷体_GB2312" w:hint="eastAsia"/>
            <w:b/>
            <w:bCs/>
            <w:sz w:val="28"/>
            <w:szCs w:val="28"/>
          </w:rPr>
          <w:t>策略</w:t>
        </w:r>
      </w:ins>
    </w:p>
    <w:p w:rsidR="00BA1092" w:rsidRPr="00BA1092" w:rsidRDefault="00BA1092" w:rsidP="00BA1092">
      <w:pPr>
        <w:snapToGrid w:val="0"/>
        <w:spacing w:afterLines="30" w:after="93" w:line="312" w:lineRule="auto"/>
        <w:ind w:firstLineChars="200" w:firstLine="420"/>
        <w:rPr>
          <w:ins w:id="99" w:author="Windows 用户" w:date="2017-08-26T17:45:00Z"/>
          <w:rFonts w:ascii="宋体" w:hAnsi="宋体" w:cs="楷体_GB2312"/>
          <w:bCs/>
          <w:color w:val="0070C0"/>
          <w:szCs w:val="21"/>
        </w:rPr>
      </w:pPr>
      <w:r w:rsidRPr="00BA1092">
        <w:rPr>
          <w:rFonts w:ascii="宋体" w:hAnsi="宋体" w:cs="楷体_GB2312" w:hint="eastAsia"/>
          <w:bCs/>
          <w:color w:val="0070C0"/>
          <w:szCs w:val="21"/>
        </w:rPr>
        <w:t>综合雷达电磁特性、高光谱指纹特性、红外热成像特性、可见光高分辨率特性，开展多源数据的电磁散射、反射光谱、红外辐射、几何特征的互补、优选、合作的综合分析。结合先验知识、辅助判读信息、典型地面目标的综合特征库和目标及背景的时、空特征信息，研究基于多分类器集成和概率统计的综合分析识别方法，对典型地面目标进行全天候、全天时、全地域的综合识别与分析，实现目标在静止、待机、运动三种工作状态和隐蔽、伪装两种防护状态下的综合分析与识别，为战场态势感知、图像情报解译提供技术支撑。</w:t>
      </w:r>
    </w:p>
    <w:p w:rsidR="00812857" w:rsidRDefault="00EF2889" w:rsidP="00212452">
      <w:pPr>
        <w:snapToGrid w:val="0"/>
        <w:spacing w:beforeLines="50" w:before="156" w:afterLines="50" w:after="156" w:line="440" w:lineRule="exact"/>
        <w:rPr>
          <w:ins w:id="100" w:author="Windows 用户" w:date="2017-08-26T17:55:00Z"/>
          <w:rFonts w:eastAsia="楷体_GB2312" w:cs="楷体_GB2312"/>
          <w:b/>
          <w:bCs/>
          <w:sz w:val="28"/>
          <w:szCs w:val="28"/>
        </w:rPr>
      </w:pPr>
      <w:ins w:id="101" w:author="Windows 用户" w:date="2017-08-26T17:32:00Z">
        <w:r>
          <w:rPr>
            <w:rFonts w:eastAsia="楷体_GB2312" w:cs="楷体_GB2312" w:hint="eastAsia"/>
            <w:b/>
            <w:bCs/>
            <w:sz w:val="28"/>
            <w:szCs w:val="28"/>
          </w:rPr>
          <w:t>4.</w:t>
        </w:r>
      </w:ins>
      <w:ins w:id="102" w:author="Windows 用户" w:date="2017-08-26T18:01:00Z">
        <w:r w:rsidR="00812857" w:rsidRPr="00EF2889">
          <w:rPr>
            <w:rFonts w:hint="eastAsia"/>
          </w:rPr>
          <w:t xml:space="preserve"> </w:t>
        </w:r>
      </w:ins>
      <w:ins w:id="103" w:author="Windows 用户" w:date="2017-08-26T18:00:00Z">
        <w:r w:rsidR="00812857">
          <w:rPr>
            <w:rFonts w:eastAsia="楷体_GB2312" w:cs="楷体_GB2312" w:hint="eastAsia"/>
            <w:b/>
            <w:bCs/>
            <w:sz w:val="28"/>
            <w:szCs w:val="28"/>
          </w:rPr>
          <w:t>多源异构数据融合</w:t>
        </w:r>
      </w:ins>
      <w:ins w:id="104" w:author="Windows 用户" w:date="2017-08-26T18:01:00Z">
        <w:r w:rsidR="00812857">
          <w:rPr>
            <w:rFonts w:eastAsia="楷体_GB2312" w:cs="楷体_GB2312" w:hint="eastAsia"/>
            <w:b/>
            <w:bCs/>
            <w:sz w:val="28"/>
            <w:szCs w:val="28"/>
          </w:rPr>
          <w:t>识别效能</w:t>
        </w:r>
      </w:ins>
      <w:ins w:id="105" w:author="Windows 用户" w:date="2017-08-26T18:00:00Z">
        <w:r w:rsidR="00812857">
          <w:rPr>
            <w:rFonts w:eastAsia="楷体_GB2312" w:cs="楷体_GB2312" w:hint="eastAsia"/>
            <w:b/>
            <w:bCs/>
            <w:sz w:val="28"/>
            <w:szCs w:val="28"/>
          </w:rPr>
          <w:t>的</w:t>
        </w:r>
      </w:ins>
      <w:ins w:id="106" w:author="Windows 用户" w:date="2017-08-26T17:54:00Z">
        <w:r w:rsidR="00812857">
          <w:rPr>
            <w:rFonts w:eastAsia="楷体_GB2312" w:cs="楷体_GB2312" w:hint="eastAsia"/>
            <w:b/>
            <w:bCs/>
            <w:sz w:val="28"/>
            <w:szCs w:val="28"/>
          </w:rPr>
          <w:t>评价</w:t>
        </w:r>
      </w:ins>
      <w:ins w:id="107" w:author="Windows 用户" w:date="2017-08-26T18:01:00Z">
        <w:r w:rsidR="00812857">
          <w:rPr>
            <w:rFonts w:eastAsia="楷体_GB2312" w:cs="楷体_GB2312" w:hint="eastAsia"/>
            <w:b/>
            <w:bCs/>
            <w:sz w:val="28"/>
            <w:szCs w:val="28"/>
          </w:rPr>
          <w:t>验证</w:t>
        </w:r>
      </w:ins>
    </w:p>
    <w:p w:rsidR="00DB0524" w:rsidRPr="00EF2889" w:rsidRDefault="00812857">
      <w:pPr>
        <w:snapToGrid w:val="0"/>
        <w:spacing w:beforeLines="50" w:before="156" w:afterLines="50" w:after="156" w:line="440" w:lineRule="exact"/>
        <w:ind w:firstLineChars="150" w:firstLine="422"/>
        <w:rPr>
          <w:rFonts w:eastAsia="楷体_GB2312" w:cs="楷体_GB2312"/>
          <w:b/>
          <w:bCs/>
          <w:sz w:val="28"/>
          <w:szCs w:val="28"/>
        </w:rPr>
        <w:pPrChange w:id="108" w:author="Windows 用户" w:date="2017-08-26T18:07:00Z">
          <w:pPr>
            <w:snapToGrid w:val="0"/>
            <w:spacing w:beforeLines="50" w:before="156" w:afterLines="50" w:after="156" w:line="440" w:lineRule="exact"/>
          </w:pPr>
        </w:pPrChange>
      </w:pPr>
      <w:ins w:id="109" w:author="Windows 用户" w:date="2017-08-26T17:55:00Z">
        <w:r>
          <w:rPr>
            <w:rFonts w:eastAsia="楷体_GB2312" w:cs="楷体_GB2312" w:hint="eastAsia"/>
            <w:b/>
            <w:bCs/>
            <w:sz w:val="28"/>
            <w:szCs w:val="28"/>
          </w:rPr>
          <w:t>优化方法</w:t>
        </w:r>
      </w:ins>
      <w:ins w:id="110" w:author="Windows 用户" w:date="2017-08-26T18:06:00Z">
        <w:r w:rsidR="007E6A1B">
          <w:rPr>
            <w:rFonts w:eastAsia="楷体_GB2312" w:cs="楷体_GB2312" w:hint="eastAsia"/>
            <w:b/>
            <w:bCs/>
            <w:sz w:val="28"/>
            <w:szCs w:val="28"/>
          </w:rPr>
          <w:t>（</w:t>
        </w:r>
      </w:ins>
      <w:ins w:id="111" w:author="Windows 用户" w:date="2017-08-26T18:07:00Z">
        <w:r w:rsidR="007E6A1B">
          <w:rPr>
            <w:rFonts w:eastAsia="楷体_GB2312" w:cs="楷体_GB2312" w:hint="eastAsia"/>
            <w:b/>
            <w:bCs/>
            <w:sz w:val="28"/>
            <w:szCs w:val="28"/>
          </w:rPr>
          <w:t>多源融合</w:t>
        </w:r>
      </w:ins>
      <w:ins w:id="112" w:author="Windows 用户" w:date="2017-08-26T18:06:00Z">
        <w:r w:rsidR="007E6A1B">
          <w:rPr>
            <w:rFonts w:eastAsia="楷体_GB2312" w:cs="楷体_GB2312" w:hint="eastAsia"/>
            <w:b/>
            <w:bCs/>
            <w:sz w:val="28"/>
            <w:szCs w:val="28"/>
          </w:rPr>
          <w:t>群</w:t>
        </w:r>
      </w:ins>
      <w:ins w:id="113" w:author="Windows 用户" w:date="2017-08-26T18:07:00Z">
        <w:r w:rsidR="007E6A1B">
          <w:rPr>
            <w:rFonts w:eastAsia="楷体_GB2312" w:cs="楷体_GB2312" w:hint="eastAsia"/>
            <w:b/>
            <w:bCs/>
            <w:sz w:val="28"/>
            <w:szCs w:val="28"/>
          </w:rPr>
          <w:t>里资料第</w:t>
        </w:r>
        <w:r w:rsidR="007E6A1B">
          <w:rPr>
            <w:rFonts w:eastAsia="楷体_GB2312" w:cs="楷体_GB2312" w:hint="eastAsia"/>
            <w:b/>
            <w:bCs/>
            <w:sz w:val="28"/>
            <w:szCs w:val="28"/>
          </w:rPr>
          <w:t>8</w:t>
        </w:r>
        <w:r w:rsidR="007E6A1B">
          <w:rPr>
            <w:rFonts w:eastAsia="楷体_GB2312" w:cs="楷体_GB2312" w:hint="eastAsia"/>
            <w:b/>
            <w:bCs/>
            <w:sz w:val="28"/>
            <w:szCs w:val="28"/>
          </w:rPr>
          <w:t>部分</w:t>
        </w:r>
      </w:ins>
      <w:ins w:id="114" w:author="Windows 用户" w:date="2017-08-26T18:06:00Z">
        <w:r w:rsidR="007E6A1B">
          <w:rPr>
            <w:rFonts w:eastAsia="楷体_GB2312" w:cs="楷体_GB2312" w:hint="eastAsia"/>
            <w:b/>
            <w:bCs/>
            <w:sz w:val="28"/>
            <w:szCs w:val="28"/>
          </w:rPr>
          <w:t>）</w:t>
        </w:r>
      </w:ins>
    </w:p>
    <w:p w:rsidR="00BA1092" w:rsidRDefault="00BA1092" w:rsidP="000C4DC1">
      <w:pPr>
        <w:snapToGrid w:val="0"/>
        <w:spacing w:afterLines="30" w:after="93" w:line="312" w:lineRule="auto"/>
        <w:ind w:firstLineChars="200" w:firstLine="420"/>
        <w:rPr>
          <w:rFonts w:ascii="宋体" w:hAnsi="宋体" w:cs="楷体_GB2312"/>
          <w:bCs/>
          <w:szCs w:val="21"/>
        </w:rPr>
      </w:pPr>
    </w:p>
    <w:p w:rsidR="00BA1092" w:rsidRDefault="00BA1092" w:rsidP="000C4DC1">
      <w:pPr>
        <w:snapToGrid w:val="0"/>
        <w:spacing w:afterLines="30" w:after="93" w:line="312" w:lineRule="auto"/>
        <w:ind w:firstLineChars="200" w:firstLine="420"/>
        <w:rPr>
          <w:rFonts w:ascii="宋体" w:hAnsi="宋体" w:cs="楷体_GB2312"/>
          <w:bCs/>
          <w:szCs w:val="21"/>
        </w:rPr>
      </w:pPr>
    </w:p>
    <w:p w:rsidR="00BA1092" w:rsidRDefault="00BA1092" w:rsidP="000C4DC1">
      <w:pPr>
        <w:snapToGrid w:val="0"/>
        <w:spacing w:afterLines="30" w:after="93" w:line="312" w:lineRule="auto"/>
        <w:ind w:firstLineChars="200" w:firstLine="420"/>
        <w:rPr>
          <w:rFonts w:ascii="宋体" w:hAnsi="宋体" w:cs="楷体_GB2312"/>
          <w:bCs/>
          <w:szCs w:val="21"/>
        </w:rPr>
      </w:pPr>
    </w:p>
    <w:p w:rsidR="00633D6C"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w:t>
      </w:r>
      <w:r w:rsidR="00633D6C" w:rsidRPr="000C4DC1">
        <w:rPr>
          <w:rFonts w:ascii="宋体" w:hAnsi="宋体" w:cs="楷体_GB2312"/>
          <w:bCs/>
          <w:szCs w:val="21"/>
        </w:rPr>
        <w:t>对常见的星载、机载传感器进行物理特性分析，充分论证不同场景下的各成像技术识别有效性</w:t>
      </w:r>
      <w:r w:rsidR="00633D6C" w:rsidRPr="000C4DC1">
        <w:rPr>
          <w:rFonts w:ascii="宋体" w:hAnsi="宋体" w:cs="楷体_GB2312" w:hint="eastAsia"/>
          <w:bCs/>
          <w:szCs w:val="21"/>
        </w:rPr>
        <w:t>，</w:t>
      </w:r>
      <w:r w:rsidR="00633D6C" w:rsidRPr="000C4DC1">
        <w:rPr>
          <w:rFonts w:ascii="宋体" w:hAnsi="宋体" w:cs="楷体_GB2312"/>
          <w:bCs/>
          <w:szCs w:val="21"/>
        </w:rPr>
        <w:t>采用卡尔曼、贝叶斯、扩展卡尔曼以及粒子等滤波技术，研究多源异构数据预处理的去噪方法。</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2）采用基于尺度不变性的图像关联方法，实现多源异构数据的融合。</w:t>
      </w:r>
    </w:p>
    <w:p w:rsidR="00D574D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3</w:t>
      </w:r>
      <w:r w:rsidRPr="000C4DC1">
        <w:rPr>
          <w:rFonts w:ascii="宋体" w:hAnsi="宋体" w:cs="楷体_GB2312" w:hint="eastAsia"/>
          <w:bCs/>
          <w:szCs w:val="21"/>
        </w:rPr>
        <w:t>）</w:t>
      </w:r>
      <w:r w:rsidR="00D574DF" w:rsidRPr="000C4DC1">
        <w:rPr>
          <w:rFonts w:ascii="宋体" w:hAnsi="宋体" w:cs="楷体_GB2312" w:hint="eastAsia"/>
          <w:bCs/>
          <w:szCs w:val="21"/>
        </w:rPr>
        <w:t>针对传感器获取大量传感数据，提取出少而有效的目标特征。</w:t>
      </w:r>
    </w:p>
    <w:p w:rsidR="00D574D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4）</w:t>
      </w:r>
      <w:r w:rsidR="00D574DF" w:rsidRPr="000C4DC1">
        <w:rPr>
          <w:rFonts w:ascii="宋体" w:hAnsi="宋体" w:cs="楷体_GB2312" w:hint="eastAsia"/>
          <w:bCs/>
          <w:szCs w:val="21"/>
        </w:rPr>
        <w:t>对多源传感器获取的如代数、变换、图像数据等各类异质属性进行有效的综合分析及融合处理，得到低纬度、辨识性、鲁棒性强的综合特征。</w:t>
      </w:r>
    </w:p>
    <w:p w:rsidR="00C54E08"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5）</w:t>
      </w:r>
      <w:r w:rsidR="004F5F54" w:rsidRPr="000C4DC1">
        <w:rPr>
          <w:rFonts w:ascii="宋体" w:hAnsi="宋体" w:cs="楷体_GB2312" w:hint="eastAsia"/>
          <w:bCs/>
          <w:szCs w:val="21"/>
        </w:rPr>
        <w:t>运用神经网络</w:t>
      </w:r>
      <w:r w:rsidR="00992636" w:rsidRPr="000C4DC1">
        <w:rPr>
          <w:rFonts w:ascii="宋体" w:hAnsi="宋体" w:cs="楷体_GB2312" w:hint="eastAsia"/>
          <w:bCs/>
          <w:szCs w:val="21"/>
        </w:rPr>
        <w:t>、人工智能等方法，构建基于多源异构数据的多层神经网络模型，利用决策知识特征提取进行知识发现。</w:t>
      </w:r>
    </w:p>
    <w:p w:rsidR="00BB728F" w:rsidRDefault="00D574DF" w:rsidP="00212452">
      <w:pPr>
        <w:snapToGrid w:val="0"/>
        <w:spacing w:beforeLines="50" w:before="156" w:afterLines="50" w:after="156" w:line="440" w:lineRule="exact"/>
        <w:rPr>
          <w:rFonts w:eastAsia="楷体_GB2312" w:cs="楷体_GB2312"/>
          <w:bCs/>
          <w:sz w:val="28"/>
          <w:szCs w:val="28"/>
        </w:rPr>
      </w:pPr>
      <w:r>
        <w:rPr>
          <w:rFonts w:eastAsia="楷体_GB2312" w:cs="楷体_GB2312" w:hint="eastAsia"/>
          <w:b/>
          <w:bCs/>
          <w:sz w:val="28"/>
          <w:szCs w:val="28"/>
        </w:rPr>
        <w:lastRenderedPageBreak/>
        <w:t>3</w:t>
      </w:r>
      <w:r w:rsidR="00822C48">
        <w:rPr>
          <w:rFonts w:eastAsia="楷体_GB2312" w:cs="楷体_GB2312" w:hint="eastAsia"/>
          <w:sz w:val="28"/>
          <w:szCs w:val="28"/>
        </w:rPr>
        <w:t>．</w:t>
      </w:r>
      <w:r w:rsidR="00BB728F" w:rsidRPr="00D574DF">
        <w:rPr>
          <w:rFonts w:eastAsia="楷体_GB2312" w:cs="楷体_GB2312" w:hint="eastAsia"/>
          <w:b/>
          <w:bCs/>
          <w:sz w:val="28"/>
          <w:szCs w:val="28"/>
        </w:rPr>
        <w:t>拟采取的</w:t>
      </w:r>
      <w:r w:rsidR="00BB728F" w:rsidRPr="00212452">
        <w:rPr>
          <w:rFonts w:eastAsia="楷体_GB2312" w:cs="楷体_GB2312" w:hint="eastAsia"/>
          <w:b/>
          <w:bCs/>
          <w:sz w:val="28"/>
          <w:szCs w:val="28"/>
        </w:rPr>
        <w:t>研究方案</w:t>
      </w:r>
      <w:r w:rsidR="00BB728F" w:rsidRPr="00D574DF">
        <w:rPr>
          <w:rFonts w:eastAsia="楷体_GB2312" w:cs="楷体_GB2312" w:hint="eastAsia"/>
          <w:b/>
          <w:bCs/>
          <w:sz w:val="28"/>
          <w:szCs w:val="28"/>
        </w:rPr>
        <w:t>及</w:t>
      </w:r>
      <w:r w:rsidR="00BB728F" w:rsidRPr="00212452">
        <w:rPr>
          <w:rFonts w:eastAsia="楷体_GB2312" w:cs="楷体_GB2312" w:hint="eastAsia"/>
          <w:b/>
          <w:bCs/>
          <w:sz w:val="28"/>
          <w:szCs w:val="28"/>
        </w:rPr>
        <w:t>可行性分析</w:t>
      </w:r>
      <w:r w:rsidR="00BB728F" w:rsidRPr="00BB728F">
        <w:rPr>
          <w:rFonts w:eastAsia="楷体_GB2312" w:cs="楷体_GB2312" w:hint="eastAsia"/>
          <w:bCs/>
          <w:sz w:val="28"/>
          <w:szCs w:val="28"/>
        </w:rPr>
        <w:t>（包括研究方法、技术路线、实验手段、关键技术等说明）；</w:t>
      </w:r>
    </w:p>
    <w:p w:rsidR="00431037"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1</w:t>
      </w:r>
      <w:r>
        <w:rPr>
          <w:rFonts w:eastAsia="楷体_GB2312" w:cs="楷体_GB2312" w:hint="eastAsia"/>
          <w:b/>
          <w:bCs/>
          <w:sz w:val="28"/>
          <w:szCs w:val="28"/>
        </w:rPr>
        <w:t>）</w:t>
      </w:r>
      <w:r w:rsidR="00CE2D97" w:rsidRPr="007B5FEC">
        <w:rPr>
          <w:rFonts w:eastAsia="楷体_GB2312" w:cs="楷体_GB2312" w:hint="eastAsia"/>
          <w:b/>
          <w:bCs/>
          <w:sz w:val="28"/>
          <w:szCs w:val="28"/>
        </w:rPr>
        <w:t>研究方法</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基于课题申报单位和联合申报单位已有的研究基础，包括载荷研制、载荷预先研究论证等实际应用（如图2-1、2-2所示），红外和高光谱等成像机理的理论和应用研究（如图2-3、2-4所示），典型炸药（如TNT、黑索金、改B、8701、海萨尔等）的研制和特性分析，开展对星载、机载平台下多传感器（雷达、高光谱、红外、可见光）的成像和目标探测机制研究；分析典型军事目标（坦克、装甲车、导弹发射车）的电磁散射、光谱、红外、几何特征，典型炸药爆炸后的可见光成像特征、高温下的红外辐射特征，以及简易爆炸装置在特定区域、易发频发场景中伪装、隐藏状态下的目标与背景特征；建立典型地面目标、背景的综合特征库；采用基于多分类器集成和概率统计的多特征综合分析识别技术，对典型地面目标的工作状态（静止、待机、运动）、防护状态（伪装、隐蔽）进行综合分析识别，为战场态势感知、图像情报解译提供决策支持。</w:t>
      </w:r>
    </w:p>
    <w:p w:rsidR="007C617C" w:rsidRDefault="007C617C" w:rsidP="007C617C">
      <w:pPr>
        <w:widowControl/>
        <w:spacing w:line="360" w:lineRule="auto"/>
        <w:jc w:val="center"/>
      </w:pPr>
      <w:r>
        <w:t xml:space="preserve">  </w:t>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rsidR="00051FE1">
        <w:fldChar w:fldCharType="begin"/>
      </w:r>
      <w:r w:rsidR="00051FE1">
        <w:instrText xml:space="preserve"> INCLUDEPICTURE  "https://ss0.bdstatic.com/70cFvHSh_Q1YnxGkpoWK1HF6hhy/it/u=3778893685,2426461215&amp;fm=23&amp;gp=0.jpg" \* MERGEFORMATINET </w:instrText>
      </w:r>
      <w:r w:rsidR="00051FE1">
        <w:fldChar w:fldCharType="separate"/>
      </w:r>
      <w:r w:rsidR="003E2D07">
        <w:fldChar w:fldCharType="begin"/>
      </w:r>
      <w:r w:rsidR="003E2D07">
        <w:instrText xml:space="preserve"> </w:instrText>
      </w:r>
      <w:r w:rsidR="003E2D07">
        <w:instrText>INCLUDEPICTURE  "https://ss0.bdstatic.com/70cFvHSh_Q1YnxGkpoWK1HF6hhy/it/u=3778893685,2426461215&amp;fm=23&amp;gp=0.jpg" \* MERGEFORMATINET</w:instrText>
      </w:r>
      <w:r w:rsidR="003E2D07">
        <w:instrText xml:space="preserve"> </w:instrText>
      </w:r>
      <w:r w:rsidR="003E2D07">
        <w:fldChar w:fldCharType="separate"/>
      </w:r>
      <w:r w:rsidR="003E720D">
        <w:pict>
          <v:shape id="_x0000_i1026" type="#_x0000_t75" alt="" style="width:150.6pt;height:110.25pt">
            <v:imagedata r:id="rId13" r:href="rId14"/>
          </v:shape>
        </w:pict>
      </w:r>
      <w:r w:rsidR="003E2D07">
        <w:fldChar w:fldCharType="end"/>
      </w:r>
      <w:r w:rsidR="00051FE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end"/>
      </w:r>
      <w:r>
        <w:fldChar w:fldCharType="end"/>
      </w:r>
      <w:r>
        <w:fldChar w:fldCharType="end"/>
      </w:r>
      <w:r>
        <w:rPr>
          <w:rFonts w:hint="eastAsia"/>
        </w:rPr>
        <w:t xml:space="preserve">  </w:t>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rsidR="00051FE1">
        <w:fldChar w:fldCharType="begin"/>
      </w:r>
      <w:r w:rsidR="00051FE1">
        <w:instrText xml:space="preserve"> INCLUDEPICTURE  "http://s16.sinaimg.cn/bmiddle/00688jRZzy73VZnJ98z5f&amp;690" \* MERGEFORMATINET </w:instrText>
      </w:r>
      <w:r w:rsidR="00051FE1">
        <w:fldChar w:fldCharType="separate"/>
      </w:r>
      <w:r w:rsidR="003E2D07">
        <w:fldChar w:fldCharType="begin"/>
      </w:r>
      <w:r w:rsidR="003E2D07">
        <w:instrText xml:space="preserve"> </w:instrText>
      </w:r>
      <w:r w:rsidR="003E2D07">
        <w:instrText>INCLUDEPICTURE  "http://s16.sinaimg.cn/bmiddle/00688jRZzy73VZnJ98z5</w:instrText>
      </w:r>
      <w:r w:rsidR="003E2D07">
        <w:instrText>f&amp;690" \* MERGEFORMATINET</w:instrText>
      </w:r>
      <w:r w:rsidR="003E2D07">
        <w:instrText xml:space="preserve"> </w:instrText>
      </w:r>
      <w:r w:rsidR="003E2D07">
        <w:fldChar w:fldCharType="separate"/>
      </w:r>
      <w:r w:rsidR="003E720D">
        <w:pict>
          <v:shape id="_x0000_i1027" type="#_x0000_t75" alt="浅析多源遥感数据融合" style="width:188.15pt;height:116.2pt">
            <v:imagedata r:id="rId15" r:href="rId16" croptop="3257f" cropbottom="6829f" cropleft="2148f" cropright="2735f"/>
          </v:shape>
        </w:pict>
      </w:r>
      <w:r w:rsidR="003E2D07">
        <w:fldChar w:fldCharType="end"/>
      </w:r>
      <w:r w:rsidR="00051FE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7C617C" w:rsidRPr="007C617C" w:rsidRDefault="007C617C" w:rsidP="007C617C">
      <w:pPr>
        <w:widowControl/>
        <w:spacing w:line="360" w:lineRule="auto"/>
        <w:jc w:val="center"/>
        <w:rPr>
          <w:color w:val="0070C0"/>
        </w:rPr>
      </w:pPr>
    </w:p>
    <w:p w:rsidR="007C617C" w:rsidRPr="007C617C" w:rsidRDefault="007C617C" w:rsidP="007C617C">
      <w:pPr>
        <w:widowControl/>
        <w:spacing w:line="360" w:lineRule="auto"/>
        <w:jc w:val="center"/>
        <w:rPr>
          <w:color w:val="0070C0"/>
        </w:rPr>
      </w:pPr>
    </w:p>
    <w:p w:rsidR="007C617C" w:rsidRPr="007C617C" w:rsidRDefault="007C617C" w:rsidP="007C617C">
      <w:pPr>
        <w:widowControl/>
        <w:spacing w:line="100" w:lineRule="exact"/>
        <w:jc w:val="center"/>
        <w:rPr>
          <w:color w:val="0070C0"/>
        </w:rPr>
      </w:pPr>
      <w:r w:rsidRPr="007C617C">
        <w:rPr>
          <w:noProof/>
          <w:color w:val="0070C0"/>
        </w:rPr>
        <mc:AlternateContent>
          <mc:Choice Requires="wps">
            <w:drawing>
              <wp:inline distT="0" distB="0" distL="0" distR="0" wp14:anchorId="5D2086FF" wp14:editId="43E7C84B">
                <wp:extent cx="2552400" cy="558000"/>
                <wp:effectExtent l="0" t="0" r="635" b="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400" cy="558000"/>
                        </a:xfrm>
                        <a:prstGeom prst="rect">
                          <a:avLst/>
                        </a:prstGeom>
                        <a:solidFill>
                          <a:srgbClr val="FFFFFF"/>
                        </a:solidFill>
                        <a:ln w="9525">
                          <a:noFill/>
                          <a:miter lim="800000"/>
                          <a:headEnd/>
                          <a:tailEnd/>
                        </a:ln>
                      </wps:spPr>
                      <wps:txbx>
                        <w:txbxContent>
                          <w:p w:rsidR="00051FE1" w:rsidRPr="0006749A" w:rsidRDefault="00051FE1" w:rsidP="007C617C">
                            <w:pPr>
                              <w:spacing w:line="360" w:lineRule="exact"/>
                              <w:jc w:val="center"/>
                              <w:rPr>
                                <w:rFonts w:ascii="仿宋" w:eastAsia="仿宋" w:hAnsi="仿宋"/>
                                <w:szCs w:val="28"/>
                              </w:rPr>
                            </w:pPr>
                            <w:r w:rsidRPr="0006749A">
                              <w:rPr>
                                <w:rFonts w:ascii="仿宋" w:eastAsia="仿宋" w:hAnsi="仿宋" w:hint="eastAsia"/>
                                <w:szCs w:val="28"/>
                              </w:rPr>
                              <w:t>图2-2 多平台数据互补综合变化检测的应用实例</w:t>
                            </w:r>
                          </w:p>
                        </w:txbxContent>
                      </wps:txbx>
                      <wps:bodyPr rot="0" vert="horz" wrap="square" lIns="91440" tIns="45720" rIns="91440" bIns="45720" anchor="t" anchorCtr="0">
                        <a:spAutoFit/>
                      </wps:bodyPr>
                    </wps:wsp>
                  </a:graphicData>
                </a:graphic>
              </wp:inline>
            </w:drawing>
          </mc:Choice>
          <mc:Fallback>
            <w:pict>
              <v:shapetype w14:anchorId="5D2086FF" id="_x0000_t202" coordsize="21600,21600" o:spt="202" path="m,l,21600r21600,l21600,xe">
                <v:stroke joinstyle="miter"/>
                <v:path gradientshapeok="t" o:connecttype="rect"/>
              </v:shapetype>
              <v:shape id="文本框 2" o:spid="_x0000_s1026" type="#_x0000_t202" style="width:201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" stroked="f">
                <v:textbox style="mso-fit-shape-to-text:t">
                  <w:txbxContent>
                    <w:p w:rsidR="00051FE1" w:rsidRPr="0006749A" w:rsidRDefault="00051FE1" w:rsidP="007C617C">
                      <w:pPr>
                        <w:spacing w:line="360" w:lineRule="exact"/>
                        <w:jc w:val="center"/>
                        <w:rPr>
                          <w:rFonts w:ascii="仿宋" w:eastAsia="仿宋" w:hAnsi="仿宋"/>
                          <w:szCs w:val="28"/>
                        </w:rPr>
                      </w:pPr>
                      <w:r w:rsidRPr="0006749A">
                        <w:rPr>
                          <w:rFonts w:ascii="仿宋" w:eastAsia="仿宋" w:hAnsi="仿宋" w:hint="eastAsia"/>
                          <w:szCs w:val="28"/>
                        </w:rPr>
                        <w:t>图2-2 多平台数据互补综合变化检测的应用实例</w:t>
                      </w:r>
                    </w:p>
                  </w:txbxContent>
                </v:textbox>
                <w10:anchorlock/>
              </v:shape>
            </w:pict>
          </mc:Fallback>
        </mc:AlternateContent>
      </w:r>
      <w:r w:rsidRPr="007C617C">
        <w:rPr>
          <w:noProof/>
          <w:color w:val="0070C0"/>
        </w:rPr>
        <mc:AlternateContent>
          <mc:Choice Requires="wps">
            <w:drawing>
              <wp:inline distT="0" distB="0" distL="0" distR="0" wp14:anchorId="2DFBAF0D" wp14:editId="2B775C57">
                <wp:extent cx="2275200" cy="558000"/>
                <wp:effectExtent l="0" t="0" r="0" b="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0" cy="558000"/>
                        </a:xfrm>
                        <a:prstGeom prst="rect">
                          <a:avLst/>
                        </a:prstGeom>
                        <a:solidFill>
                          <a:srgbClr val="FFFFFF"/>
                        </a:solidFill>
                        <a:ln w="9525">
                          <a:noFill/>
                          <a:miter lim="800000"/>
                          <a:headEnd/>
                          <a:tailEnd/>
                        </a:ln>
                      </wps:spPr>
                      <wps:txbx>
                        <w:txbxContent>
                          <w:p w:rsidR="00051FE1" w:rsidRPr="0006749A" w:rsidRDefault="00051FE1" w:rsidP="007C617C">
                            <w:pPr>
                              <w:spacing w:line="360" w:lineRule="exact"/>
                              <w:jc w:val="center"/>
                              <w:rPr>
                                <w:sz w:val="22"/>
                              </w:rPr>
                            </w:pPr>
                            <w:r w:rsidRPr="0006749A">
                              <w:rPr>
                                <w:rFonts w:ascii="仿宋" w:eastAsia="仿宋" w:hAnsi="仿宋" w:hint="eastAsia"/>
                                <w:szCs w:val="28"/>
                              </w:rPr>
                              <w:t>图2-1 多星组网测控技术在战场环境的应用实例</w:t>
                            </w:r>
                          </w:p>
                        </w:txbxContent>
                      </wps:txbx>
                      <wps:bodyPr rot="0" vert="horz" wrap="square" lIns="91440" tIns="45720" rIns="91440" bIns="45720" anchor="t" anchorCtr="0">
                        <a:spAutoFit/>
                      </wps:bodyPr>
                    </wps:wsp>
                  </a:graphicData>
                </a:graphic>
              </wp:inline>
            </w:drawing>
          </mc:Choice>
          <mc:Fallback>
            <w:pict>
              <v:shape w14:anchorId="2DFBAF0D" id="_x0000_s1027" type="#_x0000_t202" style="width:179.1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" stroked="f">
                <v:textbox style="mso-fit-shape-to-text:t">
                  <w:txbxContent>
                    <w:p w:rsidR="00051FE1" w:rsidRPr="0006749A" w:rsidRDefault="00051FE1" w:rsidP="007C617C">
                      <w:pPr>
                        <w:spacing w:line="360" w:lineRule="exact"/>
                        <w:jc w:val="center"/>
                        <w:rPr>
                          <w:sz w:val="22"/>
                        </w:rPr>
                      </w:pPr>
                      <w:r w:rsidRPr="0006749A">
                        <w:rPr>
                          <w:rFonts w:ascii="仿宋" w:eastAsia="仿宋" w:hAnsi="仿宋" w:hint="eastAsia"/>
                          <w:szCs w:val="28"/>
                        </w:rPr>
                        <w:t>图2-1 多星组网测控技术在战场环境的应用实例</w:t>
                      </w:r>
                    </w:p>
                  </w:txbxContent>
                </v:textbox>
                <w10:anchorlock/>
              </v:shape>
            </w:pict>
          </mc:Fallback>
        </mc:AlternateContent>
      </w:r>
    </w:p>
    <w:p w:rsidR="007C617C" w:rsidRPr="007C617C" w:rsidRDefault="007C617C" w:rsidP="007C617C">
      <w:pPr>
        <w:widowControl/>
        <w:ind w:left="1050" w:hangingChars="500" w:hanging="1050"/>
        <w:jc w:val="center"/>
        <w:rPr>
          <w:rFonts w:ascii="仿宋" w:eastAsia="仿宋" w:hAnsi="仿宋"/>
          <w:color w:val="0070C0"/>
          <w:sz w:val="28"/>
          <w:szCs w:val="28"/>
        </w:rPr>
      </w:pPr>
      <w:r w:rsidRPr="007C617C">
        <w:rPr>
          <w:color w:val="0070C0"/>
          <w:lang w:val="zh-CN"/>
        </w:rPr>
        <w:object w:dxaOrig="5472" w:dyaOrig="4651">
          <v:shape id="_x0000_i1028" type="#_x0000_t75" style="width:148.55pt;height:126.75pt" o:ole="">
            <v:imagedata r:id="rId17" o:title=""/>
          </v:shape>
          <o:OLEObject Type="Embed" ProgID="PBrush" ShapeID="_x0000_i1028" DrawAspect="Content" ObjectID="_1565294171" r:id="rId18"/>
        </w:object>
      </w:r>
      <w:r w:rsidRPr="007C617C">
        <w:rPr>
          <w:color w:val="0070C0"/>
          <w:lang w:val="zh-CN"/>
        </w:rPr>
        <w:t xml:space="preserve">      </w:t>
      </w:r>
      <w:r w:rsidRPr="007C617C">
        <w:rPr>
          <w:rFonts w:eastAsia="仿宋_GB2312"/>
          <w:color w:val="0070C0"/>
        </w:rPr>
        <w:object w:dxaOrig="5630" w:dyaOrig="5952">
          <v:shape id="_x0000_i1029" type="#_x0000_t75" style="width:154.55pt;height:132.15pt" o:ole="">
            <v:imagedata r:id="rId19" o:title=""/>
          </v:shape>
          <o:OLEObject Type="Embed" ProgID="Visio.Drawing.11" ShapeID="_x0000_i1029" DrawAspect="Content" ObjectID="_1565294172" r:id="rId20"/>
        </w:object>
      </w:r>
      <w:bookmarkStart w:id="115" w:name="_Ref312157288"/>
    </w:p>
    <w:bookmarkEnd w:id="115"/>
    <w:p w:rsidR="007C617C" w:rsidRPr="007C617C" w:rsidRDefault="007C617C" w:rsidP="007C617C">
      <w:pPr>
        <w:spacing w:line="40" w:lineRule="exact"/>
        <w:ind w:firstLineChars="200" w:firstLine="560"/>
        <w:rPr>
          <w:rFonts w:ascii="仿宋" w:eastAsia="仿宋" w:hAnsi="仿宋"/>
          <w:color w:val="0070C0"/>
          <w:sz w:val="28"/>
          <w:szCs w:val="28"/>
        </w:rPr>
      </w:pPr>
    </w:p>
    <w:p w:rsidR="007C617C" w:rsidRPr="007C617C" w:rsidRDefault="007C617C" w:rsidP="007C617C">
      <w:pPr>
        <w:spacing w:line="500" w:lineRule="exact"/>
        <w:ind w:firstLineChars="200" w:firstLine="560"/>
        <w:rPr>
          <w:rFonts w:ascii="仿宋" w:eastAsia="仿宋" w:hAnsi="仿宋"/>
          <w:color w:val="0070C0"/>
          <w:sz w:val="28"/>
          <w:szCs w:val="28"/>
        </w:rPr>
      </w:pPr>
      <w:r w:rsidRPr="007C617C">
        <w:rPr>
          <w:rFonts w:ascii="仿宋" w:eastAsia="仿宋" w:hAnsi="仿宋"/>
          <w:noProof/>
          <w:color w:val="0070C0"/>
          <w:sz w:val="28"/>
          <w:szCs w:val="28"/>
        </w:rPr>
        <mc:AlternateContent>
          <mc:Choice Requires="wps">
            <w:drawing>
              <wp:anchor distT="45720" distB="45720" distL="114300" distR="114300" simplePos="0" relativeHeight="251689984" behindDoc="0" locked="0" layoutInCell="1" allowOverlap="1" wp14:anchorId="1D1E4E8C" wp14:editId="2EB81BA4">
                <wp:simplePos x="0" y="0"/>
                <wp:positionH relativeFrom="column">
                  <wp:posOffset>2674620</wp:posOffset>
                </wp:positionH>
                <wp:positionV relativeFrom="paragraph">
                  <wp:posOffset>30176</wp:posOffset>
                </wp:positionV>
                <wp:extent cx="3091815" cy="551180"/>
                <wp:effectExtent l="0" t="0" r="0" b="127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815" cy="551180"/>
                        </a:xfrm>
                        <a:prstGeom prst="rect">
                          <a:avLst/>
                        </a:prstGeom>
                        <a:noFill/>
                        <a:ln w="9525">
                          <a:noFill/>
                          <a:miter lim="800000"/>
                          <a:headEnd/>
                          <a:tailEnd/>
                        </a:ln>
                      </wps:spPr>
                      <wps:txbx>
                        <w:txbxContent>
                          <w:p w:rsidR="00051FE1" w:rsidRPr="0006749A" w:rsidRDefault="00051FE1"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4 承担的总参“xxx”项目高光谱飞机类目标检测与非监督分类效果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E4E8C" id="_x0000_s1028" type="#_x0000_t202" style="position:absolute;left:0;text-align:left;margin-left:210.6pt;margin-top:2.4pt;width:243.45pt;height:43.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" filled="f" stroked="f">
                <v:textbox>
                  <w:txbxContent>
                    <w:p w:rsidR="00051FE1" w:rsidRPr="0006749A" w:rsidRDefault="00051FE1"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4 承担的总参“xxx”项目高光谱飞机类目标检测与非监督分类效果</w:t>
                      </w:r>
                    </w:p>
                  </w:txbxContent>
                </v:textbox>
                <w10:wrap type="square"/>
              </v:shape>
            </w:pict>
          </mc:Fallback>
        </mc:AlternateContent>
      </w:r>
      <w:r w:rsidRPr="007C617C">
        <w:rPr>
          <w:rFonts w:ascii="仿宋" w:eastAsia="仿宋" w:hAnsi="仿宋"/>
          <w:noProof/>
          <w:color w:val="0070C0"/>
          <w:sz w:val="28"/>
          <w:szCs w:val="28"/>
        </w:rPr>
        <mc:AlternateContent>
          <mc:Choice Requires="wps">
            <w:drawing>
              <wp:anchor distT="45720" distB="45720" distL="114300" distR="114300" simplePos="0" relativeHeight="251688960" behindDoc="0" locked="0" layoutInCell="1" allowOverlap="1" wp14:anchorId="680920B1" wp14:editId="41381665">
                <wp:simplePos x="0" y="0"/>
                <wp:positionH relativeFrom="column">
                  <wp:posOffset>420370</wp:posOffset>
                </wp:positionH>
                <wp:positionV relativeFrom="paragraph">
                  <wp:posOffset>21756</wp:posOffset>
                </wp:positionV>
                <wp:extent cx="2360930"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051FE1" w:rsidRPr="0006749A" w:rsidRDefault="00051FE1"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3</w:t>
                            </w:r>
                            <w:r w:rsidRPr="0006749A">
                              <w:rPr>
                                <w:rFonts w:ascii="仿宋" w:eastAsia="仿宋" w:hAnsi="仿宋"/>
                                <w:szCs w:val="28"/>
                              </w:rPr>
                              <w:t>复杂背景下</w:t>
                            </w:r>
                            <w:r w:rsidRPr="0006749A">
                              <w:rPr>
                                <w:rFonts w:ascii="仿宋" w:eastAsia="仿宋" w:hAnsi="仿宋" w:hint="eastAsia"/>
                                <w:szCs w:val="28"/>
                              </w:rPr>
                              <w:t>红外目标</w:t>
                            </w:r>
                            <w:r w:rsidRPr="0006749A">
                              <w:rPr>
                                <w:rFonts w:ascii="仿宋" w:eastAsia="仿宋" w:hAnsi="仿宋"/>
                                <w:szCs w:val="28"/>
                              </w:rPr>
                              <w:t>探测效果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0920B1" id="_x0000_s1029" type="#_x0000_t202" style="position:absolute;left:0;text-align:left;margin-left:33.1pt;margin-top:1.7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" stroked="f">
                <v:textbox style="mso-fit-shape-to-text:t">
                  <w:txbxContent>
                    <w:p w:rsidR="00051FE1" w:rsidRPr="0006749A" w:rsidRDefault="00051FE1"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3</w:t>
                      </w:r>
                      <w:r w:rsidRPr="0006749A">
                        <w:rPr>
                          <w:rFonts w:ascii="仿宋" w:eastAsia="仿宋" w:hAnsi="仿宋"/>
                          <w:szCs w:val="28"/>
                        </w:rPr>
                        <w:t>复杂背景下</w:t>
                      </w:r>
                      <w:r w:rsidRPr="0006749A">
                        <w:rPr>
                          <w:rFonts w:ascii="仿宋" w:eastAsia="仿宋" w:hAnsi="仿宋" w:hint="eastAsia"/>
                          <w:szCs w:val="28"/>
                        </w:rPr>
                        <w:t>红外目标</w:t>
                      </w:r>
                      <w:r w:rsidRPr="0006749A">
                        <w:rPr>
                          <w:rFonts w:ascii="仿宋" w:eastAsia="仿宋" w:hAnsi="仿宋"/>
                          <w:szCs w:val="28"/>
                        </w:rPr>
                        <w:t>探测效果</w:t>
                      </w:r>
                    </w:p>
                  </w:txbxContent>
                </v:textbox>
                <w10:wrap type="square"/>
              </v:shape>
            </w:pict>
          </mc:Fallback>
        </mc:AlternateConten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本项目的研究思路主要分为3个部分，如图2-5。</w:t>
      </w:r>
    </w:p>
    <w:p w:rsidR="00633D6C"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lastRenderedPageBreak/>
        <w:t>（i）</w:t>
      </w:r>
      <w:r w:rsidR="00633D6C" w:rsidRPr="003860BB">
        <w:rPr>
          <w:rFonts w:ascii="黑体" w:eastAsia="黑体" w:hAnsi="黑体" w:cs="楷体_GB2312"/>
          <w:b/>
          <w:bCs/>
          <w:sz w:val="22"/>
          <w:szCs w:val="28"/>
        </w:rPr>
        <w:t>多源异构数据特性分析和预处理的研究方法</w:t>
      </w:r>
    </w:p>
    <w:p w:rsidR="005668C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采集不同传感器下的信息数据，选取具有代表性的子集，论证最优子集在不同场景下的优势，通过不同滤波手段探讨最优的去噪方案，提高数据质量。同时采用卷积神经网络、循环神经网络等快速、鲁棒性强的图像关联方法，实现多源异构的数据融合。</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（1）多源数据ROI检测与关联：对获取的雷达、高光谱、红外和可见光图像进行预处理、目标感兴趣区域（Region of Interest，ROI）检测和关联处理。</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ROI检测是对疑似目标所在区域进行雷达、高光谱、红外、可见光检测，提取目标感兴趣区域，具体包括：</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电磁散射特征检测目标与背景的结构和速度差异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高光谱指纹特征异常检测目标与背景差异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红外热异常检测目标与背景间的热辐射差异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可见光成像检测目标几何特征（如宽长比、面积等）</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对雷达、高光谱、红外、可见光异常区域（包括雷达、红外成像的目标几何特征）进行融合，对明显的非目标区筛查，缩小有效区域。</w:t>
      </w:r>
    </w:p>
    <w:p w:rsidR="007C617C" w:rsidRDefault="007C617C" w:rsidP="007C617C">
      <w:pPr>
        <w:snapToGrid w:val="0"/>
        <w:spacing w:afterLines="30" w:after="93" w:line="312" w:lineRule="auto"/>
        <w:ind w:firstLineChars="200" w:firstLine="420"/>
        <w:jc w:val="center"/>
      </w:pPr>
      <w:r>
        <w:object w:dxaOrig="9650" w:dyaOrig="9960">
          <v:shape id="_x0000_i1030" type="#_x0000_t75" style="width:369.6pt;height:380.95pt" o:ole="">
            <v:imagedata r:id="rId21" o:title=""/>
          </v:shape>
          <o:OLEObject Type="Embed" ProgID="Visio.Drawing.15" ShapeID="_x0000_i1030" DrawAspect="Content" ObjectID="_1565294173" r:id="rId22"/>
        </w:object>
      </w:r>
    </w:p>
    <w:p w:rsidR="007C617C" w:rsidRPr="007C617C" w:rsidRDefault="007C617C" w:rsidP="007C617C">
      <w:pPr>
        <w:snapToGrid w:val="0"/>
        <w:spacing w:afterLines="30" w:after="93" w:line="312" w:lineRule="auto"/>
        <w:ind w:firstLineChars="200" w:firstLine="420"/>
        <w:jc w:val="center"/>
        <w:rPr>
          <w:rFonts w:ascii="宋体" w:hAnsi="宋体" w:cs="楷体_GB2312"/>
          <w:bCs/>
          <w:color w:val="0070C0"/>
          <w:szCs w:val="21"/>
        </w:rPr>
      </w:pPr>
      <w:r w:rsidRPr="007C617C">
        <w:rPr>
          <w:rFonts w:ascii="宋体" w:hAnsi="宋体" w:cs="楷体_GB2312" w:hint="eastAsia"/>
          <w:bCs/>
          <w:color w:val="0070C0"/>
          <w:szCs w:val="21"/>
        </w:rPr>
        <w:lastRenderedPageBreak/>
        <w:t>图2-5多源数据、多特征提取的综合分析识别处理流程</w:t>
      </w:r>
    </w:p>
    <w:p w:rsidR="005668CF"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w:t>
      </w:r>
      <w:r w:rsidRPr="003860BB">
        <w:rPr>
          <w:rFonts w:ascii="黑体" w:eastAsia="黑体" w:hAnsi="黑体" w:cs="楷体_GB2312" w:hint="eastAsia"/>
          <w:b/>
          <w:bCs/>
          <w:sz w:val="22"/>
          <w:szCs w:val="28"/>
        </w:rPr>
        <w:t>）</w:t>
      </w:r>
      <w:r w:rsidR="00D574DF" w:rsidRPr="003860BB">
        <w:rPr>
          <w:rFonts w:ascii="黑体" w:eastAsia="黑体" w:hAnsi="黑体" w:cs="楷体_GB2312" w:hint="eastAsia"/>
          <w:b/>
          <w:bCs/>
          <w:sz w:val="22"/>
          <w:szCs w:val="28"/>
        </w:rPr>
        <w:t>特征提取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收集大量多源传感器传感数据，使用现有成熟的特征提取方法，提取各目标在不同传感器下的特征，使用稳健的特征融合算法，充分利用异类特征互补优势，去除冗余特征，得到目标少而稳健的综合特征。</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（2）目标、背景特征分析和综合特征库建立：依据雷达、高光谱、红外、可见光的目标识别规则，结合辅助判读信息，建立目标数据关联矩阵，多特征融合的综合特征库具体包括：</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雷达目标、背景特征：通过处理照射场景中的电磁回波信号，提取运动目标距离、速度信息并完成动目标定位，完成对静止目标距离</w:t>
      </w:r>
      <w:r w:rsidR="007C617C" w:rsidRPr="008F18BE">
        <w:rPr>
          <w:rFonts w:ascii="宋体" w:hAnsi="宋体" w:cs="楷体_GB2312"/>
          <w:bCs/>
          <w:color w:val="0070C0"/>
          <w:szCs w:val="21"/>
        </w:rPr>
        <w:t>--</w:t>
      </w:r>
      <w:r w:rsidR="007C617C" w:rsidRPr="008F18BE">
        <w:rPr>
          <w:rFonts w:ascii="宋体" w:hAnsi="宋体" w:cs="楷体_GB2312" w:hint="eastAsia"/>
          <w:bCs/>
          <w:color w:val="0070C0"/>
          <w:szCs w:val="21"/>
        </w:rPr>
        <w:t>方位二维成像，通过几何轮廓特征提取实现疑似目标检测；通过极化不变量和极化分解技术反演目标极化散射特征，实现目标与背景之间的区分。</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高光谱目标、背景特征：对疑似目标所在区域，开展高光谱解混和端元提取处理，并依据统一植被指数（</w:t>
      </w:r>
      <w:r w:rsidR="007C617C" w:rsidRPr="008F18BE">
        <w:rPr>
          <w:rFonts w:ascii="宋体" w:hAnsi="宋体" w:cs="楷体_GB2312"/>
          <w:bCs/>
          <w:color w:val="0070C0"/>
          <w:szCs w:val="21"/>
        </w:rPr>
        <w:t>NDVI</w:t>
      </w:r>
      <w:r w:rsidR="007C617C" w:rsidRPr="008F18BE">
        <w:rPr>
          <w:rFonts w:ascii="宋体" w:hAnsi="宋体" w:cs="楷体_GB2312" w:hint="eastAsia"/>
          <w:bCs/>
          <w:color w:val="0070C0"/>
          <w:szCs w:val="21"/>
        </w:rPr>
        <w:t>）等规则提取出疑似目标的光谱端元，分析其与已知光谱库中目标光谱曲线的相似性，反演出目标材质。</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红外目标、背景特征：根据目标与背景成像的热辐射分布，对疑似目标所在区域与已知类型的地物或目标进行温度差异分析。</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可见光目标、背景特征：包括目标的外形特征、通行特征、印痕特征、附属设备特征等。</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依据上述目标、背景特征，建立典型地面目标、背景在不同的工作状态、防护状态下相互补充、交叉印证、规则推理的综合特征库。</w:t>
      </w:r>
    </w:p>
    <w:p w:rsidR="002435CE"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）基于深度神经网络理论对多平台下的多源异构数据建模研究方法</w:t>
      </w:r>
    </w:p>
    <w:p w:rsidR="0093135F" w:rsidRDefault="002435CE"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分析多平台多传感器数据的不同特性，根据其不同规模及复杂程度，利用BP神经网络、极限学习机和卷积神经网络三种神经网络的不同适用性进行建模</w:t>
      </w:r>
      <w:r w:rsidR="0093135F" w:rsidRPr="000C4DC1">
        <w:rPr>
          <w:rFonts w:ascii="宋体" w:hAnsi="宋体" w:cs="楷体_GB2312" w:hint="eastAsia"/>
          <w:bCs/>
          <w:szCs w:val="21"/>
        </w:rPr>
        <w:t>，为知识发现提供模型和决策支持</w:t>
      </w:r>
      <w:r w:rsidRPr="000C4DC1">
        <w:rPr>
          <w:rFonts w:ascii="宋体" w:hAnsi="宋体" w:cs="楷体_GB2312" w:hint="eastAsia"/>
          <w:bCs/>
          <w:szCs w:val="21"/>
        </w:rPr>
        <w:t>。</w:t>
      </w:r>
      <w:r w:rsidR="002F4EEC" w:rsidRPr="000C4DC1">
        <w:rPr>
          <w:rFonts w:ascii="宋体" w:hAnsi="宋体" w:cs="楷体_GB2312" w:hint="eastAsia"/>
          <w:bCs/>
          <w:szCs w:val="21"/>
        </w:rPr>
        <w:t>使用统计学方法、模式识别方法、机器学习方法、人工智能方法和数据可视化方法对经过处理和建模的数据进行知识发现，提取多源数据中目标识别所需的信息。</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（3）多特征融合和目标综合分析识别：采用多特征融合的综合分析识别方法，识别出目标类型，确定其静止、待机、运动的工作状态及伪装、隐藏的防护状态，为战场态势感知、图像情报解译提供决策支持。</w:t>
      </w:r>
    </w:p>
    <w:p w:rsidR="00CE2D97" w:rsidRDefault="00212452" w:rsidP="00212452">
      <w:pPr>
        <w:snapToGrid w:val="0"/>
        <w:spacing w:beforeLines="50" w:before="156" w:afterLines="50" w:after="156" w:line="440" w:lineRule="exact"/>
        <w:rPr>
          <w:ins w:id="116" w:author="Windows 用户" w:date="2017-08-26T18:11:00Z"/>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2</w:t>
      </w:r>
      <w:r>
        <w:rPr>
          <w:rFonts w:eastAsia="楷体_GB2312" w:cs="楷体_GB2312" w:hint="eastAsia"/>
          <w:b/>
          <w:bCs/>
          <w:sz w:val="28"/>
          <w:szCs w:val="28"/>
        </w:rPr>
        <w:t>）</w:t>
      </w:r>
      <w:r w:rsidR="00CE2D97" w:rsidRPr="007B5FEC">
        <w:rPr>
          <w:rFonts w:eastAsia="楷体_GB2312" w:cs="楷体_GB2312" w:hint="eastAsia"/>
          <w:b/>
          <w:bCs/>
          <w:sz w:val="28"/>
          <w:szCs w:val="28"/>
        </w:rPr>
        <w:t>技术路线</w:t>
      </w:r>
    </w:p>
    <w:p w:rsidR="007E6A1B" w:rsidRDefault="007E6A1B" w:rsidP="00212452">
      <w:pPr>
        <w:snapToGrid w:val="0"/>
        <w:spacing w:beforeLines="50" w:before="156" w:afterLines="50" w:after="156" w:line="440" w:lineRule="exact"/>
        <w:rPr>
          <w:rFonts w:eastAsia="楷体_GB2312" w:cs="楷体_GB2312"/>
          <w:b/>
          <w:bCs/>
          <w:sz w:val="28"/>
          <w:szCs w:val="28"/>
        </w:rPr>
      </w:pPr>
      <w:ins w:id="117" w:author="Windows 用户" w:date="2017-08-26T18:12:00Z">
        <w:r>
          <w:rPr>
            <w:rFonts w:eastAsia="楷体_GB2312" w:cs="楷体_GB2312" w:hint="eastAsia"/>
            <w:b/>
            <w:bCs/>
            <w:sz w:val="28"/>
            <w:szCs w:val="28"/>
          </w:rPr>
          <w:t>综述</w:t>
        </w:r>
      </w:ins>
    </w:p>
    <w:p w:rsid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利用申报单位和联合申报单位的研究基础和技术优势，即多平台、多载荷研制基础以及地面应用研究基础，涉及高轨及低轨气象遥感卫星、军用气象与环境探测遥感卫星、全系列</w:t>
      </w:r>
      <w:r w:rsidRPr="007C617C">
        <w:rPr>
          <w:rFonts w:ascii="宋体" w:hAnsi="宋体" w:cs="楷体_GB2312" w:hint="eastAsia"/>
          <w:bCs/>
          <w:color w:val="0070C0"/>
          <w:szCs w:val="21"/>
        </w:rPr>
        <w:lastRenderedPageBreak/>
        <w:t>主动微波雷达遥感卫星、高光谱分辨率遥感卫星、高轨高分辨率光学成像卫星、低轨宽覆盖光学成像卫星、可见光与近红外复合遥感卫星等测控技术以及数据处理与分析技术，对星载观测平台实施快速测控组网，多平台、多源多载荷协同调配方案优化设计，对星上资源使用分析、地面资源使用分析和星地资源协同控制，星地交互遥感数据下传、地面引导信息上传、地面控制信息上传及专用组网算法模块上传等操作，提升战场环境下多平台、多源多载荷目标识别的工作效率，为战场信息情报的实时性提供技术支撑。</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18" w:name="_Toc484096102"/>
      <w:r w:rsidRPr="00536C5E">
        <w:rPr>
          <w:rFonts w:ascii="宋体" w:hAnsi="宋体" w:cs="楷体_GB2312" w:hint="eastAsia"/>
          <w:bCs/>
          <w:color w:val="0070C0"/>
          <w:szCs w:val="21"/>
        </w:rPr>
        <w:t>1．星载、机载平台下多传感器、多源、多特征提取的目标综合识别机制</w:t>
      </w:r>
      <w:bookmarkEnd w:id="118"/>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雷达成像、高光谱成像、红外成像、可见光成像四种技术具有各自适宜的应用场景，目标识别方法已有很多，但实际战场环境中存在气候多变、人工遮挡、背景复杂等各种不利情况，仅依赖单一成像的分析手段不能获得最佳的目标识别效果。</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本项目</w:t>
      </w:r>
      <w:r w:rsidRPr="00536C5E">
        <w:rPr>
          <w:rFonts w:ascii="宋体" w:hAnsi="宋体" w:cs="楷体_GB2312" w:hint="eastAsia"/>
          <w:bCs/>
          <w:color w:val="0070C0"/>
          <w:szCs w:val="21"/>
        </w:rPr>
        <w:t>依</w:t>
      </w:r>
      <w:r w:rsidRPr="00536C5E">
        <w:rPr>
          <w:rFonts w:ascii="宋体" w:hAnsi="宋体" w:cs="楷体_GB2312"/>
          <w:bCs/>
          <w:color w:val="0070C0"/>
          <w:szCs w:val="21"/>
        </w:rPr>
        <w:t>托</w:t>
      </w:r>
      <w:r w:rsidRPr="00536C5E">
        <w:rPr>
          <w:rFonts w:ascii="宋体" w:hAnsi="宋体" w:cs="楷体_GB2312" w:hint="eastAsia"/>
          <w:bCs/>
          <w:color w:val="0070C0"/>
          <w:szCs w:val="21"/>
        </w:rPr>
        <w:t>星载、机载平台下四类传感器的成像特性，深入分析四类传感器独立开展图像特征提取、目标识别的方法差异。采用多种物理和数学评价方法量化四类传感器针对同一目标不同天气、天时、背景、伪装、隐藏等战场环境特征下，典型地面目标的多特征提取和识别能力，并在此基础上深入分析联合应用四类传感器进行信息融合与目标识别时的信息冗余性、互补性、合作性关系，实现资源整合，优势互补，最大化综合应用四类传感器联合工作时在不同应用场景下适用性，最终建立空天多源遥感数据的综合分析机制。</w:t>
      </w:r>
    </w:p>
    <w:p w:rsidR="00130F3A" w:rsidRPr="007C617C" w:rsidRDefault="00130F3A" w:rsidP="007C617C">
      <w:pPr>
        <w:snapToGrid w:val="0"/>
        <w:spacing w:afterLines="30" w:after="93" w:line="312" w:lineRule="auto"/>
        <w:ind w:firstLineChars="200" w:firstLine="562"/>
        <w:rPr>
          <w:rFonts w:eastAsia="楷体_GB2312" w:cs="楷体_GB2312"/>
          <w:b/>
          <w:bCs/>
          <w:sz w:val="28"/>
          <w:szCs w:val="28"/>
        </w:rPr>
      </w:pPr>
    </w:p>
    <w:p w:rsidR="007E6A1B"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00E9143D" w:rsidRPr="003860BB">
        <w:rPr>
          <w:rFonts w:ascii="黑体" w:eastAsia="黑体" w:hAnsi="黑体" w:cs="楷体_GB2312"/>
          <w:b/>
          <w:bCs/>
          <w:sz w:val="22"/>
          <w:szCs w:val="28"/>
        </w:rPr>
        <w:t>多源异构数据特性分析和预处理</w:t>
      </w:r>
    </w:p>
    <w:p w:rsidR="00633D6C"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1）</w:t>
      </w:r>
      <w:r w:rsidR="00633D6C" w:rsidRPr="0007258C">
        <w:rPr>
          <w:rFonts w:ascii="黑体" w:eastAsia="黑体" w:hAnsi="黑体" w:cs="楷体_GB2312"/>
          <w:bCs/>
          <w:szCs w:val="21"/>
        </w:rPr>
        <w:t>多源异构数据特性分析</w:t>
      </w:r>
    </w:p>
    <w:p w:rsidR="003860BB" w:rsidRPr="003860BB" w:rsidRDefault="003860BB" w:rsidP="000C4DC1">
      <w:pPr>
        <w:snapToGrid w:val="0"/>
        <w:spacing w:afterLines="30" w:after="93" w:line="312" w:lineRule="auto"/>
        <w:ind w:firstLineChars="200" w:firstLine="422"/>
        <w:rPr>
          <w:rFonts w:ascii="宋体" w:hAnsi="宋体" w:cs="楷体_GB2312"/>
          <w:b/>
          <w:bCs/>
          <w:color w:val="FF0000"/>
          <w:szCs w:val="21"/>
        </w:rPr>
      </w:pPr>
      <w:r w:rsidRPr="003860BB">
        <w:rPr>
          <w:rFonts w:ascii="宋体" w:hAnsi="宋体" w:cs="楷体_GB2312" w:hint="eastAsia"/>
          <w:b/>
          <w:bCs/>
          <w:color w:val="FF0000"/>
          <w:szCs w:val="21"/>
        </w:rPr>
        <w:t>缺少一段启下的段落。</w:t>
      </w:r>
    </w:p>
    <w:p w:rsidR="00633D6C" w:rsidRPr="0007258C" w:rsidRDefault="00E9143D" w:rsidP="000C4DC1">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a</w:t>
      </w:r>
      <w:r w:rsidR="00633D6C" w:rsidRPr="0007258C">
        <w:rPr>
          <w:rFonts w:ascii="宋体" w:hAnsi="宋体" w:cs="楷体_GB2312"/>
          <w:b/>
          <w:bCs/>
          <w:szCs w:val="21"/>
        </w:rPr>
        <w:t>）雷达</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雷达能够在白天黑夜均能探测远距离的目标，且不受雾、云和雨的阻挡，具有全天候、全天时的特点，并有一定的穿透能力。因此，它是星载、机载上必不可少的电子装备，广泛应用于社会经济发展和科学研究。星载、机载的合成孔径雷达是当今遥感中十分重要的传感器。以地面为目标的雷达可以探测地面的精确形状。其空间分辨力可达几米到几十米，且与距离无关。</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但是，实际中由于噪声的存在，当通过多个通道回波信号的一致性信息进行信号联合处理、完成杂波相消时，相邻像素拟合的系数会受到扰动，杂波之间的相关性提高不会很明显。为此，必须消除噪声对拟合系数的影响，这样才能有效地提高通道之间杂波的相关性。本课题拟采用滤波的方法，来消除噪声的影响。</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633D6C" w:rsidRPr="0007258C">
        <w:rPr>
          <w:rFonts w:ascii="宋体" w:hAnsi="宋体" w:cs="楷体_GB2312"/>
          <w:b/>
          <w:bCs/>
          <w:szCs w:val="21"/>
        </w:rPr>
        <w:t>）高光谱</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高光谱成像可依据光谱信息反演出目标的材质，地物的分辨识别能力大大提高，并且可以区别属于同一种地物的不同类别。高光谱成像通道大大增加，使得在处理不同应用的分析中，光谱的可选择性变得灵活和多样化，这极大的增加了可以通过遥感手段进行分析的目标物的数量。</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lastRenderedPageBreak/>
        <w:t>高光谱信号采集系统从A/D转换芯片读取的采样信号数据中，除了有效的光谱图像信号，还包含了探测器本身带入的噪声如高频随机噪音、样品颗粒大小不均匀、光散射等多种噪声，都使得获得的光谱曲线存在一些高频的波动与毛刺。由于以上多种噪声的影响，图像在生成和传输过程中的质量变差，形成一些毛刺和虚假的峰值，这些噪声对于检测系统特征谱段的定位造成很大的影响，因此应先进行滤波处理降低高频噪声的影响、消除波动与毛刺，最终得到平滑的光谱曲线。</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633D6C" w:rsidRPr="0007258C">
        <w:rPr>
          <w:rFonts w:ascii="宋体" w:hAnsi="宋体" w:cs="楷体_GB2312"/>
          <w:b/>
          <w:bCs/>
          <w:szCs w:val="21"/>
        </w:rPr>
        <w:t>）红外</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红外遥感在电磁波谱红外谱段进行，主要感受地面物体反射或自身辐射的红外线，可不受黑夜限制。同时红外线波长较长，大气中穿透力强，红外摄影时不受烟雾影响，透过很厚的大气层仍能拍摄到地面清晰的像片。</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红外图像在检测与识别过程中，由于红外成像背景的复杂性、传感器的抖动等诸多因素的影响，会造成大量的背景杂波、图像的信噪比较低，可检测的信号较弱等现象，使得目标图像的检测工作变得困难。所以在目标检测之前，需要进行噪声平滑、背景杂波抑制等必要的预处理操作以改善后续目标检测的性能。本课题利用滤波对红外图像进行噪声平滑和杂波抑制的处理。</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d</w:t>
      </w:r>
      <w:r w:rsidR="00633D6C" w:rsidRPr="0007258C">
        <w:rPr>
          <w:rFonts w:ascii="宋体" w:hAnsi="宋体" w:cs="楷体_GB2312"/>
          <w:b/>
          <w:bCs/>
          <w:szCs w:val="21"/>
        </w:rPr>
        <w:t>）可见光</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可见光成像分辨率高，</w:t>
      </w:r>
      <w:bookmarkStart w:id="119" w:name="OLE_LINK12"/>
      <w:r w:rsidRPr="000C4DC1">
        <w:rPr>
          <w:rFonts w:ascii="宋体" w:hAnsi="宋体" w:cs="楷体_GB2312"/>
          <w:bCs/>
          <w:szCs w:val="21"/>
        </w:rPr>
        <w:t>可以提供制造环境中大部分的信息，信息形式最为直观</w:t>
      </w:r>
      <w:bookmarkEnd w:id="119"/>
      <w:r w:rsidRPr="000C4DC1">
        <w:rPr>
          <w:rFonts w:ascii="宋体" w:hAnsi="宋体" w:cs="楷体_GB2312"/>
          <w:bCs/>
          <w:szCs w:val="21"/>
        </w:rPr>
        <w:t>，是航天遥感的主要波段。根据地表电磁波辐射特性及大气传输的特点，可见光遥感是获取高空间分辨率的最佳波段。</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可见光图像在生成、获取、传输等过程中受到照明光源性能、成像系统性能、通道带宽和噪声等诸多因素的制约，往往造成对比度偏低、清晰度下降，并引入干扰噪声，影响了图像识别的准确率。拟采用图像空间域锐化处理，具体措施为取输入图像与经过低通滤波后的图像的差值作为滤波的输出。图像滤波处理后图像质量得到明显改善，方便计算机提取目标的纹理、颜色信息，提高目标边缘检测的准确率。</w:t>
      </w:r>
    </w:p>
    <w:p w:rsidR="00633D6C"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2</w:t>
      </w:r>
      <w:r w:rsidRPr="0007258C">
        <w:rPr>
          <w:rFonts w:ascii="黑体" w:eastAsia="黑体" w:hAnsi="黑体" w:cs="楷体_GB2312" w:hint="eastAsia"/>
          <w:bCs/>
          <w:szCs w:val="21"/>
        </w:rPr>
        <w:t>）</w:t>
      </w:r>
      <w:r w:rsidR="00633D6C" w:rsidRPr="0007258C">
        <w:rPr>
          <w:rFonts w:ascii="黑体" w:eastAsia="黑体" w:hAnsi="黑体" w:cs="楷体_GB2312"/>
          <w:bCs/>
          <w:szCs w:val="21"/>
        </w:rPr>
        <w:t>面向多源异构据特征融合的图像关联</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传统的图像关联方法往往针对同一传感器不同时域、空域获取的遥感图像有效，而对于不同传感器、不同平台、不同载荷类型获取的遥感数据，则表现欠佳。而来自多平台、多载荷、多信息获取体制等的多源异构遥感数据，通常具有不同的空间和时间分辨率，以及不同的目标图像特征表现形式，为关联工作增加了难度。</w:t>
      </w:r>
    </w:p>
    <w:p w:rsidR="00633D6C"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面向多源异构遥感数据特征融合的图像关联技术是本课题的关键技术之一，其核心思想是：在不同类别的遥感图像中，从时间和空间上来自动关联隶属于同一目标的特征点集，实现不同类别遥感图像中对于同一目标的标记，并充分利用多传感器的属性关联，实现对目标的精准关联。</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20" w:name="_Toc484096103"/>
      <w:r w:rsidRPr="00536C5E">
        <w:rPr>
          <w:rFonts w:ascii="宋体" w:hAnsi="宋体" w:cs="楷体_GB2312" w:hint="eastAsia"/>
          <w:bCs/>
          <w:color w:val="0070C0"/>
          <w:szCs w:val="21"/>
        </w:rPr>
        <w:t>2．多传感器、多源数据ROI检测与关联</w:t>
      </w:r>
      <w:bookmarkEnd w:id="120"/>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本部分对获取的</w:t>
      </w:r>
      <w:r w:rsidRPr="00536C5E">
        <w:rPr>
          <w:rFonts w:ascii="宋体" w:hAnsi="宋体" w:cs="楷体_GB2312" w:hint="eastAsia"/>
          <w:bCs/>
          <w:color w:val="0070C0"/>
          <w:szCs w:val="21"/>
        </w:rPr>
        <w:t>雷达、</w:t>
      </w:r>
      <w:r w:rsidRPr="00536C5E">
        <w:rPr>
          <w:rFonts w:ascii="宋体" w:hAnsi="宋体" w:cs="楷体_GB2312"/>
          <w:bCs/>
          <w:color w:val="0070C0"/>
          <w:szCs w:val="21"/>
        </w:rPr>
        <w:t>高光谱、红外和可见光图像分别进行预处理</w:t>
      </w:r>
      <w:r w:rsidRPr="00536C5E">
        <w:rPr>
          <w:rFonts w:ascii="宋体" w:hAnsi="宋体" w:cs="楷体_GB2312" w:hint="eastAsia"/>
          <w:bCs/>
          <w:color w:val="0070C0"/>
          <w:szCs w:val="21"/>
        </w:rPr>
        <w:t>、</w:t>
      </w:r>
      <w:r w:rsidRPr="00536C5E">
        <w:rPr>
          <w:rFonts w:ascii="宋体" w:hAnsi="宋体" w:cs="楷体_GB2312"/>
          <w:bCs/>
          <w:color w:val="0070C0"/>
          <w:szCs w:val="21"/>
        </w:rPr>
        <w:t>ROI检测</w:t>
      </w:r>
      <w:r w:rsidRPr="00536C5E">
        <w:rPr>
          <w:rFonts w:ascii="宋体" w:hAnsi="宋体" w:cs="楷体_GB2312" w:hint="eastAsia"/>
          <w:bCs/>
          <w:color w:val="0070C0"/>
          <w:szCs w:val="21"/>
        </w:rPr>
        <w:t>，</w:t>
      </w:r>
      <w:r w:rsidRPr="00536C5E">
        <w:rPr>
          <w:rFonts w:ascii="宋体" w:hAnsi="宋体" w:cs="楷体_GB2312"/>
          <w:bCs/>
          <w:color w:val="0070C0"/>
          <w:szCs w:val="21"/>
        </w:rPr>
        <w:t>再对获得的</w:t>
      </w:r>
      <w:r w:rsidRPr="00536C5E">
        <w:rPr>
          <w:rFonts w:ascii="宋体" w:hAnsi="宋体" w:cs="楷体_GB2312" w:hint="eastAsia"/>
          <w:bCs/>
          <w:color w:val="0070C0"/>
          <w:szCs w:val="21"/>
        </w:rPr>
        <w:t>ROI进行关联</w:t>
      </w:r>
      <w:r w:rsidRPr="00536C5E">
        <w:rPr>
          <w:rFonts w:ascii="宋体" w:hAnsi="宋体" w:cs="楷体_GB2312"/>
          <w:bCs/>
          <w:color w:val="0070C0"/>
          <w:szCs w:val="21"/>
        </w:rPr>
        <w:t>处理</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lastRenderedPageBreak/>
        <w:t>2.1</w:t>
      </w:r>
      <w:r w:rsidRPr="00536C5E">
        <w:rPr>
          <w:rFonts w:ascii="宋体" w:hAnsi="宋体" w:cs="楷体_GB2312"/>
          <w:bCs/>
          <w:color w:val="0070C0"/>
          <w:szCs w:val="21"/>
        </w:rPr>
        <w:t xml:space="preserve"> 基于多源遥感图像的</w:t>
      </w:r>
      <w:r w:rsidRPr="00536C5E">
        <w:rPr>
          <w:rFonts w:ascii="宋体" w:hAnsi="宋体" w:cs="楷体_GB2312" w:hint="eastAsia"/>
          <w:bCs/>
          <w:color w:val="0070C0"/>
          <w:szCs w:val="21"/>
        </w:rPr>
        <w:t>预处理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21" w:name="OLE_LINK21"/>
      <w:bookmarkStart w:id="122" w:name="OLE_LINK22"/>
      <w:r w:rsidRPr="00536C5E">
        <w:rPr>
          <w:rFonts w:ascii="宋体" w:hAnsi="宋体" w:cs="楷体_GB2312" w:hint="eastAsia"/>
          <w:bCs/>
          <w:color w:val="0070C0"/>
          <w:szCs w:val="21"/>
        </w:rPr>
        <w:t>多源数据特征的互补、优选、合作的综合分析，前提是获取高信噪比、高对比度、高清晰度的图像，这需要对多平台、多传感器获取的多源图像进行预处理操作。预处理过程包括去噪、降维等环节，以得到目标区域轮廓明了、细节清晰的灰度图像，作为后续ROI</w:t>
      </w:r>
      <w:r w:rsidRPr="00536C5E">
        <w:rPr>
          <w:rFonts w:ascii="宋体" w:hAnsi="宋体" w:cs="楷体_GB2312"/>
          <w:bCs/>
          <w:color w:val="0070C0"/>
          <w:szCs w:val="21"/>
        </w:rPr>
        <w:t>关联的</w:t>
      </w:r>
      <w:r w:rsidRPr="00536C5E">
        <w:rPr>
          <w:rFonts w:ascii="宋体" w:hAnsi="宋体" w:cs="楷体_GB2312" w:hint="eastAsia"/>
          <w:bCs/>
          <w:color w:val="0070C0"/>
          <w:szCs w:val="21"/>
        </w:rPr>
        <w:t>输入。预处理需要针对不同传感器的成像机制，使用对应的算法对不同源图像信号进行矫正。</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多通道SAR-GMTI系统，采用常规的距离--多普勒算法可完成对回波信号的预处理，进而实现对照射地面区域的距离--速度估计与距离--方位二维成像。但是，实际中由于噪声的存在，当通过多个通道回波信号的一致性信息进行信号联合处理、完成杂波相消时，相邻像素拟合的系数会受到扰动，杂波之间的相关性提高不会很明显。为此，必须消除噪声对拟合系数的影响，这样才能有效地提高通道之间杂波的相关性。而总体最小二乘方法恰恰就是一种具有噪声清除能力的算法，适用于通道均衡、系统辨识、参数估计等领域。因此，通过在预处理中加入基于总体最小二乘方法的多通道噪声消除技术，以提升目标运动参数估计与动目标定位精度。</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高光谱图像维数高、数据量大，为高光谱图像处理带来了如Hughes现象、计算量增大、数据冗余度较高等诸多问题，所以对高光谱图像数据的预处理操作非常有必要，主要包括对输入高光谱图像的波段降维等。当已知目标光谱先验知识的情况下，输入高光谱遥感图像、感兴趣目标和背景的光谱或训练样本，建立以稀疏性为特点的高光谱解混的相关模型，对高光谱图像的光谱维度进行降维处理；在没有目标光谱先验知识的情况下，输入高光谱遥感图像、感兴趣目标和背景的光谱或训练样本，对高光谱图像的光谱维度进行降维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红外图像在检测与识别过程中，由于红外成像背景的复杂性、传感器的抖动等诸多因素的影响，会造成大量的背景杂波、图像的信噪比较低，可检测的信号较弱等现象，使得目标图像的检测工作变得困难。所以在目标检测之前，需要进行噪声平滑、背景杂波抑制等必要的预处理操作以改善后续目标检测的性能。本项目利用高斯加权滤波法和Robinson Guard 滤波器对获取的夜间红外图像进行噪声平滑和杂波抑制的处理。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可见光图像在生成、获取、传输等过程中受到照明光源性能、成像系统性能、通道带宽和噪声等诸多因素的制约，往往造成对比度偏低、清晰度下降，并引入干扰噪声，影响了图像识别的准确率。拟采用图像空间域锐化处理，具体措施为取输入图像与经过低通滤波后的图像的差值作为高通滤波的输出。图像滤波处理后图像质量得到明显改善，方便计算机提取目标的纹理、颜色信息，提高目标边缘检测的准确率</w:t>
      </w:r>
      <w:r w:rsidRPr="00536C5E">
        <w:rPr>
          <w:rFonts w:ascii="宋体" w:hAnsi="宋体" w:cs="楷体_GB2312"/>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星载和机载平台，成像过程中亦会受到众多因素干扰。星载平台在成像过程中，平台的振动，角位移等因素会直接影响成像的清晰度，尤其对于可见光等高分辨率图像，高频振动会引起图像模糊，低频振动或角位移则会产生图像畸变，此外，大气湍流、散射等因素亦会引起图像退化，传函降低。机载平台由于观测距离近，平台运动快，成像过程中易产生像移，而高速运动过程中还会产生光学的气动效应，引起波前畸变，从而造成像质退化。基于以上影响因素，可对像质退化因素进行建模分析（包括振动模型，大气湍流模型，像移模型，光学气动效应模型等），从而利用反卷积和逆滤波的方法进行图像复原与重构，提升图像质量。</w:t>
      </w:r>
    </w:p>
    <w:bookmarkEnd w:id="121"/>
    <w:bookmarkEnd w:id="122"/>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lastRenderedPageBreak/>
        <w:t>2.2  多传感器</w:t>
      </w:r>
      <w:r w:rsidRPr="00536C5E">
        <w:rPr>
          <w:rFonts w:ascii="宋体" w:hAnsi="宋体" w:cs="楷体_GB2312" w:hint="eastAsia"/>
          <w:bCs/>
          <w:color w:val="0070C0"/>
          <w:szCs w:val="21"/>
        </w:rPr>
        <w:t>成像</w:t>
      </w:r>
      <w:r w:rsidRPr="00536C5E">
        <w:rPr>
          <w:rFonts w:ascii="宋体" w:hAnsi="宋体" w:cs="楷体_GB2312"/>
          <w:bCs/>
          <w:color w:val="0070C0"/>
          <w:szCs w:val="21"/>
        </w:rPr>
        <w:t>的</w:t>
      </w:r>
      <w:r w:rsidRPr="00536C5E">
        <w:rPr>
          <w:rFonts w:ascii="宋体" w:hAnsi="宋体" w:cs="楷体_GB2312" w:hint="eastAsia"/>
          <w:bCs/>
          <w:color w:val="0070C0"/>
          <w:szCs w:val="21"/>
        </w:rPr>
        <w:t>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源数据预处理之后，包含了大量的非目标信息，这些信息对目标识别没有任何增益效果。我们仅对图像中的目标疑似区域感兴趣。结合多源数据的成像机理分别进行异常值检测，利用傅里叶算子、阈值分割技术和区域增长技术等进行边缘检测和图像分割，识别出疑似目标区域，提取ROI。</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（1）雷达成像ROI检测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拟采用多通道GMTI技术，利用谱估计方法分析距离--多普勒图像，提取雷达照射区域中动目标的位置以及目标速度信息；深入研究基于目标极化--运动学的特征提取与识别，通过极化技术将目标运动与目标结构特征关联，实现全天时</w:t>
      </w:r>
      <w:r w:rsidRPr="00536C5E">
        <w:rPr>
          <w:rFonts w:ascii="宋体" w:hAnsi="宋体" w:cs="楷体_GB2312"/>
          <w:bCs/>
          <w:color w:val="0070C0"/>
          <w:szCs w:val="21"/>
        </w:rPr>
        <w:t>、全天候的</w:t>
      </w:r>
      <w:r w:rsidRPr="00536C5E">
        <w:rPr>
          <w:rFonts w:ascii="宋体" w:hAnsi="宋体" w:cs="楷体_GB2312" w:hint="eastAsia"/>
          <w:bCs/>
          <w:color w:val="0070C0"/>
          <w:szCs w:val="21"/>
        </w:rPr>
        <w:t>对疑似动目标ROI检测。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通过多极化SAR技术，研究典型地面目标在静止状态下基于傅里叶算子和矩特征的几何轮廓特征提取方法，采用极化技术将目标几何学特征与目标结构特征关联，实现特殊</w:t>
      </w:r>
      <w:r w:rsidRPr="00536C5E">
        <w:rPr>
          <w:rFonts w:ascii="宋体" w:hAnsi="宋体" w:cs="楷体_GB2312"/>
          <w:bCs/>
          <w:color w:val="0070C0"/>
          <w:szCs w:val="21"/>
        </w:rPr>
        <w:t>条件下</w:t>
      </w:r>
      <w:r w:rsidRPr="00536C5E">
        <w:rPr>
          <w:rFonts w:ascii="宋体" w:hAnsi="宋体" w:cs="楷体_GB2312" w:hint="eastAsia"/>
          <w:bCs/>
          <w:color w:val="0070C0"/>
          <w:szCs w:val="21"/>
        </w:rPr>
        <w:t>对疑似静止、待机目标ROI检测。</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8415" w:dyaOrig="3436">
          <v:shape id="_x0000_i1031" type="#_x0000_t75" style="width:354.7pt;height:143.95pt" o:ole="">
            <v:imagedata r:id="rId23" o:title=""/>
          </v:shape>
          <o:OLEObject Type="Embed" ProgID="Visio.Drawing.15" ShapeID="_x0000_i1031" DrawAspect="Content" ObjectID="_1565294174" r:id="rId24"/>
        </w:object>
      </w:r>
    </w:p>
    <w:p w:rsidR="00130F3A" w:rsidRPr="00130F3A" w:rsidRDefault="00130F3A" w:rsidP="00130F3A">
      <w:pPr>
        <w:spacing w:afterLines="50" w:after="156" w:line="340" w:lineRule="exact"/>
        <w:jc w:val="center"/>
        <w:rPr>
          <w:rFonts w:ascii="宋体" w:hAnsi="宋体"/>
          <w:color w:val="0070C0"/>
          <w:sz w:val="18"/>
        </w:rPr>
      </w:pPr>
      <w:bookmarkStart w:id="123" w:name="_Ref482627384"/>
      <w:r w:rsidRPr="00130F3A">
        <w:rPr>
          <w:rFonts w:ascii="宋体" w:hAnsi="宋体"/>
          <w:color w:val="0070C0"/>
          <w:sz w:val="18"/>
        </w:rPr>
        <w:t xml:space="preserve">图 </w:t>
      </w:r>
      <w:bookmarkEnd w:id="123"/>
      <w:r w:rsidRPr="00130F3A">
        <w:rPr>
          <w:rFonts w:ascii="宋体" w:hAnsi="宋体"/>
          <w:color w:val="0070C0"/>
          <w:sz w:val="18"/>
        </w:rPr>
        <w:t>2</w:t>
      </w:r>
      <w:r w:rsidRPr="00130F3A">
        <w:rPr>
          <w:rFonts w:ascii="宋体" w:hAnsi="宋体" w:hint="eastAsia"/>
          <w:color w:val="0070C0"/>
          <w:sz w:val="18"/>
        </w:rPr>
        <w:t>-6</w:t>
      </w:r>
      <w:r w:rsidRPr="00130F3A">
        <w:rPr>
          <w:rFonts w:ascii="宋体" w:hAnsi="宋体"/>
          <w:color w:val="0070C0"/>
          <w:sz w:val="18"/>
        </w:rPr>
        <w:t xml:space="preserve"> </w:t>
      </w:r>
      <w:r w:rsidRPr="00130F3A">
        <w:rPr>
          <w:rFonts w:ascii="宋体" w:hAnsi="宋体" w:hint="eastAsia"/>
          <w:color w:val="0070C0"/>
          <w:sz w:val="18"/>
        </w:rPr>
        <w:t>雷达成像ROI提取流程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（2）高光谱成像ROI检测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基于高光谱图像区域内的同质性和边界的不连续性，可以将高光谱图像分割方法分为利用区域内相似性（即同质性）的区域分割方法和利用区域间的不连续性的边缘检测技术。</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7110" w:dyaOrig="1771">
          <v:shape id="_x0000_i1032" type="#_x0000_t75" style="width:342pt;height:85.55pt" o:ole="">
            <v:imagedata r:id="rId25" o:title=""/>
          </v:shape>
          <o:OLEObject Type="Embed" ProgID="Visio.Drawing.15" ShapeID="_x0000_i1032" DrawAspect="Content" ObjectID="_1565294175" r:id="rId26"/>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-7</w:t>
      </w:r>
      <w:r w:rsidRPr="00130F3A">
        <w:rPr>
          <w:rFonts w:ascii="宋体" w:hAnsi="宋体"/>
          <w:color w:val="0070C0"/>
          <w:sz w:val="18"/>
        </w:rPr>
        <w:t xml:space="preserve"> 高光谱成像ROI提取流程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（3）红外成像ROI检测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拟采用灰度形态学开运算背景估计的单帧图像处理、借助统计判决的图像热辐射值异常检测、利用阈值分割技术和模糊模式判决方法识别出疑似目标区域，进行ROI提取。</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7546" w:dyaOrig="2265">
          <v:shape id="_x0000_i1033" type="#_x0000_t75" style="width:362.2pt;height:108.7pt" o:ole="">
            <v:imagedata r:id="rId27" o:title=""/>
          </v:shape>
          <o:OLEObject Type="Embed" ProgID="Visio.Drawing.15" ShapeID="_x0000_i1033" DrawAspect="Content" ObjectID="_1565294176" r:id="rId28"/>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-8</w:t>
      </w:r>
      <w:r w:rsidRPr="00130F3A">
        <w:rPr>
          <w:rFonts w:ascii="宋体" w:hAnsi="宋体"/>
          <w:color w:val="0070C0"/>
          <w:sz w:val="18"/>
        </w:rPr>
        <w:t xml:space="preserve"> </w:t>
      </w:r>
      <w:r w:rsidRPr="00130F3A">
        <w:rPr>
          <w:rFonts w:ascii="宋体" w:hAnsi="宋体" w:hint="eastAsia"/>
          <w:color w:val="0070C0"/>
          <w:sz w:val="18"/>
        </w:rPr>
        <w:t>红外</w:t>
      </w:r>
      <w:r w:rsidRPr="00130F3A">
        <w:rPr>
          <w:rFonts w:ascii="宋体" w:hAnsi="宋体"/>
          <w:color w:val="0070C0"/>
          <w:sz w:val="18"/>
        </w:rPr>
        <w:t>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（4）可见光成像ROI检测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可见光图像预处理后的图像中ROI区域一般对应图像中特定的、具有某种特殊性质的区域。为了得到目标区域，采用区域生长算法和颜色、纹理特征相结合的图像分割方法，进行ROI提取将典型地面目标与背景分离。</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object w:dxaOrig="7110" w:dyaOrig="1771">
          <v:shape id="_x0000_i1034" type="#_x0000_t75" style="width:342pt;height:85.55pt" o:ole="">
            <v:imagedata r:id="rId29" o:title=""/>
          </v:shape>
          <o:OLEObject Type="Embed" ProgID="Visio.Drawing.15" ShapeID="_x0000_i1034" DrawAspect="Content" ObjectID="_1565294177" r:id="rId30"/>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-9</w:t>
      </w:r>
      <w:r w:rsidRPr="00130F3A">
        <w:rPr>
          <w:rFonts w:ascii="宋体" w:hAnsi="宋体"/>
          <w:color w:val="0070C0"/>
          <w:sz w:val="18"/>
        </w:rPr>
        <w:t xml:space="preserve"> </w:t>
      </w:r>
      <w:r w:rsidRPr="00130F3A">
        <w:rPr>
          <w:rFonts w:ascii="宋体" w:hAnsi="宋体" w:hint="eastAsia"/>
          <w:color w:val="0070C0"/>
          <w:sz w:val="18"/>
        </w:rPr>
        <w:t>可见光</w:t>
      </w:r>
      <w:r w:rsidRPr="00130F3A">
        <w:rPr>
          <w:rFonts w:ascii="宋体" w:hAnsi="宋体"/>
          <w:color w:val="0070C0"/>
          <w:sz w:val="18"/>
        </w:rPr>
        <w:t>成像ROI提取流程</w:t>
      </w:r>
    </w:p>
    <w:p w:rsidR="00130F3A" w:rsidRPr="00130F3A" w:rsidRDefault="00130F3A" w:rsidP="007343AE">
      <w:pPr>
        <w:rPr>
          <w:rFonts w:ascii="宋体" w:hAnsi="宋体"/>
          <w:color w:val="0070C0"/>
          <w:sz w:val="22"/>
        </w:rPr>
      </w:pPr>
      <w:r w:rsidRPr="00130F3A">
        <w:rPr>
          <w:rFonts w:ascii="宋体" w:hAnsi="宋体" w:hint="eastAsia"/>
          <w:color w:val="0070C0"/>
          <w:sz w:val="22"/>
        </w:rPr>
        <w:t>2.</w:t>
      </w:r>
      <w:r w:rsidRPr="00130F3A">
        <w:rPr>
          <w:rFonts w:ascii="宋体" w:hAnsi="宋体"/>
          <w:color w:val="0070C0"/>
          <w:sz w:val="22"/>
        </w:rPr>
        <w:t>3</w:t>
      </w:r>
      <w:r w:rsidRPr="00130F3A">
        <w:rPr>
          <w:rFonts w:ascii="宋体" w:hAnsi="宋体" w:hint="eastAsia"/>
          <w:color w:val="0070C0"/>
          <w:sz w:val="22"/>
        </w:rPr>
        <w:t xml:space="preserve">  面向多源异质遥感数据</w:t>
      </w:r>
      <w:r w:rsidRPr="00130F3A">
        <w:rPr>
          <w:rFonts w:ascii="宋体" w:hAnsi="宋体"/>
          <w:color w:val="0070C0"/>
          <w:sz w:val="22"/>
        </w:rPr>
        <w:t>特征融合的</w:t>
      </w:r>
      <w:r w:rsidRPr="00130F3A">
        <w:rPr>
          <w:rFonts w:ascii="宋体" w:hAnsi="宋体" w:hint="eastAsia"/>
          <w:color w:val="0070C0"/>
          <w:sz w:val="22"/>
        </w:rPr>
        <w:t>图像关联</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传统</w:t>
      </w:r>
      <w:r w:rsidRPr="00536C5E">
        <w:rPr>
          <w:rFonts w:ascii="宋体" w:hAnsi="宋体" w:cs="楷体_GB2312"/>
          <w:bCs/>
          <w:color w:val="0070C0"/>
          <w:szCs w:val="21"/>
        </w:rPr>
        <w:t>的图像</w:t>
      </w:r>
      <w:r w:rsidRPr="00536C5E">
        <w:rPr>
          <w:rFonts w:ascii="宋体" w:hAnsi="宋体" w:cs="楷体_GB2312" w:hint="eastAsia"/>
          <w:bCs/>
          <w:color w:val="0070C0"/>
          <w:szCs w:val="21"/>
        </w:rPr>
        <w:t>关联</w:t>
      </w:r>
      <w:r w:rsidRPr="00536C5E">
        <w:rPr>
          <w:rFonts w:ascii="宋体" w:hAnsi="宋体" w:cs="楷体_GB2312"/>
          <w:bCs/>
          <w:color w:val="0070C0"/>
          <w:szCs w:val="21"/>
        </w:rPr>
        <w:t>方法往往针对同一传感器不同</w:t>
      </w:r>
      <w:r w:rsidRPr="00536C5E">
        <w:rPr>
          <w:rFonts w:ascii="宋体" w:hAnsi="宋体" w:cs="楷体_GB2312" w:hint="eastAsia"/>
          <w:bCs/>
          <w:color w:val="0070C0"/>
          <w:szCs w:val="21"/>
        </w:rPr>
        <w:t>时域、</w:t>
      </w:r>
      <w:r w:rsidRPr="00536C5E">
        <w:rPr>
          <w:rFonts w:ascii="宋体" w:hAnsi="宋体" w:cs="楷体_GB2312"/>
          <w:bCs/>
          <w:color w:val="0070C0"/>
          <w:szCs w:val="21"/>
        </w:rPr>
        <w:t>空域获取的遥感图像有效，</w:t>
      </w:r>
      <w:r w:rsidRPr="00536C5E">
        <w:rPr>
          <w:rFonts w:ascii="宋体" w:hAnsi="宋体" w:cs="楷体_GB2312" w:hint="eastAsia"/>
          <w:bCs/>
          <w:color w:val="0070C0"/>
          <w:szCs w:val="21"/>
        </w:rPr>
        <w:t>而</w:t>
      </w:r>
      <w:r w:rsidRPr="00536C5E">
        <w:rPr>
          <w:rFonts w:ascii="宋体" w:hAnsi="宋体" w:cs="楷体_GB2312"/>
          <w:bCs/>
          <w:color w:val="0070C0"/>
          <w:szCs w:val="21"/>
        </w:rPr>
        <w:t>对于不同传感器</w:t>
      </w:r>
      <w:r w:rsidRPr="00536C5E">
        <w:rPr>
          <w:rFonts w:ascii="宋体" w:hAnsi="宋体" w:cs="楷体_GB2312" w:hint="eastAsia"/>
          <w:bCs/>
          <w:color w:val="0070C0"/>
          <w:szCs w:val="21"/>
        </w:rPr>
        <w:t>、</w:t>
      </w:r>
      <w:r w:rsidRPr="00536C5E">
        <w:rPr>
          <w:rFonts w:ascii="宋体" w:hAnsi="宋体" w:cs="楷体_GB2312"/>
          <w:bCs/>
          <w:color w:val="0070C0"/>
          <w:szCs w:val="21"/>
        </w:rPr>
        <w:t>不同平台</w:t>
      </w:r>
      <w:r w:rsidRPr="00536C5E">
        <w:rPr>
          <w:rFonts w:ascii="宋体" w:hAnsi="宋体" w:cs="楷体_GB2312" w:hint="eastAsia"/>
          <w:bCs/>
          <w:color w:val="0070C0"/>
          <w:szCs w:val="21"/>
        </w:rPr>
        <w:t>、</w:t>
      </w:r>
      <w:r w:rsidRPr="00536C5E">
        <w:rPr>
          <w:rFonts w:ascii="宋体" w:hAnsi="宋体" w:cs="楷体_GB2312"/>
          <w:bCs/>
          <w:color w:val="0070C0"/>
          <w:szCs w:val="21"/>
        </w:rPr>
        <w:t>不同载荷类型获取的</w:t>
      </w:r>
      <w:r w:rsidRPr="00536C5E">
        <w:rPr>
          <w:rFonts w:ascii="宋体" w:hAnsi="宋体" w:cs="楷体_GB2312" w:hint="eastAsia"/>
          <w:bCs/>
          <w:color w:val="0070C0"/>
          <w:szCs w:val="21"/>
        </w:rPr>
        <w:t>遥感</w:t>
      </w:r>
      <w:r w:rsidRPr="00536C5E">
        <w:rPr>
          <w:rFonts w:ascii="宋体" w:hAnsi="宋体" w:cs="楷体_GB2312"/>
          <w:bCs/>
          <w:color w:val="0070C0"/>
          <w:szCs w:val="21"/>
        </w:rPr>
        <w:t>数据，</w:t>
      </w:r>
      <w:r w:rsidRPr="00536C5E">
        <w:rPr>
          <w:rFonts w:ascii="宋体" w:hAnsi="宋体" w:cs="楷体_GB2312" w:hint="eastAsia"/>
          <w:bCs/>
          <w:color w:val="0070C0"/>
          <w:szCs w:val="21"/>
        </w:rPr>
        <w:t>则</w:t>
      </w:r>
      <w:r w:rsidRPr="00536C5E">
        <w:rPr>
          <w:rFonts w:ascii="宋体" w:hAnsi="宋体" w:cs="楷体_GB2312"/>
          <w:bCs/>
          <w:color w:val="0070C0"/>
          <w:szCs w:val="21"/>
        </w:rPr>
        <w:t>表现欠佳。</w:t>
      </w:r>
      <w:r w:rsidRPr="00536C5E">
        <w:rPr>
          <w:rFonts w:ascii="宋体" w:hAnsi="宋体" w:cs="楷体_GB2312" w:hint="eastAsia"/>
          <w:bCs/>
          <w:color w:val="0070C0"/>
          <w:szCs w:val="21"/>
        </w:rPr>
        <w:t>而来自多</w:t>
      </w:r>
      <w:r w:rsidRPr="00536C5E">
        <w:rPr>
          <w:rFonts w:ascii="宋体" w:hAnsi="宋体" w:cs="楷体_GB2312"/>
          <w:bCs/>
          <w:color w:val="0070C0"/>
          <w:szCs w:val="21"/>
        </w:rPr>
        <w:t>平台</w:t>
      </w:r>
      <w:r w:rsidRPr="00536C5E">
        <w:rPr>
          <w:rFonts w:ascii="宋体" w:hAnsi="宋体" w:cs="楷体_GB2312" w:hint="eastAsia"/>
          <w:bCs/>
          <w:color w:val="0070C0"/>
          <w:szCs w:val="21"/>
        </w:rPr>
        <w:t>、</w:t>
      </w:r>
      <w:r w:rsidRPr="00536C5E">
        <w:rPr>
          <w:rFonts w:ascii="宋体" w:hAnsi="宋体" w:cs="楷体_GB2312"/>
          <w:bCs/>
          <w:color w:val="0070C0"/>
          <w:szCs w:val="21"/>
        </w:rPr>
        <w:t>多载荷</w:t>
      </w:r>
      <w:r w:rsidRPr="00536C5E">
        <w:rPr>
          <w:rFonts w:ascii="宋体" w:hAnsi="宋体" w:cs="楷体_GB2312" w:hint="eastAsia"/>
          <w:bCs/>
          <w:color w:val="0070C0"/>
          <w:szCs w:val="21"/>
        </w:rPr>
        <w:t>、多</w:t>
      </w:r>
      <w:r w:rsidRPr="00536C5E">
        <w:rPr>
          <w:rFonts w:ascii="宋体" w:hAnsi="宋体" w:cs="楷体_GB2312"/>
          <w:bCs/>
          <w:color w:val="0070C0"/>
          <w:szCs w:val="21"/>
        </w:rPr>
        <w:t>信息获取</w:t>
      </w:r>
      <w:r w:rsidRPr="00536C5E">
        <w:rPr>
          <w:rFonts w:ascii="宋体" w:hAnsi="宋体" w:cs="楷体_GB2312" w:hint="eastAsia"/>
          <w:bCs/>
          <w:color w:val="0070C0"/>
          <w:szCs w:val="21"/>
        </w:rPr>
        <w:t>体制</w:t>
      </w:r>
      <w:r w:rsidRPr="00536C5E">
        <w:rPr>
          <w:rFonts w:ascii="宋体" w:hAnsi="宋体" w:cs="楷体_GB2312"/>
          <w:bCs/>
          <w:color w:val="0070C0"/>
          <w:szCs w:val="21"/>
        </w:rPr>
        <w:t>等</w:t>
      </w:r>
      <w:r w:rsidRPr="00536C5E">
        <w:rPr>
          <w:rFonts w:ascii="宋体" w:hAnsi="宋体" w:cs="楷体_GB2312" w:hint="eastAsia"/>
          <w:bCs/>
          <w:color w:val="0070C0"/>
          <w:szCs w:val="21"/>
        </w:rPr>
        <w:t>的多源异质遥感数据</w:t>
      </w:r>
      <w:r w:rsidRPr="00536C5E">
        <w:rPr>
          <w:rFonts w:ascii="宋体" w:hAnsi="宋体" w:cs="楷体_GB2312"/>
          <w:bCs/>
          <w:color w:val="0070C0"/>
          <w:szCs w:val="21"/>
        </w:rPr>
        <w:t>，</w:t>
      </w:r>
      <w:r w:rsidRPr="00536C5E">
        <w:rPr>
          <w:rFonts w:ascii="宋体" w:hAnsi="宋体" w:cs="楷体_GB2312" w:hint="eastAsia"/>
          <w:bCs/>
          <w:color w:val="0070C0"/>
          <w:szCs w:val="21"/>
        </w:rPr>
        <w:t>通常</w:t>
      </w:r>
      <w:r w:rsidRPr="00536C5E">
        <w:rPr>
          <w:rFonts w:ascii="宋体" w:hAnsi="宋体" w:cs="楷体_GB2312"/>
          <w:bCs/>
          <w:color w:val="0070C0"/>
          <w:szCs w:val="21"/>
        </w:rPr>
        <w:t>具有不同的空间</w:t>
      </w:r>
      <w:r w:rsidRPr="00536C5E">
        <w:rPr>
          <w:rFonts w:ascii="宋体" w:hAnsi="宋体" w:cs="楷体_GB2312" w:hint="eastAsia"/>
          <w:bCs/>
          <w:color w:val="0070C0"/>
          <w:szCs w:val="21"/>
        </w:rPr>
        <w:t>和</w:t>
      </w:r>
      <w:r w:rsidRPr="00536C5E">
        <w:rPr>
          <w:rFonts w:ascii="宋体" w:hAnsi="宋体" w:cs="楷体_GB2312"/>
          <w:bCs/>
          <w:color w:val="0070C0"/>
          <w:szCs w:val="21"/>
        </w:rPr>
        <w:t>时间分辨率，以及不同的</w:t>
      </w:r>
      <w:r w:rsidRPr="00536C5E">
        <w:rPr>
          <w:rFonts w:ascii="宋体" w:hAnsi="宋体" w:cs="楷体_GB2312" w:hint="eastAsia"/>
          <w:bCs/>
          <w:color w:val="0070C0"/>
          <w:szCs w:val="21"/>
        </w:rPr>
        <w:t>目标</w:t>
      </w:r>
      <w:r w:rsidRPr="00536C5E">
        <w:rPr>
          <w:rFonts w:ascii="宋体" w:hAnsi="宋体" w:cs="楷体_GB2312"/>
          <w:bCs/>
          <w:color w:val="0070C0"/>
          <w:szCs w:val="21"/>
        </w:rPr>
        <w:t>图像特征表现形式</w:t>
      </w:r>
      <w:r w:rsidRPr="00536C5E">
        <w:rPr>
          <w:rFonts w:ascii="宋体" w:hAnsi="宋体" w:cs="楷体_GB2312" w:hint="eastAsia"/>
          <w:bCs/>
          <w:color w:val="0070C0"/>
          <w:szCs w:val="21"/>
        </w:rPr>
        <w:t>，</w:t>
      </w:r>
      <w:r w:rsidRPr="00536C5E">
        <w:rPr>
          <w:rFonts w:ascii="宋体" w:hAnsi="宋体" w:cs="楷体_GB2312"/>
          <w:bCs/>
          <w:color w:val="0070C0"/>
          <w:szCs w:val="21"/>
        </w:rPr>
        <w:t>为</w:t>
      </w:r>
      <w:r w:rsidRPr="00536C5E">
        <w:rPr>
          <w:rFonts w:ascii="宋体" w:hAnsi="宋体" w:cs="楷体_GB2312" w:hint="eastAsia"/>
          <w:bCs/>
          <w:color w:val="0070C0"/>
          <w:szCs w:val="21"/>
        </w:rPr>
        <w:t>关联</w:t>
      </w:r>
      <w:r w:rsidRPr="00536C5E">
        <w:rPr>
          <w:rFonts w:ascii="宋体" w:hAnsi="宋体" w:cs="楷体_GB2312"/>
          <w:bCs/>
          <w:color w:val="0070C0"/>
          <w:szCs w:val="21"/>
        </w:rPr>
        <w:t>工作增加了难度</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面向多源异质遥感数据特征融合的图像关联技术是</w:t>
      </w:r>
      <w:r w:rsidRPr="00536C5E">
        <w:rPr>
          <w:rFonts w:ascii="宋体" w:hAnsi="宋体" w:cs="楷体_GB2312"/>
          <w:bCs/>
          <w:color w:val="0070C0"/>
          <w:szCs w:val="21"/>
        </w:rPr>
        <w:t>本项目</w:t>
      </w:r>
      <w:r w:rsidRPr="00536C5E">
        <w:rPr>
          <w:rFonts w:ascii="宋体" w:hAnsi="宋体" w:cs="楷体_GB2312" w:hint="eastAsia"/>
          <w:bCs/>
          <w:color w:val="0070C0"/>
          <w:szCs w:val="21"/>
        </w:rPr>
        <w:t>的</w:t>
      </w:r>
      <w:r w:rsidRPr="00536C5E">
        <w:rPr>
          <w:rFonts w:ascii="宋体" w:hAnsi="宋体" w:cs="楷体_GB2312"/>
          <w:bCs/>
          <w:color w:val="0070C0"/>
          <w:szCs w:val="21"/>
        </w:rPr>
        <w:t>关键技术之一，</w:t>
      </w:r>
      <w:r w:rsidRPr="00536C5E">
        <w:rPr>
          <w:rFonts w:ascii="宋体" w:hAnsi="宋体" w:cs="楷体_GB2312" w:hint="eastAsia"/>
          <w:bCs/>
          <w:color w:val="0070C0"/>
          <w:szCs w:val="21"/>
        </w:rPr>
        <w:t>其</w:t>
      </w:r>
      <w:r w:rsidRPr="00536C5E">
        <w:rPr>
          <w:rFonts w:ascii="宋体" w:hAnsi="宋体" w:cs="楷体_GB2312"/>
          <w:bCs/>
          <w:color w:val="0070C0"/>
          <w:szCs w:val="21"/>
        </w:rPr>
        <w:t>核心思想是</w:t>
      </w:r>
      <w:r w:rsidRPr="00536C5E">
        <w:rPr>
          <w:rFonts w:ascii="宋体" w:hAnsi="宋体" w:cs="楷体_GB2312" w:hint="eastAsia"/>
          <w:bCs/>
          <w:color w:val="0070C0"/>
          <w:szCs w:val="21"/>
        </w:rPr>
        <w:t>：在</w:t>
      </w:r>
      <w:r w:rsidRPr="00536C5E">
        <w:rPr>
          <w:rFonts w:ascii="宋体" w:hAnsi="宋体" w:cs="楷体_GB2312"/>
          <w:bCs/>
          <w:color w:val="0070C0"/>
          <w:szCs w:val="21"/>
        </w:rPr>
        <w:t>不同类别的</w:t>
      </w:r>
      <w:r w:rsidRPr="00536C5E">
        <w:rPr>
          <w:rFonts w:ascii="宋体" w:hAnsi="宋体" w:cs="楷体_GB2312" w:hint="eastAsia"/>
          <w:bCs/>
          <w:color w:val="0070C0"/>
          <w:szCs w:val="21"/>
        </w:rPr>
        <w:t>遥感图像中，从</w:t>
      </w:r>
      <w:r w:rsidRPr="00536C5E">
        <w:rPr>
          <w:rFonts w:ascii="宋体" w:hAnsi="宋体" w:cs="楷体_GB2312"/>
          <w:bCs/>
          <w:color w:val="0070C0"/>
          <w:szCs w:val="21"/>
        </w:rPr>
        <w:t>时间和</w:t>
      </w:r>
      <w:r w:rsidRPr="00536C5E">
        <w:rPr>
          <w:rFonts w:ascii="宋体" w:hAnsi="宋体" w:cs="楷体_GB2312" w:hint="eastAsia"/>
          <w:bCs/>
          <w:color w:val="0070C0"/>
          <w:szCs w:val="21"/>
        </w:rPr>
        <w:t>空间上</w:t>
      </w:r>
      <w:r w:rsidRPr="00536C5E">
        <w:rPr>
          <w:rFonts w:ascii="宋体" w:hAnsi="宋体" w:cs="楷体_GB2312"/>
          <w:bCs/>
          <w:color w:val="0070C0"/>
          <w:szCs w:val="21"/>
        </w:rPr>
        <w:t>来</w:t>
      </w:r>
      <w:r w:rsidRPr="00536C5E">
        <w:rPr>
          <w:rFonts w:ascii="宋体" w:hAnsi="宋体" w:cs="楷体_GB2312" w:hint="eastAsia"/>
          <w:bCs/>
          <w:color w:val="0070C0"/>
          <w:szCs w:val="21"/>
        </w:rPr>
        <w:t>自动关联</w:t>
      </w:r>
      <w:r w:rsidRPr="00536C5E">
        <w:rPr>
          <w:rFonts w:ascii="宋体" w:hAnsi="宋体" w:cs="楷体_GB2312"/>
          <w:bCs/>
          <w:color w:val="0070C0"/>
          <w:szCs w:val="21"/>
        </w:rPr>
        <w:t>隶属于</w:t>
      </w:r>
      <w:r w:rsidRPr="00536C5E">
        <w:rPr>
          <w:rFonts w:ascii="宋体" w:hAnsi="宋体" w:cs="楷体_GB2312" w:hint="eastAsia"/>
          <w:bCs/>
          <w:color w:val="0070C0"/>
          <w:szCs w:val="21"/>
        </w:rPr>
        <w:t>同一</w:t>
      </w:r>
      <w:r w:rsidRPr="00536C5E">
        <w:rPr>
          <w:rFonts w:ascii="宋体" w:hAnsi="宋体" w:cs="楷体_GB2312"/>
          <w:bCs/>
          <w:color w:val="0070C0"/>
          <w:szCs w:val="21"/>
        </w:rPr>
        <w:t>目标</w:t>
      </w:r>
      <w:r w:rsidRPr="00536C5E">
        <w:rPr>
          <w:rFonts w:ascii="宋体" w:hAnsi="宋体" w:cs="楷体_GB2312" w:hint="eastAsia"/>
          <w:bCs/>
          <w:color w:val="0070C0"/>
          <w:szCs w:val="21"/>
        </w:rPr>
        <w:t>的</w:t>
      </w:r>
      <w:r w:rsidRPr="00536C5E">
        <w:rPr>
          <w:rFonts w:ascii="宋体" w:hAnsi="宋体" w:cs="楷体_GB2312"/>
          <w:bCs/>
          <w:color w:val="0070C0"/>
          <w:szCs w:val="21"/>
        </w:rPr>
        <w:t>特征点集</w:t>
      </w:r>
      <w:r w:rsidRPr="00536C5E">
        <w:rPr>
          <w:rFonts w:ascii="宋体" w:hAnsi="宋体" w:cs="楷体_GB2312" w:hint="eastAsia"/>
          <w:bCs/>
          <w:color w:val="0070C0"/>
          <w:szCs w:val="21"/>
        </w:rPr>
        <w:t>，实现</w:t>
      </w:r>
      <w:r w:rsidRPr="00536C5E">
        <w:rPr>
          <w:rFonts w:ascii="宋体" w:hAnsi="宋体" w:cs="楷体_GB2312"/>
          <w:bCs/>
          <w:color w:val="0070C0"/>
          <w:szCs w:val="21"/>
        </w:rPr>
        <w:t>不同类别遥感图像中</w:t>
      </w:r>
      <w:r w:rsidRPr="00536C5E">
        <w:rPr>
          <w:rFonts w:ascii="宋体" w:hAnsi="宋体" w:cs="楷体_GB2312" w:hint="eastAsia"/>
          <w:bCs/>
          <w:color w:val="0070C0"/>
          <w:szCs w:val="21"/>
        </w:rPr>
        <w:t>对于</w:t>
      </w:r>
      <w:r w:rsidRPr="00536C5E">
        <w:rPr>
          <w:rFonts w:ascii="宋体" w:hAnsi="宋体" w:cs="楷体_GB2312"/>
          <w:bCs/>
          <w:color w:val="0070C0"/>
          <w:szCs w:val="21"/>
        </w:rPr>
        <w:t>同一目标的标记</w:t>
      </w:r>
      <w:r w:rsidRPr="00536C5E">
        <w:rPr>
          <w:rFonts w:ascii="宋体" w:hAnsi="宋体" w:cs="楷体_GB2312" w:hint="eastAsia"/>
          <w:bCs/>
          <w:color w:val="0070C0"/>
          <w:szCs w:val="21"/>
        </w:rPr>
        <w:t>，并</w:t>
      </w:r>
      <w:r w:rsidRPr="00536C5E">
        <w:rPr>
          <w:rFonts w:ascii="宋体" w:hAnsi="宋体" w:cs="楷体_GB2312"/>
          <w:bCs/>
          <w:color w:val="0070C0"/>
          <w:szCs w:val="21"/>
        </w:rPr>
        <w:t>充分利用多传感器</w:t>
      </w:r>
      <w:r w:rsidRPr="00536C5E">
        <w:rPr>
          <w:rFonts w:ascii="宋体" w:hAnsi="宋体" w:cs="楷体_GB2312" w:hint="eastAsia"/>
          <w:bCs/>
          <w:color w:val="0070C0"/>
          <w:szCs w:val="21"/>
        </w:rPr>
        <w:t>的属性关联</w:t>
      </w:r>
      <w:r w:rsidRPr="00536C5E">
        <w:rPr>
          <w:rFonts w:ascii="宋体" w:hAnsi="宋体" w:cs="楷体_GB2312"/>
          <w:bCs/>
          <w:color w:val="0070C0"/>
          <w:szCs w:val="21"/>
        </w:rPr>
        <w:t>，实现对目标的精准关联。</w:t>
      </w:r>
      <w:r w:rsidRPr="00536C5E">
        <w:rPr>
          <w:rFonts w:ascii="宋体" w:hAnsi="宋体" w:cs="楷体_GB2312" w:hint="eastAsia"/>
          <w:bCs/>
          <w:color w:val="0070C0"/>
          <w:szCs w:val="21"/>
        </w:rPr>
        <w:t>多源异质遥感数据特征融合的图像关联过程</w:t>
      </w:r>
      <w:r w:rsidRPr="00536C5E">
        <w:rPr>
          <w:rFonts w:ascii="宋体" w:hAnsi="宋体" w:cs="楷体_GB2312"/>
          <w:bCs/>
          <w:color w:val="0070C0"/>
          <w:szCs w:val="21"/>
        </w:rPr>
        <w:t>示意图如图</w:t>
      </w:r>
      <w:r w:rsidRPr="00536C5E">
        <w:rPr>
          <w:rFonts w:ascii="宋体" w:hAnsi="宋体" w:cs="楷体_GB2312" w:hint="eastAsia"/>
          <w:bCs/>
          <w:color w:val="0070C0"/>
          <w:szCs w:val="21"/>
        </w:rPr>
        <w:t>2-</w:t>
      </w:r>
      <w:r w:rsidRPr="00536C5E">
        <w:rPr>
          <w:rFonts w:ascii="宋体" w:hAnsi="宋体" w:cs="楷体_GB2312"/>
          <w:bCs/>
          <w:color w:val="0070C0"/>
          <w:szCs w:val="21"/>
        </w:rPr>
        <w:t>10所示</w:t>
      </w:r>
      <w:r w:rsidRPr="00536C5E">
        <w:rPr>
          <w:rFonts w:ascii="宋体" w:hAnsi="宋体" w:cs="楷体_GB2312" w:hint="eastAsia"/>
          <w:bCs/>
          <w:color w:val="0070C0"/>
          <w:szCs w:val="21"/>
        </w:rPr>
        <w:t>：</w:t>
      </w:r>
      <w:r w:rsidRPr="00536C5E">
        <w:rPr>
          <w:rFonts w:ascii="宋体" w:hAnsi="宋体" w:cs="楷体_GB2312"/>
          <w:bCs/>
          <w:color w:val="0070C0"/>
          <w:szCs w:val="21"/>
        </w:rPr>
        <w:t xml:space="preserve"> </w:t>
      </w:r>
    </w:p>
    <w:p w:rsidR="00130F3A" w:rsidRPr="00130F3A" w:rsidRDefault="00130F3A" w:rsidP="00130F3A">
      <w:pPr>
        <w:widowControl/>
        <w:spacing w:line="360" w:lineRule="auto"/>
        <w:jc w:val="center"/>
        <w:rPr>
          <w:rFonts w:ascii="宋体" w:hAnsi="宋体"/>
          <w:color w:val="0070C0"/>
          <w:sz w:val="18"/>
        </w:rPr>
      </w:pPr>
      <w:r w:rsidRPr="00130F3A">
        <w:rPr>
          <w:rFonts w:ascii="宋体" w:hAnsi="宋体"/>
          <w:color w:val="0070C0"/>
          <w:sz w:val="18"/>
        </w:rPr>
        <w:object w:dxaOrig="3689" w:dyaOrig="4166">
          <v:shape id="_x0000_i1035" type="#_x0000_t75" style="width:208.45pt;height:235.6pt" o:ole="">
            <v:imagedata r:id="rId31" o:title="" croptop="937f" cropbottom="1632f"/>
          </v:shape>
          <o:OLEObject Type="Embed" ProgID="Visio.Drawing.11" ShapeID="_x0000_i1035" DrawAspect="Content" ObjectID="_1565294178" r:id="rId32"/>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w:t>
      </w:r>
      <w:r w:rsidRPr="00130F3A">
        <w:rPr>
          <w:rFonts w:ascii="宋体" w:hAnsi="宋体" w:hint="eastAsia"/>
          <w:color w:val="0070C0"/>
          <w:sz w:val="18"/>
        </w:rPr>
        <w:t>0</w:t>
      </w:r>
      <w:r w:rsidRPr="00130F3A">
        <w:rPr>
          <w:rFonts w:ascii="宋体" w:hAnsi="宋体"/>
          <w:color w:val="0070C0"/>
          <w:sz w:val="18"/>
        </w:rPr>
        <w:t xml:space="preserve"> </w:t>
      </w:r>
      <w:r w:rsidRPr="00130F3A">
        <w:rPr>
          <w:rFonts w:ascii="宋体" w:hAnsi="宋体" w:hint="eastAsia"/>
          <w:color w:val="0070C0"/>
          <w:sz w:val="18"/>
        </w:rPr>
        <w:t>多源异质遥感数据特征融合的图像关联过程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本项目</w:t>
      </w:r>
      <w:r w:rsidRPr="00536C5E">
        <w:rPr>
          <w:rFonts w:ascii="宋体" w:hAnsi="宋体" w:cs="楷体_GB2312" w:hint="eastAsia"/>
          <w:bCs/>
          <w:color w:val="0070C0"/>
          <w:szCs w:val="21"/>
        </w:rPr>
        <w:t>结合</w:t>
      </w:r>
      <w:r w:rsidRPr="00536C5E">
        <w:rPr>
          <w:rFonts w:ascii="宋体" w:hAnsi="宋体" w:cs="楷体_GB2312"/>
          <w:bCs/>
          <w:color w:val="0070C0"/>
          <w:szCs w:val="21"/>
        </w:rPr>
        <w:t>深度学习理论与尺度空间理论，</w:t>
      </w:r>
      <w:r w:rsidRPr="00536C5E">
        <w:rPr>
          <w:rFonts w:ascii="宋体" w:hAnsi="宋体" w:cs="楷体_GB2312" w:hint="eastAsia"/>
          <w:bCs/>
          <w:color w:val="0070C0"/>
          <w:szCs w:val="21"/>
        </w:rPr>
        <w:t>提出</w:t>
      </w:r>
      <w:r w:rsidRPr="00536C5E">
        <w:rPr>
          <w:rFonts w:ascii="宋体" w:hAnsi="宋体" w:cs="楷体_GB2312"/>
          <w:bCs/>
          <w:color w:val="0070C0"/>
          <w:szCs w:val="21"/>
        </w:rPr>
        <w:t>一种</w:t>
      </w:r>
      <w:r w:rsidRPr="00536C5E">
        <w:rPr>
          <w:rFonts w:ascii="宋体" w:hAnsi="宋体" w:cs="楷体_GB2312" w:hint="eastAsia"/>
          <w:bCs/>
          <w:color w:val="0070C0"/>
          <w:szCs w:val="21"/>
        </w:rPr>
        <w:t>基于</w:t>
      </w:r>
      <w:r w:rsidRPr="00536C5E">
        <w:rPr>
          <w:rFonts w:ascii="宋体" w:hAnsi="宋体" w:cs="楷体_GB2312"/>
          <w:bCs/>
          <w:color w:val="0070C0"/>
          <w:szCs w:val="21"/>
        </w:rPr>
        <w:t>尺度不变性</w:t>
      </w:r>
      <w:r w:rsidRPr="00536C5E">
        <w:rPr>
          <w:rFonts w:ascii="宋体" w:hAnsi="宋体" w:cs="楷体_GB2312" w:hint="eastAsia"/>
          <w:bCs/>
          <w:color w:val="0070C0"/>
          <w:szCs w:val="21"/>
        </w:rPr>
        <w:t>的多源异质遥感图像关联</w:t>
      </w:r>
      <w:r w:rsidRPr="00536C5E">
        <w:rPr>
          <w:rFonts w:ascii="宋体" w:hAnsi="宋体" w:cs="楷体_GB2312"/>
          <w:bCs/>
          <w:color w:val="0070C0"/>
          <w:szCs w:val="21"/>
        </w:rPr>
        <w:t>方法</w:t>
      </w:r>
      <w:r w:rsidRPr="00536C5E">
        <w:rPr>
          <w:rFonts w:ascii="宋体" w:hAnsi="宋体" w:cs="楷体_GB2312" w:hint="eastAsia"/>
          <w:bCs/>
          <w:color w:val="0070C0"/>
          <w:szCs w:val="21"/>
        </w:rPr>
        <w:t>，</w:t>
      </w:r>
      <w:r w:rsidRPr="00536C5E">
        <w:rPr>
          <w:rFonts w:ascii="宋体" w:hAnsi="宋体" w:cs="楷体_GB2312"/>
          <w:bCs/>
          <w:color w:val="0070C0"/>
          <w:szCs w:val="21"/>
        </w:rPr>
        <w:t>该</w:t>
      </w:r>
      <w:r w:rsidRPr="00536C5E">
        <w:rPr>
          <w:rFonts w:ascii="宋体" w:hAnsi="宋体" w:cs="楷体_GB2312" w:hint="eastAsia"/>
          <w:bCs/>
          <w:color w:val="0070C0"/>
          <w:szCs w:val="21"/>
        </w:rPr>
        <w:t>方法利用生成式</w:t>
      </w:r>
      <w:r w:rsidRPr="00536C5E">
        <w:rPr>
          <w:rFonts w:ascii="宋体" w:hAnsi="宋体" w:cs="楷体_GB2312"/>
          <w:bCs/>
          <w:color w:val="0070C0"/>
          <w:szCs w:val="21"/>
        </w:rPr>
        <w:t>卷积神经网络</w:t>
      </w:r>
      <w:r w:rsidRPr="00536C5E">
        <w:rPr>
          <w:rFonts w:ascii="宋体" w:hAnsi="宋体" w:cs="楷体_GB2312" w:hint="eastAsia"/>
          <w:bCs/>
          <w:color w:val="0070C0"/>
          <w:szCs w:val="21"/>
        </w:rPr>
        <w:t>CNN</w:t>
      </w:r>
      <w:r w:rsidRPr="00536C5E">
        <w:rPr>
          <w:rFonts w:ascii="宋体" w:hAnsi="宋体" w:cs="楷体_GB2312"/>
          <w:bCs/>
          <w:color w:val="0070C0"/>
          <w:szCs w:val="21"/>
        </w:rPr>
        <w:t>进行训练学习，</w:t>
      </w:r>
      <w:r w:rsidRPr="00536C5E">
        <w:rPr>
          <w:rFonts w:ascii="宋体" w:hAnsi="宋体" w:cs="楷体_GB2312" w:hint="eastAsia"/>
          <w:bCs/>
          <w:color w:val="0070C0"/>
          <w:szCs w:val="21"/>
        </w:rPr>
        <w:t>从</w:t>
      </w:r>
      <w:r w:rsidRPr="00536C5E">
        <w:rPr>
          <w:rFonts w:ascii="宋体" w:hAnsi="宋体" w:cs="楷体_GB2312"/>
          <w:bCs/>
          <w:color w:val="0070C0"/>
          <w:szCs w:val="21"/>
        </w:rPr>
        <w:t>时间</w:t>
      </w:r>
      <w:r w:rsidRPr="00536C5E">
        <w:rPr>
          <w:rFonts w:ascii="宋体" w:hAnsi="宋体" w:cs="楷体_GB2312" w:hint="eastAsia"/>
          <w:bCs/>
          <w:color w:val="0070C0"/>
          <w:szCs w:val="21"/>
        </w:rPr>
        <w:t>、</w:t>
      </w:r>
      <w:r w:rsidRPr="00536C5E">
        <w:rPr>
          <w:rFonts w:ascii="宋体" w:hAnsi="宋体" w:cs="楷体_GB2312"/>
          <w:bCs/>
          <w:color w:val="0070C0"/>
          <w:szCs w:val="21"/>
        </w:rPr>
        <w:t>空间上自动搜索到不同图像中同一目标的特征点，这些特征点具有</w:t>
      </w:r>
      <w:r w:rsidRPr="00536C5E">
        <w:rPr>
          <w:rFonts w:ascii="宋体" w:hAnsi="宋体" w:cs="楷体_GB2312" w:hint="eastAsia"/>
          <w:bCs/>
          <w:color w:val="0070C0"/>
          <w:szCs w:val="21"/>
        </w:rPr>
        <w:t>RST</w:t>
      </w:r>
      <w:r w:rsidRPr="00536C5E">
        <w:rPr>
          <w:rFonts w:ascii="宋体" w:hAnsi="宋体" w:cs="楷体_GB2312"/>
          <w:bCs/>
          <w:color w:val="0070C0"/>
          <w:szCs w:val="21"/>
        </w:rPr>
        <w:t>(旋转、</w:t>
      </w:r>
      <w:r w:rsidRPr="00536C5E">
        <w:rPr>
          <w:rFonts w:ascii="宋体" w:hAnsi="宋体" w:cs="楷体_GB2312" w:hint="eastAsia"/>
          <w:bCs/>
          <w:color w:val="0070C0"/>
          <w:szCs w:val="21"/>
        </w:rPr>
        <w:t>比例</w:t>
      </w:r>
      <w:r w:rsidRPr="00536C5E">
        <w:rPr>
          <w:rFonts w:ascii="宋体" w:hAnsi="宋体" w:cs="楷体_GB2312"/>
          <w:bCs/>
          <w:color w:val="0070C0"/>
          <w:szCs w:val="21"/>
        </w:rPr>
        <w:t>、平移</w:t>
      </w:r>
      <w:r w:rsidRPr="00536C5E">
        <w:rPr>
          <w:rFonts w:ascii="宋体" w:hAnsi="宋体" w:cs="楷体_GB2312" w:hint="eastAsia"/>
          <w:bCs/>
          <w:color w:val="0070C0"/>
          <w:szCs w:val="21"/>
        </w:rPr>
        <w:t>)</w:t>
      </w:r>
      <w:r w:rsidRPr="00536C5E">
        <w:rPr>
          <w:rFonts w:ascii="宋体" w:hAnsi="宋体" w:cs="楷体_GB2312"/>
          <w:bCs/>
          <w:color w:val="0070C0"/>
          <w:szCs w:val="21"/>
        </w:rPr>
        <w:t>不变性等特点</w:t>
      </w:r>
      <w:r w:rsidRPr="00536C5E">
        <w:rPr>
          <w:rFonts w:ascii="宋体" w:hAnsi="宋体" w:cs="楷体_GB2312" w:hint="eastAsia"/>
          <w:bCs/>
          <w:color w:val="0070C0"/>
          <w:szCs w:val="21"/>
        </w:rPr>
        <w:t>，</w:t>
      </w:r>
      <w:r w:rsidRPr="00536C5E">
        <w:rPr>
          <w:rFonts w:ascii="宋体" w:hAnsi="宋体" w:cs="楷体_GB2312"/>
          <w:bCs/>
          <w:color w:val="0070C0"/>
          <w:szCs w:val="21"/>
        </w:rPr>
        <w:t>且要求具有一定的抗干扰（</w:t>
      </w:r>
      <w:r w:rsidRPr="00536C5E">
        <w:rPr>
          <w:rFonts w:ascii="宋体" w:hAnsi="宋体" w:cs="楷体_GB2312" w:hint="eastAsia"/>
          <w:bCs/>
          <w:color w:val="0070C0"/>
          <w:szCs w:val="21"/>
        </w:rPr>
        <w:t>阴影</w:t>
      </w:r>
      <w:r w:rsidRPr="00536C5E">
        <w:rPr>
          <w:rFonts w:ascii="宋体" w:hAnsi="宋体" w:cs="楷体_GB2312"/>
          <w:bCs/>
          <w:color w:val="0070C0"/>
          <w:szCs w:val="21"/>
        </w:rPr>
        <w:t>、杂波或图像噪声）</w:t>
      </w:r>
      <w:r w:rsidRPr="00536C5E">
        <w:rPr>
          <w:rFonts w:ascii="宋体" w:hAnsi="宋体" w:cs="楷体_GB2312" w:hint="eastAsia"/>
          <w:bCs/>
          <w:color w:val="0070C0"/>
          <w:szCs w:val="21"/>
        </w:rPr>
        <w:t>能力</w:t>
      </w:r>
      <w:r w:rsidRPr="00536C5E">
        <w:rPr>
          <w:rFonts w:ascii="宋体" w:hAnsi="宋体" w:cs="楷体_GB2312"/>
          <w:bCs/>
          <w:color w:val="0070C0"/>
          <w:szCs w:val="21"/>
        </w:rPr>
        <w:t>。</w:t>
      </w:r>
      <w:r w:rsidRPr="00536C5E">
        <w:rPr>
          <w:rFonts w:ascii="宋体" w:hAnsi="宋体" w:cs="楷体_GB2312" w:hint="eastAsia"/>
          <w:bCs/>
          <w:color w:val="0070C0"/>
          <w:szCs w:val="21"/>
        </w:rPr>
        <w:t>基于</w:t>
      </w:r>
      <w:r w:rsidRPr="00536C5E">
        <w:rPr>
          <w:rFonts w:ascii="宋体" w:hAnsi="宋体" w:cs="楷体_GB2312"/>
          <w:bCs/>
          <w:color w:val="0070C0"/>
          <w:szCs w:val="21"/>
        </w:rPr>
        <w:t>尺度不变性</w:t>
      </w:r>
      <w:r w:rsidRPr="00536C5E">
        <w:rPr>
          <w:rFonts w:ascii="宋体" w:hAnsi="宋体" w:cs="楷体_GB2312" w:hint="eastAsia"/>
          <w:bCs/>
          <w:color w:val="0070C0"/>
          <w:szCs w:val="21"/>
        </w:rPr>
        <w:t>的多源异质遥感图像关联流程</w:t>
      </w:r>
      <w:r w:rsidRPr="00536C5E">
        <w:rPr>
          <w:rFonts w:ascii="宋体" w:hAnsi="宋体" w:cs="楷体_GB2312"/>
          <w:bCs/>
          <w:color w:val="0070C0"/>
          <w:szCs w:val="21"/>
        </w:rPr>
        <w:t>如图</w:t>
      </w:r>
      <w:r w:rsidRPr="00536C5E">
        <w:rPr>
          <w:rFonts w:ascii="宋体" w:hAnsi="宋体" w:cs="楷体_GB2312" w:hint="eastAsia"/>
          <w:bCs/>
          <w:color w:val="0070C0"/>
          <w:szCs w:val="21"/>
        </w:rPr>
        <w:t>2-</w:t>
      </w:r>
      <w:r w:rsidRPr="00536C5E">
        <w:rPr>
          <w:rFonts w:ascii="宋体" w:hAnsi="宋体" w:cs="楷体_GB2312"/>
          <w:bCs/>
          <w:color w:val="0070C0"/>
          <w:szCs w:val="21"/>
        </w:rPr>
        <w:t>1</w:t>
      </w:r>
      <w:r w:rsidRPr="00536C5E">
        <w:rPr>
          <w:rFonts w:ascii="宋体" w:hAnsi="宋体" w:cs="楷体_GB2312" w:hint="eastAsia"/>
          <w:bCs/>
          <w:color w:val="0070C0"/>
          <w:szCs w:val="21"/>
        </w:rPr>
        <w:t>1：</w:t>
      </w:r>
    </w:p>
    <w:p w:rsidR="00130F3A" w:rsidRPr="00130F3A" w:rsidRDefault="00130F3A" w:rsidP="00130F3A">
      <w:pPr>
        <w:widowControl/>
        <w:spacing w:line="360" w:lineRule="auto"/>
        <w:jc w:val="center"/>
        <w:rPr>
          <w:rFonts w:ascii="宋体" w:hAnsi="宋体"/>
          <w:color w:val="0070C0"/>
          <w:sz w:val="18"/>
        </w:rPr>
      </w:pPr>
      <w:r w:rsidRPr="00130F3A">
        <w:rPr>
          <w:rFonts w:ascii="宋体" w:hAnsi="宋体"/>
          <w:color w:val="0070C0"/>
          <w:sz w:val="18"/>
        </w:rPr>
        <w:object w:dxaOrig="4581" w:dyaOrig="3681">
          <v:shape id="_x0000_i1036" type="#_x0000_t75" style="width:202.5pt;height:162.7pt" o:ole="">
            <v:imagedata r:id="rId33" o:title=""/>
          </v:shape>
          <o:OLEObject Type="Embed" ProgID="Visio.Drawing.15" ShapeID="_x0000_i1036" DrawAspect="Content" ObjectID="_1565294179" r:id="rId34"/>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w:t>
      </w:r>
      <w:r w:rsidRPr="00130F3A">
        <w:rPr>
          <w:rFonts w:ascii="宋体" w:hAnsi="宋体" w:hint="eastAsia"/>
          <w:color w:val="0070C0"/>
          <w:sz w:val="18"/>
        </w:rPr>
        <w:t>1</w:t>
      </w:r>
      <w:r w:rsidRPr="00130F3A">
        <w:rPr>
          <w:rFonts w:ascii="宋体" w:hAnsi="宋体"/>
          <w:color w:val="0070C0"/>
          <w:sz w:val="18"/>
        </w:rPr>
        <w:t xml:space="preserve"> </w:t>
      </w:r>
      <w:r w:rsidRPr="00130F3A">
        <w:rPr>
          <w:rFonts w:ascii="宋体" w:hAnsi="宋体" w:hint="eastAsia"/>
          <w:color w:val="0070C0"/>
          <w:sz w:val="18"/>
        </w:rPr>
        <w:t>基于</w:t>
      </w:r>
      <w:r w:rsidRPr="00130F3A">
        <w:rPr>
          <w:rFonts w:ascii="宋体" w:hAnsi="宋体"/>
          <w:color w:val="0070C0"/>
          <w:sz w:val="18"/>
        </w:rPr>
        <w:t>尺度不变性</w:t>
      </w:r>
      <w:r w:rsidRPr="00130F3A">
        <w:rPr>
          <w:rFonts w:ascii="宋体" w:hAnsi="宋体" w:hint="eastAsia"/>
          <w:color w:val="0070C0"/>
          <w:sz w:val="18"/>
        </w:rPr>
        <w:t>的多源异质遥感图像关联流程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基于尺度不变性的多源异质遥感图像关联利用所获取的包含目标先验信息的多源异质图像数据（可见光、红外、高光谱、雷达图像）作为输入，考虑到样本数量不足，采用尺度空间理论生成不同时间、空间分辨率的尺度空间图像集，再加入旋转、平移操作以及噪声，杂波阴影等，生成大量的多源异质样本图像。再利用图像先验信息对多源异质样本图像进行属性关联，关联时经常选取的图像特征有：特征点（如角点、拐点、高曲率等）、直线段、特殊轮廓。其中特征点的来源主要有三个方面：区域分割上的特征点、灰度极值特征点、边缘上的特征点。把属性关联后的样本图像输入卷积神经网络中进行自动训练与学习，得到最</w:t>
      </w:r>
      <w:r w:rsidRPr="00536C5E">
        <w:rPr>
          <w:rFonts w:ascii="宋体" w:hAnsi="宋体" w:cs="楷体_GB2312" w:hint="eastAsia"/>
          <w:bCs/>
          <w:color w:val="0070C0"/>
          <w:szCs w:val="21"/>
        </w:rPr>
        <w:lastRenderedPageBreak/>
        <w:t>优化的网络结构。</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将获取的多源图像数据输入至已训练好的网络，输出特征点匹配结果，进而得到目标图像关联结果。同时结合多源数据各自的优势，辅助后续的目标识别。采用上述方法，有效地避免了多源数据关联引起的技术难点，并解决了深度学习中训练样本不足的问题。</w:t>
      </w:r>
    </w:p>
    <w:p w:rsidR="00130F3A" w:rsidRPr="00130F3A" w:rsidRDefault="00130F3A" w:rsidP="000C4DC1">
      <w:pPr>
        <w:snapToGrid w:val="0"/>
        <w:spacing w:afterLines="30" w:after="93" w:line="312" w:lineRule="auto"/>
        <w:ind w:firstLineChars="200" w:firstLine="420"/>
        <w:rPr>
          <w:rFonts w:ascii="宋体" w:hAnsi="宋体" w:cs="楷体_GB2312"/>
          <w:bCs/>
          <w:szCs w:val="21"/>
        </w:rPr>
      </w:pPr>
    </w:p>
    <w:p w:rsidR="005668CF"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w:t>
      </w:r>
      <w:r w:rsidRPr="003860BB">
        <w:rPr>
          <w:rFonts w:ascii="黑体" w:eastAsia="黑体" w:hAnsi="黑体" w:cs="楷体_GB2312" w:hint="eastAsia"/>
          <w:b/>
          <w:bCs/>
          <w:sz w:val="22"/>
          <w:szCs w:val="28"/>
        </w:rPr>
        <w:t>）</w:t>
      </w:r>
      <w:r w:rsidR="00D574DF" w:rsidRPr="003860BB">
        <w:rPr>
          <w:rFonts w:ascii="黑体" w:eastAsia="黑体" w:hAnsi="黑体" w:cs="楷体_GB2312" w:hint="eastAsia"/>
          <w:b/>
          <w:bCs/>
          <w:sz w:val="22"/>
          <w:szCs w:val="28"/>
        </w:rPr>
        <w:t>特征提取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特征级融合是中间层的融合处理，比数据级融合具有更强的通用性，不仅适用于多源同类信息融合，也适用于多源异类信息融合；同时比决策级融合利用更多信息，其结果要比决策级融合结果更具有可信性。</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1）</w:t>
      </w:r>
      <w:r w:rsidR="00D574DF" w:rsidRPr="0007258C">
        <w:rPr>
          <w:rFonts w:ascii="黑体" w:eastAsia="黑体" w:hAnsi="黑体" w:cs="楷体_GB2312" w:hint="eastAsia"/>
          <w:bCs/>
          <w:szCs w:val="21"/>
        </w:rPr>
        <w:t>基于特征级信息融合的目标识别系统结构框图</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下图为基于特征级信息融合的目标识别系统结构框图，其中各个传感器对获取对象不同的信息（同类信息中具有互补性的信息或互补的异类信息）分别进行预处理，并获取对象特征，对这些具有互补性的特征进行融合处理，以便形成总体的特征向量，在此基础上进行模式识别，以的到目标的识别结果。</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10E60CDE" wp14:editId="6488614F">
            <wp:extent cx="3600450" cy="1150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649695" cy="1165875"/>
                    </a:xfrm>
                    <a:prstGeom prst="rect">
                      <a:avLst/>
                    </a:prstGeom>
                    <a:noFill/>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2）</w:t>
      </w:r>
      <w:r w:rsidR="00D574DF" w:rsidRPr="0007258C">
        <w:rPr>
          <w:rFonts w:ascii="黑体" w:eastAsia="黑体" w:hAnsi="黑体" w:cs="楷体_GB2312" w:hint="eastAsia"/>
          <w:bCs/>
          <w:szCs w:val="21"/>
        </w:rPr>
        <w:t>使用PCA对数据进行预处理</w:t>
      </w:r>
      <w:ins w:id="124" w:author="Windows 用户" w:date="2017-08-26T18:14:00Z">
        <w:r w:rsidR="00666018">
          <w:rPr>
            <w:rFonts w:ascii="黑体" w:eastAsia="黑体" w:hAnsi="黑体" w:cs="楷体_GB2312" w:hint="eastAsia"/>
            <w:bCs/>
            <w:szCs w:val="21"/>
          </w:rPr>
          <w:t>（偏多）</w:t>
        </w:r>
      </w:ins>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主成分分析</w:t>
      </w:r>
      <w:r w:rsidRPr="000C4DC1">
        <w:rPr>
          <w:rFonts w:ascii="宋体" w:hAnsi="宋体" w:cs="楷体_GB2312"/>
          <w:bCs/>
          <w:szCs w:val="21"/>
        </w:rPr>
        <w:t>，即PCA（PrincipalComponentAnalysis）是一种最常用的高维数据</w:t>
      </w:r>
      <w:r w:rsidRPr="000C4DC1">
        <w:rPr>
          <w:rFonts w:ascii="宋体" w:hAnsi="宋体" w:cs="楷体_GB2312" w:hint="eastAsia"/>
          <w:bCs/>
          <w:szCs w:val="21"/>
        </w:rPr>
        <w:t>降维</w:t>
      </w:r>
      <w:r w:rsidRPr="000C4DC1">
        <w:rPr>
          <w:rFonts w:ascii="宋体" w:hAnsi="宋体" w:cs="楷体_GB2312"/>
          <w:bCs/>
          <w:szCs w:val="21"/>
        </w:rPr>
        <w:t>方法。</w:t>
      </w:r>
      <w:r w:rsidRPr="000C4DC1">
        <w:rPr>
          <w:rFonts w:ascii="宋体" w:hAnsi="宋体" w:cs="楷体_GB2312" w:hint="eastAsia"/>
          <w:bCs/>
          <w:szCs w:val="21"/>
        </w:rPr>
        <w:t>在</w:t>
      </w:r>
      <w:r w:rsidRPr="000C4DC1">
        <w:rPr>
          <w:rFonts w:ascii="宋体" w:hAnsi="宋体" w:cs="楷体_GB2312"/>
          <w:bCs/>
          <w:szCs w:val="21"/>
        </w:rPr>
        <w:t>对数据进行预处理以后，</w:t>
      </w:r>
      <w:r w:rsidRPr="000C4DC1">
        <w:rPr>
          <w:rFonts w:ascii="宋体" w:hAnsi="宋体" w:cs="楷体_GB2312" w:hint="eastAsia"/>
          <w:bCs/>
          <w:szCs w:val="21"/>
        </w:rPr>
        <w:t>一方面高维数据处理速度慢</w:t>
      </w:r>
      <w:r w:rsidRPr="000C4DC1">
        <w:rPr>
          <w:rFonts w:ascii="宋体" w:hAnsi="宋体" w:cs="楷体_GB2312"/>
          <w:bCs/>
          <w:szCs w:val="21"/>
        </w:rPr>
        <w:t>，处理结果难以达到理想的程度；另一方面，数据</w:t>
      </w:r>
      <w:r w:rsidRPr="000C4DC1">
        <w:rPr>
          <w:rFonts w:ascii="宋体" w:hAnsi="宋体" w:cs="楷体_GB2312" w:hint="eastAsia"/>
          <w:bCs/>
          <w:szCs w:val="21"/>
        </w:rPr>
        <w:t>样本</w:t>
      </w:r>
      <w:r w:rsidRPr="000C4DC1">
        <w:rPr>
          <w:rFonts w:ascii="宋体" w:hAnsi="宋体" w:cs="楷体_GB2312"/>
          <w:bCs/>
          <w:szCs w:val="21"/>
        </w:rPr>
        <w:t>中</w:t>
      </w:r>
      <w:r w:rsidRPr="000C4DC1">
        <w:rPr>
          <w:rFonts w:ascii="宋体" w:hAnsi="宋体" w:cs="楷体_GB2312" w:hint="eastAsia"/>
          <w:bCs/>
          <w:szCs w:val="21"/>
        </w:rPr>
        <w:t>的</w:t>
      </w:r>
      <w:r w:rsidRPr="000C4DC1">
        <w:rPr>
          <w:rFonts w:ascii="宋体" w:hAnsi="宋体" w:cs="楷体_GB2312"/>
          <w:bCs/>
          <w:szCs w:val="21"/>
        </w:rPr>
        <w:t>噪声对处理结果造成影响</w:t>
      </w:r>
      <w:r w:rsidRPr="000C4DC1">
        <w:rPr>
          <w:rFonts w:ascii="宋体" w:hAnsi="宋体" w:cs="楷体_GB2312" w:hint="eastAsia"/>
          <w:bCs/>
          <w:szCs w:val="21"/>
        </w:rPr>
        <w:t>。</w:t>
      </w:r>
      <w:r w:rsidRPr="000C4DC1">
        <w:rPr>
          <w:rFonts w:ascii="宋体" w:hAnsi="宋体" w:cs="楷体_GB2312"/>
          <w:bCs/>
          <w:szCs w:val="21"/>
        </w:rPr>
        <w:t>PCA通过线性变换将原始数据变换为一组各维度线性无关的表示，可用于提取数据的主要特征分量</w:t>
      </w:r>
      <w:r w:rsidRPr="000C4DC1">
        <w:rPr>
          <w:rFonts w:ascii="宋体" w:hAnsi="宋体" w:cs="楷体_GB2312" w:hint="eastAsia"/>
          <w:bCs/>
          <w:szCs w:val="21"/>
        </w:rPr>
        <w:t>，</w:t>
      </w:r>
      <w:r w:rsidRPr="000C4DC1">
        <w:rPr>
          <w:rFonts w:ascii="宋体" w:hAnsi="宋体" w:cs="楷体_GB2312"/>
          <w:bCs/>
          <w:szCs w:val="21"/>
        </w:rPr>
        <w:t>达到降维去噪的效果。</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Pr="0007258C">
        <w:rPr>
          <w:rFonts w:ascii="宋体" w:hAnsi="宋体" w:cs="楷体_GB2312"/>
          <w:b/>
          <w:bCs/>
          <w:szCs w:val="21"/>
        </w:rPr>
        <w:t>.</w:t>
      </w:r>
      <w:r w:rsidR="00D574DF" w:rsidRPr="0007258C">
        <w:rPr>
          <w:rFonts w:ascii="宋体" w:hAnsi="宋体" w:cs="楷体_GB2312" w:hint="eastAsia"/>
          <w:b/>
          <w:bCs/>
          <w:szCs w:val="21"/>
        </w:rPr>
        <w:t>基于最近重构性的PC</w:t>
      </w:r>
      <w:r w:rsidR="00D574DF" w:rsidRPr="0007258C">
        <w:rPr>
          <w:rFonts w:ascii="宋体" w:hAnsi="宋体" w:cs="楷体_GB2312"/>
          <w:b/>
          <w:bCs/>
          <w:szCs w:val="21"/>
        </w:rPr>
        <w:t>A</w:t>
      </w:r>
      <w:r w:rsidR="00D574DF" w:rsidRPr="0007258C">
        <w:rPr>
          <w:rFonts w:ascii="宋体" w:hAnsi="宋体" w:cs="楷体_GB2312" w:hint="eastAsia"/>
          <w:b/>
          <w:bCs/>
          <w:szCs w:val="21"/>
        </w:rPr>
        <w:t>推导</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最近重构性：样本点到这个超平面（直线的高维推广）的距离都足够远。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假定数据样本进行了中心化，即</w:t>
      </w:r>
      <w:r w:rsidRPr="000C4DC1">
        <w:rPr>
          <w:rFonts w:ascii="宋体" w:hAnsi="宋体" w:cs="楷体_GB2312"/>
          <w:bCs/>
          <w:szCs w:val="21"/>
        </w:rPr>
        <w:object w:dxaOrig="964" w:dyaOrig="426">
          <v:shape id="_x0000_i1037" type="#_x0000_t75" style="width:48pt;height:21.75pt" o:ole="">
            <v:imagedata r:id="rId36" o:title=""/>
          </v:shape>
          <o:OLEObject Type="Embed" ProgID="Equation.DSMT4" ShapeID="_x0000_i1037" DrawAspect="Content" ObjectID="_1565294180" r:id="rId37"/>
        </w:object>
      </w:r>
      <w:r w:rsidRPr="000C4DC1">
        <w:rPr>
          <w:rFonts w:ascii="宋体" w:hAnsi="宋体" w:cs="楷体_GB2312" w:hint="eastAsia"/>
          <w:bCs/>
          <w:szCs w:val="21"/>
        </w:rPr>
        <w:t>；对于</w:t>
      </w:r>
      <m:oMath>
        <m:r>
          <m:rPr>
            <m:sty m:val="p"/>
          </m:rPr>
          <w:rPr>
            <w:rFonts w:ascii="Cambria Math" w:hAnsi="Cambria Math" w:cs="楷体_GB2312" w:hint="eastAsia"/>
            <w:szCs w:val="21"/>
          </w:rPr>
          <m:t>d</m:t>
        </m:r>
      </m:oMath>
      <w:r w:rsidRPr="000C4DC1">
        <w:rPr>
          <w:rFonts w:ascii="宋体" w:hAnsi="宋体" w:cs="楷体_GB2312" w:hint="eastAsia"/>
          <w:bCs/>
          <w:szCs w:val="21"/>
        </w:rPr>
        <w:t>维样本</w:t>
      </w:r>
      <w:r w:rsidRPr="000C4DC1">
        <w:rPr>
          <w:rFonts w:ascii="宋体" w:hAnsi="宋体" w:cs="楷体_GB2312"/>
          <w:bCs/>
          <w:szCs w:val="21"/>
        </w:rPr>
        <w:t>数据，</w:t>
      </w:r>
      <w:r w:rsidRPr="000C4DC1">
        <w:rPr>
          <w:rFonts w:ascii="宋体" w:hAnsi="宋体" w:cs="楷体_GB2312" w:hint="eastAsia"/>
          <w:bCs/>
          <w:szCs w:val="21"/>
        </w:rPr>
        <w:t>假定投影变换后得到的新坐标系为</w:t>
      </w:r>
      <w:r w:rsidRPr="000C4DC1">
        <w:rPr>
          <w:rFonts w:ascii="宋体" w:hAnsi="宋体" w:cs="楷体_GB2312"/>
          <w:bCs/>
          <w:szCs w:val="21"/>
        </w:rPr>
        <w:object w:dxaOrig="1503" w:dyaOrig="401">
          <v:shape id="_x0000_i1038" type="#_x0000_t75" style="width:75pt;height:20.25pt" o:ole="">
            <v:imagedata r:id="rId38" o:title=""/>
          </v:shape>
          <o:OLEObject Type="Embed" ProgID="Equation.DSMT4" ShapeID="_x0000_i1038" DrawAspect="Content" ObjectID="_1565294181" r:id="rId39"/>
        </w:object>
      </w:r>
      <w:r w:rsidRPr="000C4DC1">
        <w:rPr>
          <w:rFonts w:ascii="宋体" w:hAnsi="宋体" w:cs="楷体_GB2312" w:hint="eastAsia"/>
          <w:bCs/>
          <w:szCs w:val="21"/>
        </w:rPr>
        <w:t>，其中</w:t>
      </w:r>
      <w:r w:rsidRPr="000C4DC1">
        <w:rPr>
          <w:rFonts w:ascii="宋体" w:hAnsi="宋体" w:cs="楷体_GB2312"/>
          <w:bCs/>
          <w:szCs w:val="21"/>
        </w:rPr>
        <w:object w:dxaOrig="288" w:dyaOrig="363">
          <v:shape id="_x0000_i1039" type="#_x0000_t75" style="width:14.25pt;height:18pt" o:ole="">
            <v:imagedata r:id="rId40" o:title=""/>
          </v:shape>
          <o:OLEObject Type="Embed" ProgID="Equation.DSMT4" ShapeID="_x0000_i1039" DrawAspect="Content" ObjectID="_1565294182" r:id="rId41"/>
        </w:object>
      </w:r>
      <w:r w:rsidRPr="000C4DC1">
        <w:rPr>
          <w:rFonts w:ascii="宋体" w:hAnsi="宋体" w:cs="楷体_GB2312" w:hint="eastAsia"/>
          <w:bCs/>
          <w:szCs w:val="21"/>
        </w:rPr>
        <w:t>是标准正交基向量，</w:t>
      </w:r>
      <w:r w:rsidRPr="000C4DC1">
        <w:rPr>
          <w:rFonts w:ascii="宋体" w:hAnsi="宋体" w:cs="楷体_GB2312"/>
          <w:bCs/>
          <w:szCs w:val="21"/>
        </w:rPr>
        <w:object w:dxaOrig="2504" w:dyaOrig="401">
          <v:shape id="_x0000_i1040" type="#_x0000_t75" style="width:125.2pt;height:20.25pt" o:ole="">
            <v:imagedata r:id="rId42" o:title=""/>
          </v:shape>
          <o:OLEObject Type="Embed" ProgID="Equation.DSMT4" ShapeID="_x0000_i1040" DrawAspect="Content" ObjectID="_1565294183" r:id="rId43"/>
        </w:object>
      </w:r>
      <w:r w:rsidRPr="000C4DC1">
        <w:rPr>
          <w:rFonts w:ascii="宋体" w:hAnsi="宋体" w:cs="楷体_GB2312" w:hint="eastAsia"/>
          <w:bCs/>
          <w:szCs w:val="21"/>
        </w:rPr>
        <w:t>。若丢弃新坐标系的部分坐标，即将维度降低到</w:t>
      </w:r>
      <m:oMath>
        <m:r>
          <m:rPr>
            <m:sty m:val="p"/>
          </m:rPr>
          <w:rPr>
            <w:rFonts w:ascii="Cambria Math" w:hAnsi="Cambria Math" w:cs="楷体_GB2312" w:hint="eastAsia"/>
            <w:szCs w:val="21"/>
          </w:rPr>
          <m:t>d</m:t>
        </m:r>
        <m:r>
          <m:rPr>
            <m:sty m:val="p"/>
          </m:rPr>
          <w:rPr>
            <w:rFonts w:ascii="Cambria Math" w:hAnsi="Cambria Math" w:cs="楷体_GB2312"/>
            <w:szCs w:val="21"/>
          </w:rPr>
          <m:t>’</m:t>
        </m:r>
        <m:r>
          <m:rPr>
            <m:sty m:val="p"/>
          </m:rPr>
          <w:rPr>
            <w:rFonts w:ascii="Cambria Math" w:hAnsi="Cambria Math" w:cs="楷体_GB2312" w:hint="eastAsia"/>
            <w:szCs w:val="21"/>
          </w:rPr>
          <m:t>&lt;d</m:t>
        </m:r>
      </m:oMath>
      <w:r w:rsidRPr="000C4DC1">
        <w:rPr>
          <w:rFonts w:ascii="宋体" w:hAnsi="宋体" w:cs="楷体_GB2312" w:hint="eastAsia"/>
          <w:bCs/>
          <w:szCs w:val="21"/>
        </w:rPr>
        <w:t>，则样本点</w:t>
      </w:r>
      <w:r w:rsidRPr="000C4DC1">
        <w:rPr>
          <w:rFonts w:ascii="宋体" w:hAnsi="宋体" w:cs="楷体_GB2312"/>
          <w:bCs/>
          <w:szCs w:val="21"/>
        </w:rPr>
        <w:object w:dxaOrig="238" w:dyaOrig="363">
          <v:shape id="_x0000_i1041" type="#_x0000_t75" style="width:12pt;height:18pt" o:ole="">
            <v:imagedata r:id="rId44" o:title=""/>
          </v:shape>
          <o:OLEObject Type="Embed" ProgID="Equation.DSMT4" ShapeID="_x0000_i1041" DrawAspect="Content" ObjectID="_1565294184" r:id="rId45"/>
        </w:object>
      </w:r>
      <w:r w:rsidRPr="000C4DC1">
        <w:rPr>
          <w:rFonts w:ascii="宋体" w:hAnsi="宋体" w:cs="楷体_GB2312"/>
          <w:bCs/>
          <w:szCs w:val="21"/>
        </w:rPr>
        <w:t>是</w:t>
      </w:r>
      <w:r w:rsidRPr="000C4DC1">
        <w:rPr>
          <w:rFonts w:ascii="宋体" w:hAnsi="宋体" w:cs="楷体_GB2312" w:hint="eastAsia"/>
          <w:bCs/>
          <w:szCs w:val="21"/>
        </w:rPr>
        <w:t>在低维坐标系中的投影是</w:t>
      </w:r>
      <w:r w:rsidRPr="000C4DC1">
        <w:rPr>
          <w:rFonts w:ascii="宋体" w:hAnsi="宋体" w:cs="楷体_GB2312"/>
          <w:bCs/>
          <w:szCs w:val="21"/>
        </w:rPr>
        <w:object w:dxaOrig="1916" w:dyaOrig="363">
          <v:shape id="_x0000_i1042" type="#_x0000_t75" style="width:96pt;height:18pt" o:ole="">
            <v:imagedata r:id="rId46" o:title=""/>
          </v:shape>
          <o:OLEObject Type="Embed" ProgID="Equation.DSMT4" ShapeID="_x0000_i1042" DrawAspect="Content" ObjectID="_1565294185" r:id="rId47"/>
        </w:object>
      </w:r>
      <w:r w:rsidRPr="000C4DC1">
        <w:rPr>
          <w:rFonts w:ascii="宋体" w:hAnsi="宋体" w:cs="楷体_GB2312" w:hint="eastAsia"/>
          <w:bCs/>
          <w:szCs w:val="21"/>
        </w:rPr>
        <w:t>，其中</w:t>
      </w:r>
      <w:r w:rsidRPr="000C4DC1">
        <w:rPr>
          <w:rFonts w:ascii="宋体" w:hAnsi="宋体" w:cs="楷体_GB2312"/>
          <w:bCs/>
          <w:szCs w:val="21"/>
        </w:rPr>
        <w:object w:dxaOrig="1039" w:dyaOrig="401">
          <v:shape id="_x0000_i1043" type="#_x0000_t75" style="width:51.75pt;height:20.25pt" o:ole="">
            <v:imagedata r:id="rId48" o:title=""/>
          </v:shape>
          <o:OLEObject Type="Embed" ProgID="Equation.DSMT4" ShapeID="_x0000_i1043" DrawAspect="Content" ObjectID="_1565294186" r:id="rId49"/>
        </w:object>
      </w:r>
      <w:r w:rsidRPr="000C4DC1">
        <w:rPr>
          <w:rFonts w:ascii="宋体" w:hAnsi="宋体" w:cs="楷体_GB2312" w:hint="eastAsia"/>
          <w:bCs/>
          <w:szCs w:val="21"/>
        </w:rPr>
        <w:t>是</w:t>
      </w:r>
      <w:r w:rsidRPr="000C4DC1">
        <w:rPr>
          <w:rFonts w:ascii="宋体" w:hAnsi="宋体" w:cs="楷体_GB2312"/>
          <w:bCs/>
          <w:szCs w:val="21"/>
        </w:rPr>
        <w:object w:dxaOrig="238" w:dyaOrig="363">
          <v:shape id="_x0000_i1044" type="#_x0000_t75" style="width:12pt;height:18pt" o:ole="">
            <v:imagedata r:id="rId50" o:title=""/>
          </v:shape>
          <o:OLEObject Type="Embed" ProgID="Equation.DSMT4" ShapeID="_x0000_i1044" DrawAspect="Content" ObjectID="_1565294187" r:id="rId51"/>
        </w:object>
      </w:r>
      <w:r w:rsidRPr="000C4DC1">
        <w:rPr>
          <w:rFonts w:ascii="宋体" w:hAnsi="宋体" w:cs="楷体_GB2312" w:hint="eastAsia"/>
          <w:bCs/>
          <w:szCs w:val="21"/>
        </w:rPr>
        <w:t>在低维坐标系下第</w:t>
      </w:r>
      <m:oMath>
        <m:r>
          <m:rPr>
            <m:sty m:val="p"/>
          </m:rPr>
          <w:rPr>
            <w:rFonts w:ascii="Cambria Math" w:hAnsi="Cambria Math" w:cs="楷体_GB2312" w:hint="eastAsia"/>
            <w:szCs w:val="21"/>
          </w:rPr>
          <m:t>j</m:t>
        </m:r>
      </m:oMath>
      <w:r w:rsidRPr="000C4DC1">
        <w:rPr>
          <w:rFonts w:ascii="宋体" w:hAnsi="宋体" w:cs="楷体_GB2312" w:hint="eastAsia"/>
          <w:bCs/>
          <w:szCs w:val="21"/>
        </w:rPr>
        <w:t>维的坐标，多少个若基于</w:t>
      </w:r>
      <w:r w:rsidRPr="000C4DC1">
        <w:rPr>
          <w:rFonts w:ascii="宋体" w:hAnsi="宋体" w:cs="楷体_GB2312"/>
          <w:bCs/>
          <w:szCs w:val="21"/>
        </w:rPr>
        <w:object w:dxaOrig="238" w:dyaOrig="363">
          <v:shape id="_x0000_i1045" type="#_x0000_t75" style="width:12pt;height:18pt" o:ole="">
            <v:imagedata r:id="rId52" o:title=""/>
          </v:shape>
          <o:OLEObject Type="Embed" ProgID="Equation.DSMT4" ShapeID="_x0000_i1045" DrawAspect="Content" ObjectID="_1565294188" r:id="rId53"/>
        </w:object>
      </w:r>
      <w:r w:rsidRPr="000C4DC1">
        <w:rPr>
          <w:rFonts w:ascii="宋体" w:hAnsi="宋体" w:cs="楷体_GB2312" w:hint="eastAsia"/>
          <w:bCs/>
          <w:szCs w:val="21"/>
        </w:rPr>
        <w:t>来重构</w:t>
      </w:r>
      <w:r w:rsidRPr="000C4DC1">
        <w:rPr>
          <w:rFonts w:ascii="宋体" w:hAnsi="宋体" w:cs="楷体_GB2312"/>
          <w:bCs/>
          <w:szCs w:val="21"/>
        </w:rPr>
        <w:object w:dxaOrig="238" w:dyaOrig="363">
          <v:shape id="_x0000_i1046" type="#_x0000_t75" style="width:12pt;height:18pt" o:ole="">
            <v:imagedata r:id="rId54" o:title=""/>
          </v:shape>
          <o:OLEObject Type="Embed" ProgID="Equation.DSMT4" ShapeID="_x0000_i1046" DrawAspect="Content" ObjectID="_1565294189" r:id="rId55"/>
        </w:object>
      </w:r>
      <w:r w:rsidRPr="000C4DC1">
        <w:rPr>
          <w:rFonts w:ascii="宋体" w:hAnsi="宋体" w:cs="楷体_GB2312" w:hint="eastAsia"/>
          <w:bCs/>
          <w:szCs w:val="21"/>
        </w:rPr>
        <w:t>，则会得到</w:t>
      </w:r>
      <w:r w:rsidRPr="000C4DC1">
        <w:rPr>
          <w:rFonts w:ascii="宋体" w:hAnsi="宋体" w:cs="楷体_GB2312"/>
          <w:bCs/>
          <w:szCs w:val="21"/>
        </w:rPr>
        <w:object w:dxaOrig="1453" w:dyaOrig="476">
          <v:shape id="_x0000_i1047" type="#_x0000_t75" style="width:72.7pt;height:24pt" o:ole="">
            <v:imagedata r:id="rId56" o:title=""/>
          </v:shape>
          <o:OLEObject Type="Embed" ProgID="Equation.DSMT4" ShapeID="_x0000_i1047" DrawAspect="Content" ObjectID="_1565294190" r:id="rId57"/>
        </w:objec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lastRenderedPageBreak/>
        <w:t>考虑整个训练集，原样本点</w:t>
      </w:r>
      <w:r w:rsidRPr="000C4DC1">
        <w:rPr>
          <w:rFonts w:ascii="宋体" w:hAnsi="宋体" w:cs="楷体_GB2312"/>
          <w:bCs/>
          <w:szCs w:val="21"/>
        </w:rPr>
        <w:object w:dxaOrig="238" w:dyaOrig="363">
          <v:shape id="_x0000_i1048" type="#_x0000_t75" style="width:12pt;height:18pt" o:ole="">
            <v:imagedata r:id="rId58" o:title=""/>
          </v:shape>
          <o:OLEObject Type="Embed" ProgID="Equation.DSMT4" ShapeID="_x0000_i1048" DrawAspect="Content" ObjectID="_1565294191" r:id="rId59"/>
        </w:object>
      </w:r>
      <w:r w:rsidRPr="000C4DC1">
        <w:rPr>
          <w:rFonts w:ascii="宋体" w:hAnsi="宋体" w:cs="楷体_GB2312" w:hint="eastAsia"/>
          <w:bCs/>
          <w:szCs w:val="21"/>
        </w:rPr>
        <w:t>与基于投影重构的样本点</w:t>
      </w:r>
      <w:r w:rsidRPr="000C4DC1">
        <w:rPr>
          <w:rFonts w:ascii="宋体" w:hAnsi="宋体" w:cs="楷体_GB2312"/>
          <w:bCs/>
          <w:szCs w:val="21"/>
        </w:rPr>
        <w:object w:dxaOrig="200" w:dyaOrig="288">
          <v:shape id="_x0000_i1049" type="#_x0000_t75" style="width:9.75pt;height:14.25pt" o:ole="">
            <v:imagedata r:id="rId60" o:title=""/>
          </v:shape>
          <o:OLEObject Type="Embed" ProgID="Equation.DSMT4" ShapeID="_x0000_i1049" DrawAspect="Content" ObjectID="_1565294192" r:id="rId61"/>
        </w:object>
      </w:r>
      <w:r w:rsidRPr="000C4DC1">
        <w:rPr>
          <w:rFonts w:ascii="宋体" w:hAnsi="宋体" w:cs="楷体_GB2312" w:hint="eastAsia"/>
          <w:bCs/>
          <w:szCs w:val="21"/>
        </w:rPr>
        <w:t>之间的距离为</w:t>
      </w:r>
    </w:p>
    <w:p w:rsidR="00E506FD" w:rsidRPr="00E506FD" w:rsidRDefault="00E506FD" w:rsidP="00E506FD">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8264" w:dyaOrig="977">
          <v:shape id="_x0000_i1050" type="#_x0000_t75" style="width:363.2pt;height:42.75pt" o:ole="">
            <v:imagedata r:id="rId62" o:title=""/>
          </v:shape>
          <o:OLEObject Type="Embed" ProgID="Equation.DSMT4" ShapeID="_x0000_i1050" DrawAspect="Content" ObjectID="_1565294193" r:id="rId63"/>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根据最近重构性，上式应被最小化，考虑到</w:t>
      </w:r>
      <w:r w:rsidRPr="000C4DC1">
        <w:rPr>
          <w:rFonts w:ascii="宋体" w:hAnsi="宋体" w:cs="楷体_GB2312"/>
          <w:bCs/>
          <w:szCs w:val="21"/>
        </w:rPr>
        <w:object w:dxaOrig="301" w:dyaOrig="376">
          <v:shape id="_x0000_i1051" type="#_x0000_t75" style="width:15pt;height:18.75pt" o:ole="">
            <v:imagedata r:id="rId64" o:title=""/>
          </v:shape>
          <o:OLEObject Type="Embed" ProgID="Equation.DSMT4" ShapeID="_x0000_i1051" DrawAspect="Content" ObjectID="_1565294194" r:id="rId65"/>
        </w:object>
      </w:r>
      <w:r w:rsidRPr="000C4DC1">
        <w:rPr>
          <w:rFonts w:ascii="宋体" w:hAnsi="宋体" w:cs="楷体_GB2312" w:hint="eastAsia"/>
          <w:bCs/>
          <w:szCs w:val="21"/>
        </w:rPr>
        <w:t>是标准正交基，</w:t>
      </w:r>
      <w:r w:rsidRPr="000C4DC1">
        <w:rPr>
          <w:rFonts w:ascii="宋体" w:hAnsi="宋体" w:cs="楷体_GB2312"/>
          <w:bCs/>
          <w:szCs w:val="21"/>
        </w:rPr>
        <w:object w:dxaOrig="851" w:dyaOrig="401">
          <v:shape id="_x0000_i1052" type="#_x0000_t75" style="width:42.75pt;height:20.25pt" o:ole="">
            <v:imagedata r:id="rId66" o:title=""/>
          </v:shape>
          <o:OLEObject Type="Embed" ProgID="Equation.DSMT4" ShapeID="_x0000_i1052" DrawAspect="Content" ObjectID="_1565294195" r:id="rId67"/>
        </w:object>
      </w:r>
      <w:r w:rsidRPr="000C4DC1">
        <w:rPr>
          <w:rFonts w:ascii="宋体" w:hAnsi="宋体" w:cs="楷体_GB2312" w:hint="eastAsia"/>
          <w:bCs/>
          <w:szCs w:val="21"/>
        </w:rPr>
        <w:t>是协方差矩阵：</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2216" w:dyaOrig="889">
          <v:shape id="_x0000_i1053" type="#_x0000_t75" style="width:111pt;height:45pt" o:ole="">
            <v:imagedata r:id="rId68" o:title=""/>
          </v:shape>
          <o:OLEObject Type="Embed" ProgID="Equation.DSMT4" ShapeID="_x0000_i1053" DrawAspect="Content" ObjectID="_1565294196" r:id="rId69"/>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这就是主成分分析的优化目标。</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hint="eastAsia"/>
          <w:b/>
          <w:bCs/>
          <w:szCs w:val="21"/>
        </w:rPr>
        <w:t>基于</w:t>
      </w:r>
      <w:r w:rsidR="00D574DF" w:rsidRPr="0007258C">
        <w:rPr>
          <w:rFonts w:ascii="宋体" w:hAnsi="宋体" w:cs="楷体_GB2312"/>
          <w:b/>
          <w:bCs/>
          <w:szCs w:val="21"/>
        </w:rPr>
        <w:t>最大可</w:t>
      </w:r>
      <w:r w:rsidR="00D574DF" w:rsidRPr="0007258C">
        <w:rPr>
          <w:rFonts w:ascii="宋体" w:hAnsi="宋体" w:cs="楷体_GB2312" w:hint="eastAsia"/>
          <w:b/>
          <w:bCs/>
          <w:szCs w:val="21"/>
        </w:rPr>
        <w:t>分性</w:t>
      </w:r>
      <w:r w:rsidR="00D574DF" w:rsidRPr="0007258C">
        <w:rPr>
          <w:rFonts w:ascii="宋体" w:hAnsi="宋体" w:cs="楷体_GB2312"/>
          <w:b/>
          <w:bCs/>
          <w:szCs w:val="21"/>
        </w:rPr>
        <w:t>的</w:t>
      </w:r>
      <w:r w:rsidR="00D574DF" w:rsidRPr="0007258C">
        <w:rPr>
          <w:rFonts w:ascii="宋体" w:hAnsi="宋体" w:cs="楷体_GB2312" w:hint="eastAsia"/>
          <w:b/>
          <w:bCs/>
          <w:szCs w:val="21"/>
        </w:rPr>
        <w:t>PCA推导</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最大可分性：样本点在这个超平面（直线的高维推广）上的投影尽可能分开。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样本点</w:t>
      </w:r>
      <w:r w:rsidRPr="000C4DC1">
        <w:rPr>
          <w:rFonts w:ascii="宋体" w:hAnsi="宋体" w:cs="楷体_GB2312"/>
          <w:bCs/>
          <w:szCs w:val="21"/>
        </w:rPr>
        <w:object w:dxaOrig="238" w:dyaOrig="363">
          <v:shape id="_x0000_i1054" type="#_x0000_t75" style="width:12pt;height:18pt" o:ole="">
            <v:imagedata r:id="rId70" o:title=""/>
          </v:shape>
          <o:OLEObject Type="Embed" ProgID="Equation.DSMT4" ShapeID="_x0000_i1054" DrawAspect="Content" ObjectID="_1565294197" r:id="rId71"/>
        </w:object>
      </w:r>
      <w:r w:rsidRPr="000C4DC1">
        <w:rPr>
          <w:rFonts w:ascii="宋体" w:hAnsi="宋体" w:cs="楷体_GB2312" w:hint="eastAsia"/>
          <w:bCs/>
          <w:szCs w:val="21"/>
        </w:rPr>
        <w:t>在新空间中超平面上的投影是</w:t>
      </w:r>
      <w:r w:rsidRPr="000C4DC1">
        <w:rPr>
          <w:rFonts w:ascii="宋体" w:hAnsi="宋体" w:cs="楷体_GB2312"/>
          <w:bCs/>
          <w:szCs w:val="21"/>
        </w:rPr>
        <w:object w:dxaOrig="589" w:dyaOrig="376">
          <v:shape id="_x0000_i1055" type="#_x0000_t75" style="width:29.25pt;height:18.75pt" o:ole="">
            <v:imagedata r:id="rId72" o:title=""/>
          </v:shape>
          <o:OLEObject Type="Embed" ProgID="Equation.DSMT4" ShapeID="_x0000_i1055" DrawAspect="Content" ObjectID="_1565294198" r:id="rId73"/>
        </w:object>
      </w:r>
      <w:r w:rsidRPr="000C4DC1">
        <w:rPr>
          <w:rFonts w:ascii="宋体" w:hAnsi="宋体" w:cs="楷体_GB2312" w:hint="eastAsia"/>
          <w:bCs/>
          <w:szCs w:val="21"/>
        </w:rPr>
        <w:t>，</w:t>
      </w:r>
      <w:r w:rsidRPr="000C4DC1">
        <w:rPr>
          <w:rFonts w:ascii="宋体" w:hAnsi="宋体" w:cs="楷体_GB2312"/>
          <w:bCs/>
          <w:szCs w:val="21"/>
        </w:rPr>
        <w:t>若所有样本点的投影尽可能分开</w:t>
      </w:r>
      <w:r w:rsidRPr="000C4DC1">
        <w:rPr>
          <w:rFonts w:ascii="宋体" w:hAnsi="宋体" w:cs="楷体_GB2312" w:hint="eastAsia"/>
          <w:bCs/>
          <w:szCs w:val="21"/>
        </w:rPr>
        <w:t>，则应该使投影后样本点的方差最大化，投影后样本点的方差是</w:t>
      </w:r>
      <w:r w:rsidRPr="000C4DC1">
        <w:rPr>
          <w:rFonts w:ascii="宋体" w:hAnsi="宋体" w:cs="楷体_GB2312"/>
          <w:bCs/>
          <w:szCs w:val="21"/>
        </w:rPr>
        <w:object w:dxaOrig="1440" w:dyaOrig="426">
          <v:shape id="_x0000_i1056" type="#_x0000_t75" style="width:1in;height:21.75pt" o:ole="">
            <v:imagedata r:id="rId74" o:title=""/>
          </v:shape>
          <o:OLEObject Type="Embed" ProgID="Equation.DSMT4" ShapeID="_x0000_i1056" DrawAspect="Content" ObjectID="_1565294199" r:id="rId75"/>
        </w:object>
      </w:r>
      <w:r w:rsidRPr="000C4DC1">
        <w:rPr>
          <w:rFonts w:ascii="宋体" w:hAnsi="宋体" w:cs="楷体_GB2312" w:hint="eastAsia"/>
          <w:bCs/>
          <w:szCs w:val="21"/>
        </w:rPr>
        <w:t>，于是优化目标可写为式2</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object w:dxaOrig="1753" w:dyaOrig="801">
          <v:shape id="_x0000_i1057" type="#_x0000_t75" style="width:87.75pt;height:39.75pt" o:ole="">
            <v:imagedata r:id="rId76" o:title=""/>
          </v:shape>
          <o:OLEObject Type="Embed" ProgID="Equation.DSMT4" ShapeID="_x0000_i1057" DrawAspect="Content" ObjectID="_1565294200" r:id="rId77"/>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显然，式1与式2等价。即在</w:t>
      </w:r>
      <w:r w:rsidRPr="000C4DC1">
        <w:rPr>
          <w:rFonts w:ascii="宋体" w:hAnsi="宋体" w:cs="楷体_GB2312"/>
          <w:bCs/>
          <w:szCs w:val="21"/>
        </w:rPr>
        <w:t>一定条件下，</w:t>
      </w:r>
      <w:r w:rsidRPr="000C4DC1">
        <w:rPr>
          <w:rFonts w:ascii="宋体" w:hAnsi="宋体" w:cs="楷体_GB2312" w:hint="eastAsia"/>
          <w:bCs/>
          <w:szCs w:val="21"/>
        </w:rPr>
        <w:t>使投影后样本点的方差的</w:t>
      </w:r>
      <w:r w:rsidRPr="000C4DC1">
        <w:rPr>
          <w:rFonts w:ascii="宋体" w:hAnsi="宋体" w:cs="楷体_GB2312"/>
          <w:bCs/>
          <w:szCs w:val="21"/>
        </w:rPr>
        <w:t>迹最大。</w:t>
      </w:r>
      <w:r w:rsidRPr="000C4DC1">
        <w:rPr>
          <w:rFonts w:ascii="宋体" w:hAnsi="宋体" w:cs="楷体_GB2312" w:hint="eastAsia"/>
          <w:bCs/>
          <w:szCs w:val="21"/>
        </w:rPr>
        <w:t>为了</w:t>
      </w:r>
      <w:r w:rsidRPr="000C4DC1">
        <w:rPr>
          <w:rFonts w:ascii="宋体" w:hAnsi="宋体" w:cs="楷体_GB2312"/>
          <w:bCs/>
          <w:szCs w:val="21"/>
        </w:rPr>
        <w:t>简化运算，</w:t>
      </w:r>
      <w:r w:rsidRPr="000C4DC1">
        <w:rPr>
          <w:rFonts w:ascii="宋体" w:hAnsi="宋体" w:cs="楷体_GB2312" w:hint="eastAsia"/>
          <w:bCs/>
          <w:szCs w:val="21"/>
        </w:rPr>
        <w:t>对式1或2使用拉格朗日乘子法进行变换</w:t>
      </w:r>
      <w:r w:rsidRPr="000C4DC1">
        <w:rPr>
          <w:rFonts w:ascii="宋体" w:hAnsi="宋体" w:cs="楷体_GB2312"/>
          <w:bCs/>
          <w:szCs w:val="21"/>
        </w:rPr>
        <w:t>得到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object w:dxaOrig="1390" w:dyaOrig="313">
          <v:shape id="_x0000_i1058" type="#_x0000_t75" style="width:69.8pt;height:15.75pt" o:ole="">
            <v:imagedata r:id="rId78" o:title=""/>
          </v:shape>
          <o:OLEObject Type="Embed" ProgID="Equation.DSMT4" ShapeID="_x0000_i1058" DrawAspect="Content" ObjectID="_1565294201" r:id="rId79"/>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令</w:t>
      </w:r>
      <m:oMath>
        <m:r>
          <m:rPr>
            <m:sty m:val="p"/>
          </m:rPr>
          <w:rPr>
            <w:rFonts w:ascii="Cambria Math" w:hAnsi="Cambria Math" w:cs="楷体_GB2312" w:hint="eastAsia"/>
            <w:szCs w:val="21"/>
          </w:rPr>
          <m:t>L=</m:t>
        </m:r>
        <m:r>
          <m:rPr>
            <m:sty m:val="p"/>
          </m:rPr>
          <w:rPr>
            <w:rFonts w:ascii="Cambria Math" w:hAnsi="Cambria Math" w:cs="楷体_GB2312"/>
            <w:szCs w:val="21"/>
          </w:rPr>
          <m:t>X</m:t>
        </m:r>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T</m:t>
            </m:r>
          </m:sup>
        </m:sSup>
      </m:oMath>
      <w:r w:rsidRPr="000C4DC1">
        <w:rPr>
          <w:rFonts w:ascii="宋体" w:hAnsi="宋体" w:cs="楷体_GB2312" w:hint="eastAsia"/>
          <w:bCs/>
          <w:szCs w:val="21"/>
        </w:rPr>
        <w:t>，</w:t>
      </w:r>
      <m:oMath>
        <m:r>
          <m:rPr>
            <m:sty m:val="p"/>
          </m:rPr>
          <w:rPr>
            <w:rFonts w:ascii="Cambria Math" w:hAnsi="Cambria Math" w:cs="楷体_GB2312"/>
            <w:szCs w:val="21"/>
          </w:rPr>
          <m:t>R</m:t>
        </m:r>
        <m:d>
          <m:dPr>
            <m:ctrlPr>
              <w:rPr>
                <w:rFonts w:ascii="Cambria Math" w:hAnsi="Cambria Math" w:cs="楷体_GB2312"/>
                <w:bCs/>
                <w:szCs w:val="21"/>
              </w:rPr>
            </m:ctrlPr>
          </m:dPr>
          <m:e>
            <m:r>
              <m:rPr>
                <m:sty m:val="p"/>
              </m:rPr>
              <w:rPr>
                <w:rFonts w:ascii="Cambria Math" w:hAnsi="Cambria Math" w:cs="楷体_GB2312"/>
                <w:szCs w:val="21"/>
              </w:rPr>
              <m:t>L,h</m:t>
            </m:r>
          </m:e>
        </m:d>
        <m:r>
          <m:rPr>
            <m:sty m:val="p"/>
          </m:rPr>
          <w:rPr>
            <w:rFonts w:ascii="Cambria Math" w:hAnsi="Cambria Math" w:cs="楷体_GB2312"/>
            <w:szCs w:val="21"/>
          </w:rPr>
          <m:t>=</m:t>
        </m:r>
        <m:f>
          <m:fPr>
            <m:ctrlPr>
              <w:rPr>
                <w:rFonts w:ascii="Cambria Math" w:hAnsi="Cambria Math" w:cs="楷体_GB2312"/>
                <w:bCs/>
                <w:szCs w:val="21"/>
              </w:rPr>
            </m:ctrlPr>
          </m:fPr>
          <m:num>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LW</m:t>
            </m:r>
          </m:num>
          <m:den>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den>
        </m:f>
        <m:r>
          <m:rPr>
            <m:sty m:val="p"/>
          </m:rPr>
          <w:rPr>
            <w:rFonts w:ascii="Cambria Math" w:hAnsi="Cambria Math" w:cs="楷体_GB2312"/>
            <w:szCs w:val="21"/>
          </w:rPr>
          <m:t>=</m:t>
        </m:r>
        <m:r>
          <w:rPr>
            <w:rFonts w:ascii="Cambria Math" w:hAnsi="Cambria Math" w:cs="楷体_GB2312"/>
            <w:szCs w:val="21"/>
          </w:rPr>
          <m:t>λ</m:t>
        </m:r>
      </m:oMath>
      <w:r w:rsidRPr="000C4DC1">
        <w:rPr>
          <w:rFonts w:ascii="宋体" w:hAnsi="宋体" w:cs="楷体_GB2312" w:hint="eastAsia"/>
          <w:bCs/>
          <w:szCs w:val="21"/>
        </w:rPr>
        <w:t>，</w:t>
      </w:r>
      <m:oMath>
        <m:r>
          <m:rPr>
            <m:sty m:val="p"/>
          </m:rPr>
          <w:rPr>
            <w:rFonts w:ascii="Cambria Math" w:hAnsi="Cambria Math" w:cs="楷体_GB2312" w:hint="eastAsia"/>
            <w:szCs w:val="21"/>
          </w:rPr>
          <m:t>R</m:t>
        </m:r>
      </m:oMath>
      <w:r w:rsidRPr="000C4DC1">
        <w:rPr>
          <w:rFonts w:ascii="宋体" w:hAnsi="宋体" w:cs="楷体_GB2312" w:hint="eastAsia"/>
          <w:bCs/>
          <w:szCs w:val="21"/>
        </w:rPr>
        <w:t>为</w:t>
      </w:r>
      <m:oMath>
        <m:r>
          <m:rPr>
            <m:sty m:val="p"/>
          </m:rPr>
          <w:rPr>
            <w:rFonts w:ascii="Cambria Math" w:hAnsi="Cambria Math" w:cs="楷体_GB2312" w:hint="eastAsia"/>
            <w:szCs w:val="21"/>
          </w:rPr>
          <m:t>L</m:t>
        </m:r>
      </m:oMath>
      <w:r w:rsidRPr="000C4DC1">
        <w:rPr>
          <w:rFonts w:ascii="宋体" w:hAnsi="宋体" w:cs="楷体_GB2312" w:hint="eastAsia"/>
          <w:bCs/>
          <w:szCs w:val="21"/>
        </w:rPr>
        <w:t>对应于</w:t>
      </w:r>
      <w:r w:rsidRPr="000C4DC1">
        <w:rPr>
          <w:rFonts w:ascii="宋体" w:hAnsi="宋体" w:cs="楷体_GB2312"/>
          <w:bCs/>
          <w:szCs w:val="21"/>
        </w:rPr>
        <w:t>向量</w:t>
      </w:r>
      <m:oMath>
        <m:r>
          <m:rPr>
            <m:sty m:val="p"/>
          </m:rPr>
          <w:rPr>
            <w:rFonts w:ascii="Cambria Math" w:hAnsi="Cambria Math" w:cs="楷体_GB2312" w:hint="eastAsia"/>
            <w:szCs w:val="21"/>
          </w:rPr>
          <m:t>W</m:t>
        </m:r>
      </m:oMath>
      <w:r w:rsidRPr="000C4DC1">
        <w:rPr>
          <w:rFonts w:ascii="宋体" w:hAnsi="宋体" w:cs="楷体_GB2312" w:hint="eastAsia"/>
          <w:bCs/>
          <w:szCs w:val="21"/>
        </w:rPr>
        <w:t>的Rayleigh熵。</w:t>
      </w:r>
      <m:oMath>
        <m:r>
          <m:rPr>
            <m:sty m:val="p"/>
          </m:rPr>
          <w:rPr>
            <w:rFonts w:ascii="Cambria Math" w:hAnsi="Cambria Math" w:cs="楷体_GB2312" w:hint="eastAsia"/>
            <w:szCs w:val="21"/>
          </w:rPr>
          <m:t>R</m:t>
        </m:r>
      </m:oMath>
      <w:r w:rsidRPr="000C4DC1">
        <w:rPr>
          <w:rFonts w:ascii="宋体" w:hAnsi="宋体" w:cs="楷体_GB2312" w:hint="eastAsia"/>
          <w:bCs/>
          <w:szCs w:val="21"/>
        </w:rPr>
        <w:t>的</w:t>
      </w:r>
      <w:r w:rsidRPr="000C4DC1">
        <w:rPr>
          <w:rFonts w:ascii="宋体" w:hAnsi="宋体" w:cs="楷体_GB2312"/>
          <w:bCs/>
          <w:szCs w:val="21"/>
        </w:rPr>
        <w:t>最大值就是</w:t>
      </w:r>
      <m:oMath>
        <m:r>
          <m:rPr>
            <m:sty m:val="p"/>
          </m:rPr>
          <w:rPr>
            <w:rFonts w:ascii="Cambria Math" w:hAnsi="Cambria Math" w:cs="楷体_GB2312" w:hint="eastAsia"/>
            <w:szCs w:val="21"/>
          </w:rPr>
          <m:t>L</m:t>
        </m:r>
      </m:oMath>
      <w:r w:rsidRPr="000C4DC1">
        <w:rPr>
          <w:rFonts w:ascii="宋体" w:hAnsi="宋体" w:cs="楷体_GB2312" w:hint="eastAsia"/>
          <w:bCs/>
          <w:szCs w:val="21"/>
        </w:rPr>
        <w:t>最大</w:t>
      </w:r>
      <w:r w:rsidRPr="000C4DC1">
        <w:rPr>
          <w:rFonts w:ascii="宋体" w:hAnsi="宋体" w:cs="楷体_GB2312"/>
          <w:bCs/>
          <w:szCs w:val="21"/>
        </w:rPr>
        <w:t>特征值，</w:t>
      </w:r>
      <m:oMath>
        <m:r>
          <m:rPr>
            <m:sty m:val="p"/>
          </m:rPr>
          <w:rPr>
            <w:rFonts w:ascii="Cambria Math" w:hAnsi="Cambria Math" w:cs="楷体_GB2312"/>
            <w:szCs w:val="21"/>
          </w:rPr>
          <m:t>R</m:t>
        </m:r>
      </m:oMath>
      <w:r w:rsidRPr="000C4DC1">
        <w:rPr>
          <w:rFonts w:ascii="宋体" w:hAnsi="宋体" w:cs="楷体_GB2312"/>
          <w:bCs/>
          <w:szCs w:val="21"/>
        </w:rPr>
        <w:t>的最小值就是</w:t>
      </w:r>
      <m:oMath>
        <m:r>
          <m:rPr>
            <m:sty m:val="p"/>
          </m:rPr>
          <w:rPr>
            <w:rFonts w:ascii="Cambria Math" w:hAnsi="Cambria Math" w:cs="楷体_GB2312" w:hint="eastAsia"/>
            <w:szCs w:val="21"/>
          </w:rPr>
          <m:t>L</m:t>
        </m:r>
      </m:oMath>
      <w:r w:rsidRPr="000C4DC1">
        <w:rPr>
          <w:rFonts w:ascii="宋体" w:hAnsi="宋体" w:cs="楷体_GB2312" w:hint="eastAsia"/>
          <w:bCs/>
          <w:szCs w:val="21"/>
        </w:rPr>
        <w:t>最小</w:t>
      </w:r>
      <w:r w:rsidRPr="000C4DC1">
        <w:rPr>
          <w:rFonts w:ascii="宋体" w:hAnsi="宋体" w:cs="楷体_GB2312"/>
          <w:bCs/>
          <w:szCs w:val="21"/>
        </w:rPr>
        <w:t>特征值，</w:t>
      </w:r>
      <m:oMath>
        <m:r>
          <m:rPr>
            <m:sty m:val="p"/>
          </m:rPr>
          <w:rPr>
            <w:rFonts w:ascii="Cambria Math" w:hAnsi="Cambria Math" w:cs="楷体_GB2312" w:hint="eastAsia"/>
            <w:szCs w:val="21"/>
          </w:rPr>
          <m:t>W</m:t>
        </m:r>
      </m:oMath>
      <w:r w:rsidRPr="000C4DC1">
        <w:rPr>
          <w:rFonts w:ascii="宋体" w:hAnsi="宋体" w:cs="楷体_GB2312" w:hint="eastAsia"/>
          <w:bCs/>
          <w:szCs w:val="21"/>
        </w:rPr>
        <w:t>的</w:t>
      </w:r>
      <w:r w:rsidRPr="000C4DC1">
        <w:rPr>
          <w:rFonts w:ascii="宋体" w:hAnsi="宋体" w:cs="楷体_GB2312"/>
          <w:bCs/>
          <w:szCs w:val="21"/>
        </w:rPr>
        <w:t>解就是</w:t>
      </w:r>
      <m:oMath>
        <m:r>
          <m:rPr>
            <m:sty m:val="p"/>
          </m:rPr>
          <w:rPr>
            <w:rFonts w:ascii="Cambria Math" w:hAnsi="Cambria Math" w:cs="楷体_GB2312" w:hint="eastAsia"/>
            <w:szCs w:val="21"/>
          </w:rPr>
          <m:t>L</m:t>
        </m:r>
      </m:oMath>
      <w:r w:rsidRPr="000C4DC1">
        <w:rPr>
          <w:rFonts w:ascii="宋体" w:hAnsi="宋体" w:cs="楷体_GB2312" w:hint="eastAsia"/>
          <w:bCs/>
          <w:szCs w:val="21"/>
        </w:rPr>
        <w:t>对应</w:t>
      </w:r>
      <w:r w:rsidRPr="000C4DC1">
        <w:rPr>
          <w:rFonts w:ascii="宋体" w:hAnsi="宋体" w:cs="楷体_GB2312"/>
          <w:bCs/>
          <w:szCs w:val="21"/>
        </w:rPr>
        <w:t>的特征向量</w:t>
      </w:r>
      <w:r w:rsidRPr="000C4DC1">
        <w:rPr>
          <w:rFonts w:ascii="宋体" w:hAnsi="宋体" w:cs="楷体_GB2312" w:hint="eastAsia"/>
          <w:bCs/>
          <w:szCs w:val="21"/>
        </w:rPr>
        <w:t>，最大</w:t>
      </w:r>
      <w:r w:rsidRPr="000C4DC1">
        <w:rPr>
          <w:rFonts w:ascii="宋体" w:hAnsi="宋体" w:cs="楷体_GB2312"/>
          <w:bCs/>
          <w:szCs w:val="21"/>
        </w:rPr>
        <w:t>化投影结果为：</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func>
            <m:funcPr>
              <m:ctrlPr>
                <w:rPr>
                  <w:rFonts w:ascii="Cambria Math" w:hAnsi="Cambria Math" w:cs="楷体_GB2312"/>
                  <w:bCs/>
                  <w:szCs w:val="21"/>
                </w:rPr>
              </m:ctrlPr>
            </m:funcPr>
            <m:fName>
              <m:r>
                <m:rPr>
                  <m:sty m:val="p"/>
                </m:rPr>
                <w:rPr>
                  <w:rFonts w:ascii="Cambria Math" w:hAnsi="Cambria Math" w:cs="楷体_GB2312"/>
                  <w:szCs w:val="21"/>
                </w:rPr>
                <m:t>max</m:t>
              </m:r>
            </m:fName>
            <m:e>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w:rPr>
                  <w:rFonts w:ascii="Cambria Math" w:hAnsi="Cambria Math" w:cs="楷体_GB2312"/>
                  <w:szCs w:val="21"/>
                </w:rPr>
                <m:t>x</m:t>
              </m:r>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T</m:t>
                  </m:r>
                </m:sup>
              </m:sSup>
              <m:r>
                <w:rPr>
                  <w:rFonts w:ascii="Cambria Math" w:hAnsi="Cambria Math" w:cs="楷体_GB2312"/>
                  <w:szCs w:val="21"/>
                </w:rPr>
                <m:t>W</m:t>
              </m:r>
              <m:r>
                <m:rPr>
                  <m:sty m:val="p"/>
                </m:rPr>
                <w:rPr>
                  <w:rFonts w:ascii="Cambria Math" w:hAnsi="Cambria Math" w:cs="楷体_GB2312"/>
                  <w:szCs w:val="21"/>
                </w:rPr>
                <m:t>=</m:t>
              </m:r>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w:rPr>
                  <w:rFonts w:ascii="Cambria Math" w:hAnsi="Cambria Math" w:cs="楷体_GB2312"/>
                  <w:szCs w:val="21"/>
                </w:rPr>
                <m:t>RW</m:t>
              </m:r>
            </m:e>
          </m:func>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m:oMathPara>
        <m:oMath>
          <m:r>
            <m:rPr>
              <m:sty m:val="p"/>
            </m:rPr>
            <w:rPr>
              <w:rFonts w:ascii="Cambria Math" w:hAnsi="Cambria Math" w:cs="楷体_GB2312"/>
              <w:szCs w:val="21"/>
            </w:rPr>
            <m:t>s.t.W</m:t>
          </m:r>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m:rPr>
              <m:sty m:val="p"/>
            </m:rPr>
            <w:rPr>
              <w:rFonts w:ascii="Cambria Math" w:hAnsi="Cambria Math" w:cs="楷体_GB2312"/>
              <w:szCs w:val="21"/>
            </w:rPr>
            <m:t>=1</m:t>
          </m:r>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如果</w:t>
      </w:r>
      <m:oMath>
        <m:r>
          <m:rPr>
            <m:sty m:val="p"/>
          </m:rPr>
          <w:rPr>
            <w:rFonts w:ascii="Cambria Math" w:hAnsi="Cambria Math" w:cs="楷体_GB2312"/>
            <w:szCs w:val="21"/>
          </w:rPr>
          <m:t>L</m:t>
        </m:r>
      </m:oMath>
      <w:r w:rsidRPr="000C4DC1">
        <w:rPr>
          <w:rFonts w:ascii="宋体" w:hAnsi="宋体" w:cs="楷体_GB2312" w:hint="eastAsia"/>
          <w:bCs/>
          <w:szCs w:val="21"/>
        </w:rPr>
        <w:t>的</w:t>
      </w:r>
      <w:r w:rsidRPr="000C4DC1">
        <w:rPr>
          <w:rFonts w:ascii="宋体" w:hAnsi="宋体" w:cs="楷体_GB2312"/>
          <w:bCs/>
          <w:szCs w:val="21"/>
        </w:rPr>
        <w:t>特征值依次记为</w:t>
      </w:r>
      <m:oMath>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2</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oMath>
      <w:r w:rsidRPr="000C4DC1">
        <w:rPr>
          <w:rFonts w:ascii="宋体" w:hAnsi="宋体" w:cs="楷体_GB2312" w:hint="eastAsia"/>
          <w:bCs/>
          <w:szCs w:val="21"/>
        </w:rPr>
        <w:t>，则</w:t>
      </w:r>
      <m:oMath>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eqArr>
                  <m:eqArrPr>
                    <m:ctrlPr>
                      <w:rPr>
                        <w:rFonts w:ascii="Cambria Math" w:hAnsi="Cambria Math" w:cs="楷体_GB2312"/>
                        <w:bCs/>
                        <w:szCs w:val="21"/>
                      </w:rPr>
                    </m:ctrlPr>
                  </m:eqArrPr>
                  <m:e>
                    <m:r>
                      <w:rPr>
                        <w:rFonts w:ascii="Cambria Math" w:hAnsi="Cambria Math" w:cs="楷体_GB2312"/>
                        <w:szCs w:val="21"/>
                      </w:rPr>
                      <m:t>W</m:t>
                    </m:r>
                    <m:r>
                      <m:rPr>
                        <m:sty m:val="p"/>
                      </m:rPr>
                      <w:rPr>
                        <w:rFonts w:ascii="Cambria Math" w:hAnsi="Cambria Math" w:cs="楷体_GB2312"/>
                        <w:szCs w:val="21"/>
                      </w:rPr>
                      <m:t>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e>
                  <m:e>
                    <m:r>
                      <w:rPr>
                        <w:rFonts w:ascii="Cambria Math" w:hAnsi="Cambria Math" w:cs="楷体_GB2312"/>
                        <w:szCs w:val="21"/>
                      </w:rPr>
                      <m:t>W</m:t>
                    </m:r>
                    <m:r>
                      <m:rPr>
                        <m:sty m:val="p"/>
                      </m:rPr>
                      <w:rPr>
                        <w:rFonts w:ascii="Cambria Math" w:hAnsi="Cambria Math" w:cs="楷体_GB2312"/>
                        <w:szCs w:val="21"/>
                      </w:rPr>
                      <m:t>≠0</m:t>
                    </m:r>
                  </m:e>
                </m:eqArr>
              </m:lim>
            </m:limLow>
          </m:fName>
          <m:e>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e>
        </m:func>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min</m:t>
                </m:r>
              </m:e>
              <m:lim>
                <m:eqArr>
                  <m:eqArrPr>
                    <m:ctrlPr>
                      <w:rPr>
                        <w:rFonts w:ascii="Cambria Math" w:hAnsi="Cambria Math" w:cs="楷体_GB2312"/>
                        <w:bCs/>
                        <w:szCs w:val="21"/>
                      </w:rPr>
                    </m:ctrlPr>
                  </m:eqArrPr>
                  <m:e>
                    <m:r>
                      <w:rPr>
                        <w:rFonts w:ascii="Cambria Math" w:hAnsi="Cambria Math" w:cs="楷体_GB2312"/>
                        <w:szCs w:val="21"/>
                      </w:rPr>
                      <m:t>W</m:t>
                    </m:r>
                    <m:r>
                      <m:rPr>
                        <m:sty m:val="p"/>
                      </m:rPr>
                      <w:rPr>
                        <w:rFonts w:ascii="Cambria Math" w:hAnsi="Cambria Math" w:cs="楷体_GB2312"/>
                        <w:szCs w:val="21"/>
                      </w:rPr>
                      <m:t>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e>
                  <m:e>
                    <m:r>
                      <w:rPr>
                        <w:rFonts w:ascii="Cambria Math" w:hAnsi="Cambria Math" w:cs="楷体_GB2312"/>
                        <w:szCs w:val="21"/>
                      </w:rPr>
                      <m:t>W</m:t>
                    </m:r>
                    <m:r>
                      <m:rPr>
                        <m:sty m:val="p"/>
                      </m:rPr>
                      <w:rPr>
                        <w:rFonts w:ascii="Cambria Math" w:hAnsi="Cambria Math" w:cs="楷体_GB2312"/>
                        <w:szCs w:val="21"/>
                      </w:rPr>
                      <m:t>≠0</m:t>
                    </m:r>
                  </m:e>
                </m:eqArr>
              </m:lim>
            </m:limLow>
          </m:fName>
          <m:e>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e>
        </m:func>
      </m:oMath>
      <w:r w:rsidRPr="000C4DC1">
        <w:rPr>
          <w:rFonts w:ascii="宋体" w:hAnsi="宋体" w:cs="楷体_GB2312" w:hint="eastAsia"/>
          <w:bCs/>
          <w:szCs w:val="21"/>
        </w:rPr>
        <w:t>，最佳投影</w:t>
      </w:r>
      <w:r w:rsidRPr="000C4DC1">
        <w:rPr>
          <w:rFonts w:ascii="宋体" w:hAnsi="宋体" w:cs="楷体_GB2312"/>
          <w:bCs/>
          <w:szCs w:val="21"/>
        </w:rPr>
        <w:t>直线是特征值</w:t>
      </w:r>
      <m:oMath>
        <m:r>
          <m:rPr>
            <m:sty m:val="p"/>
          </m:rPr>
          <w:rPr>
            <w:rFonts w:ascii="Cambria Math" w:hAnsi="Cambria Math" w:cs="楷体_GB2312"/>
            <w:szCs w:val="21"/>
          </w:rPr>
          <m:t>λ</m:t>
        </m:r>
      </m:oMath>
      <w:r w:rsidRPr="000C4DC1">
        <w:rPr>
          <w:rFonts w:ascii="宋体" w:hAnsi="宋体" w:cs="楷体_GB2312" w:hint="eastAsia"/>
          <w:bCs/>
          <w:szCs w:val="21"/>
        </w:rPr>
        <w:t>最大</w:t>
      </w:r>
      <w:r w:rsidRPr="000C4DC1">
        <w:rPr>
          <w:rFonts w:ascii="宋体" w:hAnsi="宋体" w:cs="楷体_GB2312"/>
          <w:bCs/>
          <w:szCs w:val="21"/>
        </w:rPr>
        <w:t>时对应的特征向量</w:t>
      </w:r>
      <w:r w:rsidRPr="000C4DC1">
        <w:rPr>
          <w:rFonts w:ascii="宋体" w:hAnsi="宋体" w:cs="楷体_GB2312" w:hint="eastAsia"/>
          <w:bCs/>
          <w:szCs w:val="21"/>
        </w:rPr>
        <w:t>。显然对任意</w:t>
      </w:r>
      <w:r w:rsidRPr="000C4DC1">
        <w:rPr>
          <w:rFonts w:ascii="宋体" w:hAnsi="宋体" w:cs="楷体_GB2312"/>
          <w:bCs/>
          <w:szCs w:val="21"/>
        </w:rPr>
        <w:t>非零向量</w:t>
      </w:r>
      <m:oMath>
        <m:r>
          <m:rPr>
            <m:sty m:val="p"/>
          </m:rPr>
          <w:rPr>
            <w:rFonts w:ascii="Cambria Math" w:hAnsi="Cambria Math" w:cs="楷体_GB2312"/>
            <w:szCs w:val="21"/>
          </w:rPr>
          <m:t>Wϵ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oMath>
      <w:r w:rsidRPr="000C4DC1">
        <w:rPr>
          <w:rFonts w:ascii="宋体" w:hAnsi="宋体" w:cs="楷体_GB2312" w:hint="eastAsia"/>
          <w:bCs/>
          <w:szCs w:val="21"/>
        </w:rPr>
        <w:t>，有</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r>
          <m:rPr>
            <m:sty m:val="p"/>
          </m:rPr>
          <w:rPr>
            <w:rFonts w:ascii="Cambria Math" w:hAnsi="Cambria Math" w:cs="楷体_GB2312"/>
            <w:szCs w:val="21"/>
          </w:rPr>
          <m:t>≤</m:t>
        </m:r>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oMath>
      <w:r w:rsidRPr="000C4DC1">
        <w:rPr>
          <w:rFonts w:ascii="宋体" w:hAnsi="宋体" w:cs="楷体_GB2312" w:hint="eastAsia"/>
          <w:bCs/>
          <w:szCs w:val="21"/>
        </w:rPr>
        <w:t>.于是，只需对协方差矩阵</w:t>
      </w:r>
      <w:r w:rsidRPr="000C4DC1">
        <w:rPr>
          <w:rFonts w:ascii="宋体" w:hAnsi="宋体" w:cs="楷体_GB2312"/>
          <w:bCs/>
          <w:szCs w:val="21"/>
        </w:rPr>
        <w:object w:dxaOrig="520" w:dyaOrig="300">
          <v:shape id="_x0000_i1059" type="#_x0000_t75" style="width:26.25pt;height:15pt" o:ole="">
            <v:imagedata r:id="rId80" o:title=""/>
          </v:shape>
          <o:OLEObject Type="Embed" ProgID="Equation.DSMT4" ShapeID="_x0000_i1059" DrawAspect="Content" ObjectID="_1565294202" r:id="rId81"/>
        </w:object>
      </w:r>
      <w:r w:rsidRPr="000C4DC1">
        <w:rPr>
          <w:rFonts w:ascii="宋体" w:hAnsi="宋体" w:cs="楷体_GB2312" w:hint="eastAsia"/>
          <w:bCs/>
          <w:szCs w:val="21"/>
        </w:rPr>
        <w:t>进行特征值分解，讲求得的特征值排序：</w:t>
      </w:r>
      <w:r w:rsidRPr="000C4DC1">
        <w:rPr>
          <w:rFonts w:ascii="宋体" w:hAnsi="宋体" w:cs="楷体_GB2312"/>
          <w:bCs/>
          <w:szCs w:val="21"/>
        </w:rPr>
        <w:object w:dxaOrig="1620" w:dyaOrig="360">
          <v:shape id="_x0000_i1060" type="#_x0000_t75" style="width:81pt;height:18pt" o:ole="">
            <v:imagedata r:id="rId82" o:title=""/>
          </v:shape>
          <o:OLEObject Type="Embed" ProgID="Equation.DSMT4" ShapeID="_x0000_i1060" DrawAspect="Content" ObjectID="_1565294203" r:id="rId83"/>
        </w:object>
      </w:r>
      <w:r w:rsidRPr="000C4DC1">
        <w:rPr>
          <w:rFonts w:ascii="宋体" w:hAnsi="宋体" w:cs="楷体_GB2312" w:hint="eastAsia"/>
          <w:bCs/>
          <w:szCs w:val="21"/>
        </w:rPr>
        <w:t>，再取前</w:t>
      </w:r>
      <m:oMath>
        <m:r>
          <m:rPr>
            <m:sty m:val="p"/>
          </m:rPr>
          <w:rPr>
            <w:rFonts w:ascii="Cambria Math" w:hAnsi="Cambria Math" w:cs="楷体_GB2312" w:hint="eastAsia"/>
            <w:szCs w:val="21"/>
          </w:rPr>
          <m:t>d</m:t>
        </m:r>
        <m:r>
          <m:rPr>
            <m:sty m:val="p"/>
          </m:rPr>
          <w:rPr>
            <w:rFonts w:ascii="Cambria Math" w:hAnsi="Cambria Math" w:cs="楷体_GB2312"/>
            <w:szCs w:val="21"/>
          </w:rPr>
          <m:t>’</m:t>
        </m:r>
      </m:oMath>
      <w:r w:rsidRPr="000C4DC1">
        <w:rPr>
          <w:rFonts w:ascii="宋体" w:hAnsi="宋体" w:cs="楷体_GB2312" w:hint="eastAsia"/>
          <w:bCs/>
          <w:szCs w:val="21"/>
        </w:rPr>
        <w:t>个特征值对应的特征向量构成</w:t>
      </w:r>
      <w:r w:rsidRPr="000C4DC1">
        <w:rPr>
          <w:rFonts w:ascii="宋体" w:hAnsi="宋体" w:cs="楷体_GB2312"/>
          <w:bCs/>
          <w:szCs w:val="21"/>
        </w:rPr>
        <w:object w:dxaOrig="2020" w:dyaOrig="360">
          <v:shape id="_x0000_i1061" type="#_x0000_t75" style="width:101.2pt;height:18pt" o:ole="">
            <v:imagedata r:id="rId84" o:title=""/>
          </v:shape>
          <o:OLEObject Type="Embed" ProgID="Equation.DSMT4" ShapeID="_x0000_i1061" DrawAspect="Content" ObjectID="_1565294204" r:id="rId85"/>
        </w:object>
      </w:r>
      <w:r w:rsidRPr="000C4DC1">
        <w:rPr>
          <w:rFonts w:ascii="宋体" w:hAnsi="宋体" w:cs="楷体_GB2312" w:hint="eastAsia"/>
          <w:bCs/>
          <w:szCs w:val="21"/>
        </w:rPr>
        <w:t>，对于最小的的</w:t>
      </w:r>
      <m:oMath>
        <m:r>
          <m:rPr>
            <m:sty m:val="p"/>
          </m:rPr>
          <w:rPr>
            <w:rFonts w:ascii="Cambria Math" w:hAnsi="Cambria Math" w:cs="楷体_GB2312" w:hint="eastAsia"/>
            <w:szCs w:val="21"/>
          </w:rPr>
          <m:t>d</m:t>
        </m:r>
        <m:r>
          <m:rPr>
            <m:sty m:val="p"/>
          </m:rPr>
          <w:rPr>
            <w:rFonts w:ascii="Cambria Math" w:hAnsi="Cambria Math" w:cs="楷体_GB2312"/>
            <w:szCs w:val="21"/>
          </w:rPr>
          <m:t>’-d</m:t>
        </m:r>
      </m:oMath>
      <w:r w:rsidRPr="000C4DC1">
        <w:rPr>
          <w:rFonts w:ascii="宋体" w:hAnsi="宋体" w:cs="楷体_GB2312"/>
          <w:bCs/>
          <w:szCs w:val="21"/>
        </w:rPr>
        <w:t>个特征值的特征向量被舍弃了</w:t>
      </w:r>
      <w:r w:rsidRPr="000C4DC1">
        <w:rPr>
          <w:rFonts w:ascii="宋体" w:hAnsi="宋体" w:cs="楷体_GB2312" w:hint="eastAsia"/>
          <w:bCs/>
          <w:szCs w:val="21"/>
        </w:rPr>
        <w:t>，</w:t>
      </w:r>
      <w:r w:rsidRPr="000C4DC1">
        <w:rPr>
          <w:rFonts w:ascii="宋体" w:hAnsi="宋体" w:cs="楷体_GB2312"/>
          <w:bCs/>
          <w:szCs w:val="21"/>
        </w:rPr>
        <w:t>这是降维导致的结果</w:t>
      </w:r>
      <w:r w:rsidRPr="000C4DC1">
        <w:rPr>
          <w:rFonts w:ascii="宋体" w:hAnsi="宋体" w:cs="楷体_GB2312" w:hint="eastAsia"/>
          <w:bCs/>
          <w:szCs w:val="21"/>
        </w:rPr>
        <w:t>。但舍弃这部分信息往往是必要的：一方面，舍弃这部分信息之后能使样本的采集密度增大，这正是降维的重要动机；另一方面，当数据受到噪声影响时，最小的特征值所对应的特征向量往往与噪声有关，将它们舍弃能在一定程度</w:t>
      </w:r>
      <w:r w:rsidRPr="000C4DC1">
        <w:rPr>
          <w:rFonts w:ascii="宋体" w:hAnsi="宋体" w:cs="楷体_GB2312" w:hint="eastAsia"/>
          <w:bCs/>
          <w:szCs w:val="21"/>
        </w:rPr>
        <w:lastRenderedPageBreak/>
        <w:t>上起到去噪的效果。</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8444FE" w:rsidRPr="0007258C">
        <w:rPr>
          <w:rFonts w:ascii="宋体" w:hAnsi="宋体" w:cs="楷体_GB2312"/>
          <w:b/>
          <w:bCs/>
          <w:szCs w:val="21"/>
        </w:rPr>
        <w:t>.</w:t>
      </w:r>
      <w:r w:rsidR="00D574DF" w:rsidRPr="0007258C">
        <w:rPr>
          <w:rFonts w:ascii="宋体" w:hAnsi="宋体" w:cs="楷体_GB2312" w:hint="eastAsia"/>
          <w:b/>
          <w:bCs/>
          <w:szCs w:val="21"/>
        </w:rPr>
        <w:t>动态PCA</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各传感器获得量测数据的时间顺序不同</w:t>
      </w:r>
      <w:r w:rsidRPr="000C4DC1">
        <w:rPr>
          <w:rFonts w:ascii="宋体" w:hAnsi="宋体" w:cs="楷体_GB2312"/>
          <w:bCs/>
          <w:szCs w:val="21"/>
        </w:rPr>
        <w:t>，</w:t>
      </w:r>
      <w:r w:rsidRPr="000C4DC1">
        <w:rPr>
          <w:rFonts w:ascii="宋体" w:hAnsi="宋体" w:cs="楷体_GB2312" w:hint="eastAsia"/>
          <w:bCs/>
          <w:szCs w:val="21"/>
        </w:rPr>
        <w:t>在经典主成分分析</w:t>
      </w:r>
      <w:r w:rsidRPr="000C4DC1">
        <w:rPr>
          <w:rFonts w:ascii="宋体" w:hAnsi="宋体" w:cs="楷体_GB2312"/>
          <w:bCs/>
          <w:szCs w:val="21"/>
        </w:rPr>
        <w:t>的</w:t>
      </w:r>
      <w:r w:rsidRPr="000C4DC1">
        <w:rPr>
          <w:rFonts w:ascii="宋体" w:hAnsi="宋体" w:cs="楷体_GB2312" w:hint="eastAsia"/>
          <w:bCs/>
          <w:szCs w:val="21"/>
        </w:rPr>
        <w:t>基础</w:t>
      </w:r>
      <w:r w:rsidRPr="000C4DC1">
        <w:rPr>
          <w:rFonts w:ascii="宋体" w:hAnsi="宋体" w:cs="楷体_GB2312"/>
          <w:bCs/>
          <w:szCs w:val="21"/>
        </w:rPr>
        <w:t>上加入时间序列</w:t>
      </w:r>
      <w:r w:rsidRPr="000C4DC1">
        <w:rPr>
          <w:rFonts w:ascii="宋体" w:hAnsi="宋体" w:cs="楷体_GB2312" w:hint="eastAsia"/>
          <w:bCs/>
          <w:szCs w:val="21"/>
        </w:rPr>
        <w:t>，用</w:t>
      </w:r>
      <w:r w:rsidRPr="000C4DC1">
        <w:rPr>
          <w:rFonts w:ascii="宋体" w:hAnsi="宋体" w:cs="楷体_GB2312"/>
          <w:bCs/>
          <w:szCs w:val="21"/>
        </w:rPr>
        <w:t>综合变量取代原有的全局变量，</w:t>
      </w:r>
      <w:r w:rsidRPr="000C4DC1">
        <w:rPr>
          <w:rFonts w:ascii="宋体" w:hAnsi="宋体" w:cs="楷体_GB2312" w:hint="eastAsia"/>
          <w:bCs/>
          <w:szCs w:val="21"/>
        </w:rPr>
        <w:t>同时</w:t>
      </w:r>
      <w:r w:rsidRPr="000C4DC1">
        <w:rPr>
          <w:rFonts w:ascii="宋体" w:hAnsi="宋体" w:cs="楷体_GB2312"/>
          <w:bCs/>
          <w:szCs w:val="21"/>
        </w:rPr>
        <w:t>描绘出系统的总体水平随时间的变化轨迹。</w:t>
      </w:r>
      <w:r w:rsidRPr="000C4DC1">
        <w:rPr>
          <w:rFonts w:ascii="宋体" w:hAnsi="宋体" w:cs="楷体_GB2312" w:hint="eastAsia"/>
          <w:bCs/>
          <w:szCs w:val="21"/>
        </w:rPr>
        <w:t>引入</w:t>
      </w:r>
      <w:r w:rsidRPr="000C4DC1">
        <w:rPr>
          <w:rFonts w:ascii="宋体" w:hAnsi="宋体" w:cs="楷体_GB2312"/>
          <w:bCs/>
          <w:szCs w:val="21"/>
        </w:rPr>
        <w:t>时间序列分析方法以后，综合变量的表达式为</w: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m:oMathPara>
        <m:oMath>
          <m:r>
            <m:rPr>
              <m:sty m:val="p"/>
            </m:rPr>
            <w:rPr>
              <w:rFonts w:ascii="Cambria Math" w:hAnsi="Cambria Math" w:cs="楷体_GB2312"/>
              <w:szCs w:val="21"/>
            </w:rPr>
            <m:t>ZF=</m:t>
          </m:r>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k</m:t>
              </m:r>
            </m:sup>
            <m:e>
              <m:sSub>
                <m:sSubPr>
                  <m:ctrlPr>
                    <w:rPr>
                      <w:rFonts w:ascii="Cambria Math" w:hAnsi="Cambria Math" w:cs="楷体_GB2312"/>
                      <w:bCs/>
                      <w:szCs w:val="21"/>
                    </w:rPr>
                  </m:ctrlPr>
                </m:sSubPr>
                <m:e>
                  <m:r>
                    <w:rPr>
                      <w:rFonts w:ascii="Cambria Math" w:hAnsi="Cambria Math" w:cs="楷体_GB2312"/>
                      <w:szCs w:val="21"/>
                    </w:rPr>
                    <m:t>r</m:t>
                  </m:r>
                </m:e>
                <m:sub>
                  <m:r>
                    <w:rPr>
                      <w:rFonts w:ascii="Cambria Math" w:hAnsi="Cambria Math" w:cs="楷体_GB2312"/>
                      <w:szCs w:val="21"/>
                    </w:rPr>
                    <m:t>i</m:t>
                  </m:r>
                </m:sub>
              </m:sSub>
              <m:sSub>
                <m:sSubPr>
                  <m:ctrlPr>
                    <w:rPr>
                      <w:rFonts w:ascii="Cambria Math" w:hAnsi="Cambria Math" w:cs="楷体_GB2312"/>
                      <w:bCs/>
                      <w:szCs w:val="21"/>
                    </w:rPr>
                  </m:ctrlPr>
                </m:sSubPr>
                <m:e>
                  <m:r>
                    <w:rPr>
                      <w:rFonts w:ascii="Cambria Math" w:hAnsi="Cambria Math" w:cs="楷体_GB2312"/>
                      <w:szCs w:val="21"/>
                    </w:rPr>
                    <m:t>F</m:t>
                  </m:r>
                </m:e>
                <m:sub>
                  <m:r>
                    <w:rPr>
                      <w:rFonts w:ascii="Cambria Math" w:hAnsi="Cambria Math" w:cs="楷体_GB2312"/>
                      <w:szCs w:val="21"/>
                    </w:rPr>
                    <m:t>i</m:t>
                  </m:r>
                </m:sub>
              </m:sSub>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w:t>
      </w:r>
      <m:oMath>
        <m:sSub>
          <m:sSubPr>
            <m:ctrlPr>
              <w:rPr>
                <w:rFonts w:ascii="Cambria Math" w:hAnsi="Cambria Math" w:cs="楷体_GB2312"/>
                <w:bCs/>
                <w:szCs w:val="21"/>
              </w:rPr>
            </m:ctrlPr>
          </m:sSubPr>
          <m:e>
            <m:r>
              <m:rPr>
                <m:sty m:val="p"/>
              </m:rPr>
              <w:rPr>
                <w:rFonts w:ascii="Cambria Math" w:hAnsi="Cambria Math" w:cs="楷体_GB2312"/>
                <w:szCs w:val="21"/>
              </w:rPr>
              <m:t>r</m:t>
            </m:r>
          </m:e>
          <m:sub>
            <m:r>
              <w:rPr>
                <w:rFonts w:ascii="Cambria Math" w:hAnsi="Cambria Math" w:cs="楷体_GB2312"/>
                <w:szCs w:val="21"/>
              </w:rPr>
              <m:t>i</m:t>
            </m:r>
          </m:sub>
        </m:sSub>
        <m:r>
          <m:rPr>
            <m:sty m:val="p"/>
          </m:rPr>
          <w:rPr>
            <w:rFonts w:ascii="Cambria Math" w:hAnsi="Cambria Math" w:cs="楷体_GB2312"/>
            <w:szCs w:val="21"/>
          </w:rPr>
          <m:t>=</m:t>
        </m:r>
        <m:f>
          <m:fPr>
            <m:ctrlPr>
              <w:rPr>
                <w:rFonts w:ascii="Cambria Math" w:hAnsi="Cambria Math" w:cs="楷体_GB2312"/>
                <w:bCs/>
                <w:szCs w:val="21"/>
              </w:rPr>
            </m:ctrlPr>
          </m:fPr>
          <m:num>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i</m:t>
                </m:r>
              </m:sub>
            </m:sSub>
          </m:num>
          <m:den>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k</m:t>
                </m:r>
              </m:sup>
              <m:e>
                <m:r>
                  <w:rPr>
                    <w:rFonts w:ascii="Cambria Math" w:hAnsi="Cambria Math" w:cs="楷体_GB2312"/>
                    <w:szCs w:val="21"/>
                  </w:rPr>
                  <m:t>λ</m:t>
                </m:r>
              </m:e>
            </m:nary>
          </m:den>
        </m:f>
      </m:oMath>
      <w:r w:rsidRPr="000C4DC1">
        <w:rPr>
          <w:rFonts w:ascii="宋体" w:hAnsi="宋体" w:cs="楷体_GB2312" w:hint="eastAsia"/>
          <w:bCs/>
          <w:szCs w:val="21"/>
        </w:rPr>
        <w:t>，不同</w:t>
      </w:r>
      <w:r w:rsidRPr="000C4DC1">
        <w:rPr>
          <w:rFonts w:ascii="宋体" w:hAnsi="宋体" w:cs="楷体_GB2312"/>
          <w:bCs/>
          <w:szCs w:val="21"/>
        </w:rPr>
        <w:t>样本</w:t>
      </w:r>
      <m:oMath>
        <m:sSub>
          <m:sSubPr>
            <m:ctrlPr>
              <w:rPr>
                <w:rFonts w:ascii="Cambria Math" w:hAnsi="Cambria Math" w:cs="楷体_GB2312"/>
                <w:bCs/>
                <w:szCs w:val="21"/>
              </w:rPr>
            </m:ctrlPr>
          </m:sSubPr>
          <m:e>
            <m:r>
              <w:rPr>
                <w:rFonts w:ascii="Cambria Math" w:hAnsi="Cambria Math" w:cs="楷体_GB2312"/>
                <w:szCs w:val="21"/>
              </w:rPr>
              <m:t>X</m:t>
            </m:r>
          </m:e>
          <m:sub>
            <m:r>
              <w:rPr>
                <w:rFonts w:ascii="Cambria Math" w:hAnsi="Cambria Math" w:cs="楷体_GB2312"/>
                <w:szCs w:val="21"/>
              </w:rPr>
              <m:t>i</m:t>
            </m:r>
          </m:sub>
        </m:sSub>
      </m:oMath>
      <w:r w:rsidRPr="000C4DC1">
        <w:rPr>
          <w:rFonts w:ascii="宋体" w:hAnsi="宋体" w:cs="楷体_GB2312" w:hint="eastAsia"/>
          <w:bCs/>
          <w:szCs w:val="21"/>
        </w:rPr>
        <w:t>最佳</w:t>
      </w:r>
      <w:r w:rsidRPr="000C4DC1">
        <w:rPr>
          <w:rFonts w:ascii="宋体" w:hAnsi="宋体" w:cs="楷体_GB2312"/>
          <w:bCs/>
          <w:szCs w:val="21"/>
        </w:rPr>
        <w:t>投影对应的</w:t>
      </w:r>
      <w:r w:rsidRPr="000C4DC1">
        <w:rPr>
          <w:rFonts w:ascii="宋体" w:hAnsi="宋体" w:cs="楷体_GB2312" w:hint="eastAsia"/>
          <w:bCs/>
          <w:szCs w:val="21"/>
        </w:rPr>
        <w:t>特征值记为</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i</m:t>
            </m:r>
          </m:sub>
        </m:sSub>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F</m:t>
            </m:r>
          </m:e>
          <m:sub>
            <m:r>
              <w:rPr>
                <w:rFonts w:ascii="Cambria Math" w:hAnsi="Cambria Math" w:cs="楷体_GB2312"/>
                <w:szCs w:val="21"/>
              </w:rPr>
              <m:t>i</m:t>
            </m:r>
          </m:sub>
        </m:sSub>
      </m:oMath>
      <w:r w:rsidRPr="000C4DC1">
        <w:rPr>
          <w:rFonts w:ascii="宋体" w:hAnsi="宋体" w:cs="楷体_GB2312" w:hint="eastAsia"/>
          <w:bCs/>
          <w:szCs w:val="21"/>
        </w:rPr>
        <w:t>表示</w:t>
      </w:r>
      <w:r w:rsidRPr="000C4DC1">
        <w:rPr>
          <w:rFonts w:ascii="宋体" w:hAnsi="宋体" w:cs="楷体_GB2312"/>
          <w:bCs/>
          <w:szCs w:val="21"/>
        </w:rPr>
        <w:t>第</w:t>
      </w:r>
      <m:oMath>
        <m:r>
          <m:rPr>
            <m:sty m:val="p"/>
          </m:rPr>
          <w:rPr>
            <w:rFonts w:ascii="Cambria Math" w:hAnsi="Cambria Math" w:cs="楷体_GB2312" w:hint="eastAsia"/>
            <w:szCs w:val="21"/>
          </w:rPr>
          <m:t>i</m:t>
        </m:r>
      </m:oMath>
      <w:r w:rsidRPr="000C4DC1">
        <w:rPr>
          <w:rFonts w:ascii="宋体" w:hAnsi="宋体" w:cs="楷体_GB2312" w:hint="eastAsia"/>
          <w:bCs/>
          <w:szCs w:val="21"/>
        </w:rPr>
        <w:t>个</w:t>
      </w:r>
      <w:r w:rsidRPr="000C4DC1">
        <w:rPr>
          <w:rFonts w:ascii="宋体" w:hAnsi="宋体" w:cs="楷体_GB2312"/>
          <w:bCs/>
          <w:szCs w:val="21"/>
        </w:rPr>
        <w:t>可用主成</w:t>
      </w:r>
      <w:r w:rsidRPr="000C4DC1">
        <w:rPr>
          <w:rFonts w:ascii="宋体" w:hAnsi="宋体" w:cs="楷体_GB2312" w:hint="eastAsia"/>
          <w:bCs/>
          <w:szCs w:val="21"/>
        </w:rPr>
        <w:t>分</w:t>
      </w:r>
      <w:r w:rsidRPr="000C4DC1">
        <w:rPr>
          <w:rFonts w:ascii="宋体" w:hAnsi="宋体" w:cs="楷体_GB2312"/>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一般采用</w:t>
      </w:r>
      <w:r w:rsidRPr="000C4DC1">
        <w:rPr>
          <w:rFonts w:ascii="宋体" w:hAnsi="宋体" w:cs="楷体_GB2312" w:hint="eastAsia"/>
          <w:bCs/>
          <w:szCs w:val="21"/>
        </w:rPr>
        <w:t>spss等</w:t>
      </w:r>
      <w:r w:rsidRPr="000C4DC1">
        <w:rPr>
          <w:rFonts w:ascii="宋体" w:hAnsi="宋体" w:cs="楷体_GB2312"/>
          <w:bCs/>
          <w:szCs w:val="21"/>
        </w:rPr>
        <w:t>类似软件来辅助计算</w:t>
      </w:r>
      <w:r w:rsidRPr="000C4DC1">
        <w:rPr>
          <w:rFonts w:ascii="宋体" w:hAnsi="宋体" w:cs="楷体_GB2312" w:hint="eastAsia"/>
          <w:bCs/>
          <w:szCs w:val="21"/>
        </w:rPr>
        <w:t>。随着</w:t>
      </w:r>
      <w:r w:rsidRPr="000C4DC1">
        <w:rPr>
          <w:rFonts w:ascii="宋体" w:hAnsi="宋体" w:cs="楷体_GB2312"/>
          <w:bCs/>
          <w:szCs w:val="21"/>
        </w:rPr>
        <w:t>样本</w:t>
      </w:r>
      <w:r w:rsidRPr="000C4DC1">
        <w:rPr>
          <w:rFonts w:ascii="宋体" w:hAnsi="宋体" w:cs="楷体_GB2312" w:hint="eastAsia"/>
          <w:bCs/>
          <w:szCs w:val="21"/>
        </w:rPr>
        <w:t>X的</w:t>
      </w:r>
      <w:r w:rsidRPr="000C4DC1">
        <w:rPr>
          <w:rFonts w:ascii="宋体" w:hAnsi="宋体" w:cs="楷体_GB2312"/>
          <w:bCs/>
          <w:szCs w:val="21"/>
        </w:rPr>
        <w:t>变化</w:t>
      </w:r>
      <w:r w:rsidRPr="000C4DC1">
        <w:rPr>
          <w:rFonts w:ascii="宋体" w:hAnsi="宋体" w:cs="楷体_GB2312" w:hint="eastAsia"/>
          <w:bCs/>
          <w:szCs w:val="21"/>
        </w:rPr>
        <w:t>，</w:t>
      </w:r>
      <w:r w:rsidRPr="000C4DC1">
        <w:rPr>
          <w:rFonts w:ascii="宋体" w:hAnsi="宋体" w:cs="楷体_GB2312"/>
          <w:bCs/>
          <w:szCs w:val="21"/>
        </w:rPr>
        <w:t>参数</w:t>
      </w:r>
      <m:oMath>
        <m:r>
          <m:rPr>
            <m:sty m:val="p"/>
          </m:rPr>
          <w:rPr>
            <w:rFonts w:ascii="Cambria Math" w:hAnsi="Cambria Math" w:cs="楷体_GB2312"/>
            <w:szCs w:val="21"/>
          </w:rPr>
          <m:t>λ</m:t>
        </m:r>
      </m:oMath>
      <w:r w:rsidRPr="000C4DC1">
        <w:rPr>
          <w:rFonts w:ascii="宋体" w:hAnsi="宋体" w:cs="楷体_GB2312" w:hint="eastAsia"/>
          <w:bCs/>
          <w:szCs w:val="21"/>
        </w:rPr>
        <w:t>不断</w:t>
      </w:r>
      <w:r w:rsidRPr="000C4DC1">
        <w:rPr>
          <w:rFonts w:ascii="宋体" w:hAnsi="宋体" w:cs="楷体_GB2312"/>
          <w:bCs/>
          <w:szCs w:val="21"/>
        </w:rPr>
        <w:t>变化</w:t>
      </w:r>
      <w:r w:rsidRPr="000C4DC1">
        <w:rPr>
          <w:rFonts w:ascii="宋体" w:hAnsi="宋体" w:cs="楷体_GB2312" w:hint="eastAsia"/>
          <w:bCs/>
          <w:szCs w:val="21"/>
        </w:rPr>
        <w:t>，通过</w:t>
      </w:r>
      <w:r w:rsidRPr="000C4DC1">
        <w:rPr>
          <w:rFonts w:ascii="宋体" w:hAnsi="宋体" w:cs="楷体_GB2312"/>
          <w:bCs/>
          <w:szCs w:val="21"/>
        </w:rPr>
        <w:t>不断的学习</w:t>
      </w:r>
      <w:r w:rsidRPr="000C4DC1">
        <w:rPr>
          <w:rFonts w:ascii="宋体" w:hAnsi="宋体" w:cs="楷体_GB2312" w:hint="eastAsia"/>
          <w:bCs/>
          <w:szCs w:val="21"/>
        </w:rPr>
        <w:t>X，</w:t>
      </w:r>
      <w:r w:rsidRPr="000C4DC1">
        <w:rPr>
          <w:rFonts w:ascii="宋体" w:hAnsi="宋体" w:cs="楷体_GB2312"/>
          <w:bCs/>
          <w:szCs w:val="21"/>
        </w:rPr>
        <w:t>参数</w:t>
      </w:r>
      <m:oMath>
        <m:sSub>
          <m:sSubPr>
            <m:ctrlPr>
              <w:rPr>
                <w:rFonts w:ascii="Cambria Math" w:hAnsi="Cambria Math" w:cs="楷体_GB2312"/>
                <w:bCs/>
                <w:szCs w:val="21"/>
              </w:rPr>
            </m:ctrlPr>
          </m:sSubPr>
          <m:e>
            <m:r>
              <m:rPr>
                <m:sty m:val="p"/>
              </m:rPr>
              <w:rPr>
                <w:rFonts w:ascii="Cambria Math" w:hAnsi="Cambria Math" w:cs="楷体_GB2312"/>
                <w:szCs w:val="21"/>
              </w:rPr>
              <m:t>r</m:t>
            </m:r>
          </m:e>
          <m:sub>
            <m:r>
              <w:rPr>
                <w:rFonts w:ascii="Cambria Math" w:hAnsi="Cambria Math" w:cs="楷体_GB2312"/>
                <w:szCs w:val="21"/>
              </w:rPr>
              <m:t>i</m:t>
            </m:r>
          </m:sub>
        </m:sSub>
      </m:oMath>
      <w:r w:rsidRPr="000C4DC1">
        <w:rPr>
          <w:rFonts w:ascii="宋体" w:hAnsi="宋体" w:cs="楷体_GB2312" w:hint="eastAsia"/>
          <w:bCs/>
          <w:szCs w:val="21"/>
        </w:rPr>
        <w:t>不断</w:t>
      </w:r>
      <w:r w:rsidRPr="000C4DC1">
        <w:rPr>
          <w:rFonts w:ascii="宋体" w:hAnsi="宋体" w:cs="楷体_GB2312"/>
          <w:bCs/>
          <w:szCs w:val="21"/>
        </w:rPr>
        <w:t>变化，最终趋于稳定。</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3</w:t>
      </w:r>
      <w:r w:rsidRPr="0007258C">
        <w:rPr>
          <w:rFonts w:ascii="黑体" w:eastAsia="黑体" w:hAnsi="黑体" w:cs="楷体_GB2312" w:hint="eastAsia"/>
          <w:bCs/>
          <w:szCs w:val="21"/>
        </w:rPr>
        <w:t>）</w:t>
      </w:r>
      <w:r w:rsidR="00D574DF" w:rsidRPr="0007258C">
        <w:rPr>
          <w:rFonts w:ascii="黑体" w:eastAsia="黑体" w:hAnsi="黑体" w:cs="楷体_GB2312" w:hint="eastAsia"/>
          <w:bCs/>
          <w:szCs w:val="21"/>
        </w:rPr>
        <w:t>目标特征提取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由于目标不同，环境不同，提取目标特征同一类型目标上具有唯一性和稳定性，尽可能地不依赖于提取目标特征时的条件和环境。特征提取方法应该能够提取出可区分的、可靠的、独立的、少冗余的目标特征量。对于特征的提取，要保证类内聚类性和类间可分性，同时避免冗余性，获取有效的目标特征。以不同光学、非光学传感器获取的图像目标特征提取为例，可使用具有不变性的灰度共生矩阵、</w:t>
      </w:r>
      <w:r w:rsidRPr="000C4DC1">
        <w:rPr>
          <w:rFonts w:ascii="宋体" w:hAnsi="宋体" w:cs="楷体_GB2312"/>
          <w:bCs/>
          <w:szCs w:val="21"/>
        </w:rPr>
        <w:t>Hu</w:t>
      </w:r>
      <w:r w:rsidRPr="000C4DC1">
        <w:rPr>
          <w:rFonts w:ascii="宋体" w:hAnsi="宋体" w:cs="楷体_GB2312" w:hint="eastAsia"/>
          <w:bCs/>
          <w:szCs w:val="21"/>
        </w:rPr>
        <w:t>不变矩、小波矩等矩特征的提取方法。</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a.</w:t>
      </w:r>
      <w:r w:rsidR="00D574DF" w:rsidRPr="0007258C">
        <w:rPr>
          <w:rFonts w:ascii="宋体" w:hAnsi="宋体" w:cs="楷体_GB2312" w:hint="eastAsia"/>
          <w:b/>
          <w:bCs/>
          <w:szCs w:val="21"/>
        </w:rPr>
        <w:t>灰度共生矩阵特征提取方法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共生矩阵是用两个位置的像素的联合概率密度来定义，它不仅反映亮度的分布特性，也反映具有同样亮度或接近亮度的象素之间的位置分布特性，是有关图像亮度变化的二阶统计特征，是定义一组纹理特征的基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灰度共生矩阵描述的是在某方向上间隔一定距离的一对像素点对灰度出现的统计规律，即从图像灰度值为</w:t>
      </w:r>
      <w:r w:rsidRPr="000C4DC1">
        <w:rPr>
          <w:rFonts w:ascii="宋体" w:hAnsi="宋体" w:cs="楷体_GB2312"/>
          <w:bCs/>
          <w:szCs w:val="21"/>
        </w:rPr>
        <w:t>i</w:t>
      </w:r>
      <w:r w:rsidRPr="000C4DC1">
        <w:rPr>
          <w:rFonts w:ascii="宋体" w:hAnsi="宋体" w:cs="楷体_GB2312" w:hint="eastAsia"/>
          <w:bCs/>
          <w:szCs w:val="21"/>
        </w:rPr>
        <w:t>的像元</w:t>
      </w:r>
      <w:r w:rsidRPr="000C4DC1">
        <w:rPr>
          <w:rFonts w:ascii="宋体" w:hAnsi="宋体" w:cs="楷体_GB2312"/>
          <w:bCs/>
          <w:szCs w:val="21"/>
        </w:rPr>
        <w:t>(x,</w:t>
      </w:r>
      <w:r w:rsidRPr="000C4DC1">
        <w:rPr>
          <w:rFonts w:ascii="宋体" w:hAnsi="宋体" w:cs="楷体_GB2312" w:hint="eastAsia"/>
          <w:bCs/>
          <w:szCs w:val="21"/>
        </w:rPr>
        <w:t>y</w:t>
      </w:r>
      <w:r w:rsidRPr="000C4DC1">
        <w:rPr>
          <w:rFonts w:ascii="宋体" w:hAnsi="宋体" w:cs="楷体_GB2312"/>
          <w:bCs/>
          <w:szCs w:val="21"/>
        </w:rPr>
        <w:t>)</w:t>
      </w:r>
      <w:r w:rsidRPr="000C4DC1">
        <w:rPr>
          <w:rFonts w:ascii="宋体" w:hAnsi="宋体" w:cs="楷体_GB2312" w:hint="eastAsia"/>
          <w:bCs/>
          <w:szCs w:val="21"/>
        </w:rPr>
        <w:t>出发，统计与其距离为d、方向为θ、灰度值为</w:t>
      </w:r>
      <w:r w:rsidRPr="000C4DC1">
        <w:rPr>
          <w:rFonts w:ascii="宋体" w:hAnsi="宋体" w:cs="楷体_GB2312"/>
          <w:bCs/>
          <w:szCs w:val="21"/>
        </w:rPr>
        <w:t>j</w:t>
      </w:r>
      <w:r w:rsidRPr="000C4DC1">
        <w:rPr>
          <w:rFonts w:ascii="宋体" w:hAnsi="宋体" w:cs="楷体_GB2312" w:hint="eastAsia"/>
          <w:bCs/>
          <w:szCs w:val="21"/>
        </w:rPr>
        <w:t>的像元(</w:t>
      </w:r>
      <w:r w:rsidRPr="000C4DC1">
        <w:rPr>
          <w:rFonts w:ascii="宋体" w:hAnsi="宋体" w:cs="楷体_GB2312"/>
          <w:bCs/>
          <w:szCs w:val="21"/>
        </w:rPr>
        <w:t>x+a,y+b</w:t>
      </w:r>
      <w:r w:rsidRPr="000C4DC1">
        <w:rPr>
          <w:rFonts w:ascii="宋体" w:hAnsi="宋体" w:cs="楷体_GB2312" w:hint="eastAsia"/>
          <w:bCs/>
          <w:szCs w:val="21"/>
        </w:rPr>
        <w:t>)同时出现的概率p(</w:t>
      </w:r>
      <w:r w:rsidRPr="000C4DC1">
        <w:rPr>
          <w:rFonts w:ascii="宋体" w:hAnsi="宋体" w:cs="楷体_GB2312"/>
          <w:bCs/>
          <w:szCs w:val="21"/>
        </w:rPr>
        <w:t>i,j,d,</w:t>
      </w:r>
      <w:r w:rsidRPr="000C4DC1">
        <w:rPr>
          <w:rFonts w:ascii="宋体" w:hAnsi="宋体" w:cs="楷体_GB2312" w:hint="eastAsia"/>
          <w:bCs/>
          <w:szCs w:val="21"/>
        </w:rPr>
        <w:t>θ)，其数学表达为：</w:t>
      </w:r>
      <m:oMath>
        <m:r>
          <m:rPr>
            <m:sty m:val="p"/>
          </m:rPr>
          <w:rPr>
            <w:rFonts w:ascii="Cambria Math" w:hAnsi="Cambria Math" w:cs="楷体_GB2312"/>
            <w:szCs w:val="21"/>
          </w:rPr>
          <m:t>p</m:t>
        </m:r>
        <m:d>
          <m:dPr>
            <m:ctrlPr>
              <w:rPr>
                <w:rFonts w:ascii="Cambria Math" w:hAnsi="Cambria Math" w:cs="楷体_GB2312"/>
                <w:bCs/>
                <w:szCs w:val="21"/>
              </w:rPr>
            </m:ctrlPr>
          </m:dPr>
          <m:e>
            <m:r>
              <m:rPr>
                <m:sty m:val="p"/>
              </m:rPr>
              <w:rPr>
                <w:rFonts w:ascii="Cambria Math" w:hAnsi="Cambria Math" w:cs="楷体_GB2312"/>
                <w:szCs w:val="21"/>
              </w:rPr>
              <m:t>i,j,d,</m:t>
            </m:r>
            <m:r>
              <m:rPr>
                <m:sty m:val="p"/>
              </m:rPr>
              <w:rPr>
                <w:rFonts w:ascii="Cambria Math" w:hAnsi="Cambria Math" w:cs="楷体_GB2312" w:hint="eastAsia"/>
                <w:szCs w:val="21"/>
              </w:rPr>
              <m:t>θ</m:t>
            </m:r>
          </m:e>
        </m:d>
        <m:r>
          <m:rPr>
            <m:sty m:val="p"/>
          </m:rPr>
          <w:rPr>
            <w:rFonts w:ascii="Cambria Math" w:hAnsi="Cambria Math" w:cs="楷体_GB2312"/>
            <w:szCs w:val="21"/>
          </w:rPr>
          <m:t>={[</m:t>
        </m:r>
        <m:d>
          <m:dPr>
            <m:ctrlPr>
              <w:rPr>
                <w:rFonts w:ascii="Cambria Math" w:hAnsi="Cambria Math" w:cs="楷体_GB2312"/>
                <w:bCs/>
                <w:szCs w:val="21"/>
              </w:rPr>
            </m:ctrlPr>
          </m:dPr>
          <m:e>
            <m:r>
              <m:rPr>
                <m:sty m:val="p"/>
              </m:rPr>
              <w:rPr>
                <w:rFonts w:ascii="Cambria Math" w:hAnsi="Cambria Math" w:cs="楷体_GB2312"/>
                <w:szCs w:val="21"/>
              </w:rPr>
              <m:t>x,y</m:t>
            </m:r>
          </m:e>
        </m:d>
        <m:r>
          <m:rPr>
            <m:sty m:val="p"/>
          </m:rPr>
          <w:rPr>
            <w:rFonts w:ascii="Cambria Math" w:hAnsi="Cambria Math" w:cs="楷体_GB2312"/>
            <w:szCs w:val="21"/>
          </w:rPr>
          <m:t>,(x+a,y+b)]|f</m:t>
        </m:r>
        <m:d>
          <m:dPr>
            <m:ctrlPr>
              <w:rPr>
                <w:rFonts w:ascii="Cambria Math" w:hAnsi="Cambria Math" w:cs="楷体_GB2312"/>
                <w:bCs/>
                <w:szCs w:val="21"/>
              </w:rPr>
            </m:ctrlPr>
          </m:dPr>
          <m:e>
            <m:r>
              <m:rPr>
                <m:sty m:val="p"/>
              </m:rPr>
              <w:rPr>
                <w:rFonts w:ascii="Cambria Math" w:hAnsi="Cambria Math" w:cs="楷体_GB2312"/>
                <w:szCs w:val="21"/>
              </w:rPr>
              <m:t>x,y</m:t>
            </m:r>
          </m:e>
        </m:d>
        <m:r>
          <m:rPr>
            <m:sty m:val="p"/>
          </m:rPr>
          <w:rPr>
            <w:rFonts w:ascii="Cambria Math" w:hAnsi="Cambria Math" w:cs="楷体_GB2312"/>
            <w:szCs w:val="21"/>
          </w:rPr>
          <m:t>=i,f</m:t>
        </m:r>
        <m:d>
          <m:dPr>
            <m:ctrlPr>
              <w:rPr>
                <w:rFonts w:ascii="Cambria Math" w:hAnsi="Cambria Math" w:cs="楷体_GB2312"/>
                <w:bCs/>
                <w:szCs w:val="21"/>
              </w:rPr>
            </m:ctrlPr>
          </m:dPr>
          <m:e>
            <m:r>
              <m:rPr>
                <m:sty m:val="p"/>
              </m:rPr>
              <w:rPr>
                <w:rFonts w:ascii="Cambria Math" w:hAnsi="Cambria Math" w:cs="楷体_GB2312"/>
                <w:szCs w:val="21"/>
              </w:rPr>
              <m:t>x+a,y+b</m:t>
            </m:r>
          </m:e>
        </m:d>
        <m:r>
          <m:rPr>
            <m:sty m:val="p"/>
          </m:rPr>
          <w:rPr>
            <w:rFonts w:ascii="Cambria Math" w:hAnsi="Cambria Math" w:cs="楷体_GB2312"/>
            <w:szCs w:val="21"/>
          </w:rPr>
          <m:t>=j}</m:t>
        </m:r>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式中θ为灰度共生矩阵的生成方向，通常取</w:t>
      </w:r>
      <w:r w:rsidRPr="000C4DC1">
        <w:rPr>
          <w:rFonts w:ascii="宋体" w:hAnsi="宋体" w:cs="楷体_GB2312"/>
          <w:bCs/>
          <w:szCs w:val="21"/>
        </w:rPr>
        <w:t>0</w:t>
      </w:r>
      <w:r w:rsidRPr="000C4DC1">
        <w:rPr>
          <w:rFonts w:ascii="宋体" w:hAnsi="宋体" w:cs="楷体_GB2312" w:hint="eastAsia"/>
          <w:bCs/>
          <w:szCs w:val="21"/>
        </w:rPr>
        <w:t>°、</w:t>
      </w:r>
      <w:r w:rsidRPr="000C4DC1">
        <w:rPr>
          <w:rFonts w:ascii="宋体" w:hAnsi="宋体" w:cs="楷体_GB2312"/>
          <w:bCs/>
          <w:szCs w:val="21"/>
        </w:rPr>
        <w:t>45</w:t>
      </w:r>
      <w:r w:rsidRPr="000C4DC1">
        <w:rPr>
          <w:rFonts w:ascii="宋体" w:hAnsi="宋体" w:cs="楷体_GB2312" w:hint="eastAsia"/>
          <w:bCs/>
          <w:szCs w:val="21"/>
        </w:rPr>
        <w:t>°、</w:t>
      </w:r>
      <w:r w:rsidRPr="000C4DC1">
        <w:rPr>
          <w:rFonts w:ascii="宋体" w:hAnsi="宋体" w:cs="楷体_GB2312"/>
          <w:bCs/>
          <w:szCs w:val="21"/>
        </w:rPr>
        <w:t>90</w:t>
      </w:r>
      <w:r w:rsidRPr="000C4DC1">
        <w:rPr>
          <w:rFonts w:ascii="宋体" w:hAnsi="宋体" w:cs="楷体_GB2312" w:hint="eastAsia"/>
          <w:bCs/>
          <w:szCs w:val="21"/>
        </w:rPr>
        <w:t>°、</w:t>
      </w:r>
      <w:r w:rsidRPr="000C4DC1">
        <w:rPr>
          <w:rFonts w:ascii="宋体" w:hAnsi="宋体" w:cs="楷体_GB2312"/>
          <w:bCs/>
          <w:szCs w:val="21"/>
        </w:rPr>
        <w:t>135</w:t>
      </w:r>
      <w:r w:rsidRPr="000C4DC1">
        <w:rPr>
          <w:rFonts w:ascii="宋体" w:hAnsi="宋体" w:cs="楷体_GB2312" w:hint="eastAsia"/>
          <w:bCs/>
          <w:szCs w:val="21"/>
        </w:rPr>
        <w:t>°四个方向，它能反映出图像灰度关于方向、相邻间隔、变化幅度的综合信息，是描述纹理的常用方法。能量、惯量、熵和相关性是灰度共生矩阵的四个关键特征。其中能量是灰度共生矩阵元素值平方和，反映图像灰度分布均匀程度和纹理粗细度；惯性矩是灰度共生矩阵的二次统计量；行或列方向上的灰度共生矩阵元素的相似程度的度量就是相关性，图像的局部灰度相关性通过相关值的大小反映，同时相关值也可以反映矩阵元素值相差值的大小；熵是图像的信息量的一个度量，纹理信息的度量是一个随机性的，熵较大时，共生矩阵中元素分散分布，共生矩阵中的矩阵元素具有最大的随机性并且空间共生矩阵中所有值几乎相等，可以表示出图像纹理的不规则程度或复杂程度。</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b/>
          <w:bCs/>
          <w:szCs w:val="21"/>
        </w:rPr>
        <w:t>Hu</w:t>
      </w:r>
      <w:r w:rsidR="00D574DF" w:rsidRPr="0007258C">
        <w:rPr>
          <w:rFonts w:ascii="宋体" w:hAnsi="宋体" w:cs="楷体_GB2312" w:hint="eastAsia"/>
          <w:b/>
          <w:bCs/>
          <w:szCs w:val="21"/>
        </w:rPr>
        <w:t>不变矩特征提取方法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在直角坐标系中，图像f</w:t>
      </w:r>
      <w:r w:rsidRPr="000C4DC1">
        <w:rPr>
          <w:rFonts w:ascii="宋体" w:hAnsi="宋体" w:cs="楷体_GB2312"/>
          <w:bCs/>
          <w:szCs w:val="21"/>
        </w:rPr>
        <w:t>(x,y)</w:t>
      </w:r>
      <w:r w:rsidRPr="000C4DC1">
        <w:rPr>
          <w:rFonts w:ascii="宋体" w:hAnsi="宋体" w:cs="楷体_GB2312" w:hint="eastAsia"/>
          <w:bCs/>
          <w:szCs w:val="21"/>
        </w:rPr>
        <w:t>的(</w:t>
      </w:r>
      <w:r w:rsidRPr="000C4DC1">
        <w:rPr>
          <w:rFonts w:ascii="宋体" w:hAnsi="宋体" w:cs="楷体_GB2312"/>
          <w:bCs/>
          <w:szCs w:val="21"/>
        </w:rPr>
        <w:t>p+q</w:t>
      </w:r>
      <w:r w:rsidRPr="000C4DC1">
        <w:rPr>
          <w:rFonts w:ascii="宋体" w:hAnsi="宋体" w:cs="楷体_GB2312" w:hint="eastAsia"/>
          <w:bCs/>
          <w:szCs w:val="21"/>
        </w:rPr>
        <w:t>)阶几何矩定位为：</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pq</m:t>
              </m:r>
            </m:sub>
          </m:sSub>
          <m:r>
            <m:rPr>
              <m:sty m:val="p"/>
            </m:rPr>
            <w:rPr>
              <w:rFonts w:ascii="Cambria Math" w:hAnsi="Cambria Math" w:cs="楷体_GB2312"/>
              <w:szCs w:val="21"/>
            </w:rPr>
            <m:t>=</m:t>
          </m:r>
          <m:nary>
            <m:naryPr>
              <m:chr m:val="∬"/>
              <m:limLoc m:val="subSup"/>
              <m:ctrlPr>
                <w:rPr>
                  <w:rFonts w:ascii="Cambria Math" w:hAnsi="Cambria Math" w:cs="楷体_GB2312"/>
                  <w:bCs/>
                  <w:szCs w:val="21"/>
                </w:rPr>
              </m:ctrlPr>
            </m:naryPr>
            <m:sub>
              <m:r>
                <m:rPr>
                  <m:sty m:val="p"/>
                </m:rPr>
                <w:rPr>
                  <w:rFonts w:ascii="Cambria Math" w:hAnsi="Cambria Math" w:cs="楷体_GB2312"/>
                  <w:szCs w:val="21"/>
                </w:rPr>
                <m:t>-∞</m:t>
              </m:r>
            </m:sub>
            <m:sup>
              <m:r>
                <m:rPr>
                  <m:sty m:val="p"/>
                </m:rPr>
                <w:rPr>
                  <w:rFonts w:ascii="Cambria Math" w:hAnsi="Cambria Math" w:cs="楷体_GB2312"/>
                  <w:szCs w:val="21"/>
                </w:rPr>
                <m:t>∞</m:t>
              </m:r>
            </m:sup>
            <m:e>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r>
                <w:rPr>
                  <w:rFonts w:ascii="Cambria Math" w:hAnsi="Cambria Math" w:cs="楷体_GB2312"/>
                  <w:szCs w:val="21"/>
                </w:rPr>
                <m:t>f</m:t>
              </m:r>
              <m:d>
                <m:dPr>
                  <m:ctrlPr>
                    <w:rPr>
                      <w:rFonts w:ascii="Cambria Math" w:hAnsi="Cambria Math" w:cs="楷体_GB2312"/>
                      <w:bCs/>
                      <w:szCs w:val="21"/>
                    </w:rPr>
                  </m:ctrlPr>
                </m:dPr>
                <m:e>
                  <m:r>
                    <w:rPr>
                      <w:rFonts w:ascii="Cambria Math" w:hAnsi="Cambria Math" w:cs="楷体_GB2312"/>
                      <w:szCs w:val="21"/>
                    </w:rPr>
                    <m:t>x</m:t>
                  </m:r>
                  <m:r>
                    <m:rPr>
                      <m:sty m:val="p"/>
                    </m:rPr>
                    <w:rPr>
                      <w:rFonts w:ascii="Cambria Math" w:hAnsi="Cambria Math" w:cs="楷体_GB2312"/>
                      <w:szCs w:val="21"/>
                    </w:rPr>
                    <m:t>,</m:t>
                  </m:r>
                  <m:r>
                    <w:rPr>
                      <w:rFonts w:ascii="Cambria Math" w:hAnsi="Cambria Math" w:cs="楷体_GB2312"/>
                      <w:szCs w:val="21"/>
                    </w:rPr>
                    <m:t>y</m:t>
                  </m:r>
                </m:e>
              </m:d>
              <m:r>
                <w:rPr>
                  <w:rFonts w:ascii="Cambria Math" w:hAnsi="Cambria Math" w:cs="楷体_GB2312"/>
                  <w:szCs w:val="21"/>
                </w:rPr>
                <m:t>dxdyp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=0,1,2…</m:t>
              </m:r>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这种矩以单项式乘积</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为基函数，即上式将函数f</w:t>
      </w:r>
      <w:r w:rsidRPr="000C4DC1">
        <w:rPr>
          <w:rFonts w:ascii="宋体" w:hAnsi="宋体" w:cs="楷体_GB2312"/>
          <w:bCs/>
          <w:szCs w:val="21"/>
        </w:rPr>
        <w:t>(x,y)</w:t>
      </w:r>
      <w:r w:rsidRPr="000C4DC1">
        <w:rPr>
          <w:rFonts w:ascii="宋体" w:hAnsi="宋体" w:cs="楷体_GB2312" w:hint="eastAsia"/>
          <w:bCs/>
          <w:szCs w:val="21"/>
        </w:rPr>
        <w:t>投影到</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上，并且整个基本集{</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}是完备但不正交的。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事实上，几何矩</w:t>
      </w:r>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pq</m:t>
            </m:r>
          </m:sub>
        </m:sSub>
      </m:oMath>
      <w:r w:rsidRPr="000C4DC1">
        <w:rPr>
          <w:rFonts w:ascii="宋体" w:hAnsi="宋体" w:cs="楷体_GB2312" w:hint="eastAsia"/>
          <w:bCs/>
          <w:szCs w:val="21"/>
        </w:rPr>
        <w:t>不具有任何不变性；图像的中心矩</w:t>
      </w:r>
      <m:oMath>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pq</m:t>
            </m:r>
          </m:sub>
        </m:sSub>
      </m:oMath>
      <w:r w:rsidRPr="000C4DC1">
        <w:rPr>
          <w:rFonts w:ascii="宋体" w:hAnsi="宋体" w:cs="楷体_GB2312" w:hint="eastAsia"/>
          <w:bCs/>
          <w:szCs w:val="21"/>
        </w:rPr>
        <w:t>仅具有平移不变性；</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此时引入一种归一化中心矩</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r>
          <m:rPr>
            <m:sty m:val="p"/>
          </m:rPr>
          <w:rPr>
            <w:rFonts w:ascii="Cambria Math" w:hAnsi="Cambria Math" w:cs="楷体_GB2312" w:hint="eastAsia"/>
            <w:szCs w:val="21"/>
          </w:rPr>
          <m:t>=</m:t>
        </m:r>
        <m:f>
          <m:fPr>
            <m:ctrlPr>
              <w:rPr>
                <w:rFonts w:ascii="Cambria Math" w:hAnsi="Cambria Math" w:cs="楷体_GB2312"/>
                <w:bCs/>
                <w:szCs w:val="21"/>
              </w:rPr>
            </m:ctrlPr>
          </m:fPr>
          <m:num>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pq</m:t>
                </m:r>
              </m:sub>
            </m:sSub>
          </m:num>
          <m:den>
            <m:sSup>
              <m:sSupPr>
                <m:ctrlPr>
                  <w:rPr>
                    <w:rFonts w:ascii="Cambria Math" w:hAnsi="Cambria Math" w:cs="楷体_GB2312"/>
                    <w:bCs/>
                    <w:szCs w:val="21"/>
                  </w:rPr>
                </m:ctrlPr>
              </m:sSupPr>
              <m:e>
                <m:r>
                  <m:rPr>
                    <m:sty m:val="p"/>
                  </m:rPr>
                  <w:rPr>
                    <w:rFonts w:ascii="Cambria Math" w:hAnsi="Cambria Math" w:cs="楷体_GB2312" w:hint="eastAsia"/>
                    <w:szCs w:val="21"/>
                  </w:rPr>
                  <m:t>（</m:t>
                </m:r>
                <m:sSub>
                  <m:sSubPr>
                    <m:ctrlPr>
                      <w:rPr>
                        <w:rFonts w:ascii="Cambria Math" w:hAnsi="Cambria Math" w:cs="楷体_GB2312"/>
                        <w:bCs/>
                        <w:szCs w:val="21"/>
                      </w:rPr>
                    </m:ctrlPr>
                  </m:sSubPr>
                  <m:e>
                    <m:r>
                      <w:rPr>
                        <w:rFonts w:ascii="Cambria Math" w:hAnsi="Cambria Math" w:cs="楷体_GB2312"/>
                        <w:szCs w:val="21"/>
                      </w:rPr>
                      <m:t>μ</m:t>
                    </m:r>
                  </m:e>
                  <m:sub>
                    <m:r>
                      <m:rPr>
                        <m:sty m:val="p"/>
                      </m:rPr>
                      <w:rPr>
                        <w:rFonts w:ascii="Cambria Math" w:hAnsi="Cambria Math" w:cs="楷体_GB2312" w:hint="eastAsia"/>
                        <w:szCs w:val="21"/>
                      </w:rPr>
                      <m:t>20</m:t>
                    </m:r>
                  </m:sub>
                </m:sSub>
                <m:r>
                  <m:rPr>
                    <m:sty m:val="p"/>
                  </m:rPr>
                  <w:rPr>
                    <w:rFonts w:ascii="Cambria Math" w:hAnsi="Cambria Math" w:cs="楷体_GB2312" w:hint="eastAsia"/>
                    <w:szCs w:val="21"/>
                  </w:rPr>
                  <m:t>+</m:t>
                </m:r>
                <m:sSub>
                  <m:sSubPr>
                    <m:ctrlPr>
                      <w:rPr>
                        <w:rFonts w:ascii="Cambria Math" w:hAnsi="Cambria Math" w:cs="楷体_GB2312"/>
                        <w:bCs/>
                        <w:szCs w:val="21"/>
                      </w:rPr>
                    </m:ctrlPr>
                  </m:sSubPr>
                  <m:e>
                    <m:r>
                      <w:rPr>
                        <w:rFonts w:ascii="Cambria Math" w:hAnsi="Cambria Math" w:cs="楷体_GB2312"/>
                        <w:szCs w:val="21"/>
                      </w:rPr>
                      <m:t>μ</m:t>
                    </m:r>
                  </m:e>
                  <m:sub>
                    <m:r>
                      <m:rPr>
                        <m:sty m:val="p"/>
                      </m:rPr>
                      <w:rPr>
                        <w:rFonts w:ascii="Cambria Math" w:hAnsi="Cambria Math" w:cs="楷体_GB2312" w:hint="eastAsia"/>
                        <w:szCs w:val="21"/>
                      </w:rPr>
                      <m:t>02</m:t>
                    </m:r>
                  </m:sub>
                </m:sSub>
                <m:r>
                  <m:rPr>
                    <m:sty m:val="p"/>
                  </m:rPr>
                  <w:rPr>
                    <w:rFonts w:ascii="Cambria Math" w:hAnsi="Cambria Math" w:cs="楷体_GB2312" w:hint="eastAsia"/>
                    <w:szCs w:val="21"/>
                  </w:rPr>
                  <m:t>）</m:t>
                </m:r>
              </m:e>
              <m:sup>
                <m:r>
                  <w:rPr>
                    <w:rFonts w:ascii="Cambria Math" w:hAnsi="Cambria Math" w:cs="楷体_GB2312" w:hint="eastAsia"/>
                    <w:szCs w:val="21"/>
                  </w:rPr>
                  <m:t>y</m:t>
                </m:r>
              </m:sup>
            </m:sSup>
          </m:den>
        </m:f>
        <m:r>
          <m:rPr>
            <m:sty m:val="p"/>
          </m:rPr>
          <w:rPr>
            <w:rFonts w:ascii="Cambria Math" w:hAnsi="Cambria Math" w:cs="楷体_GB2312" w:hint="eastAsia"/>
            <w:szCs w:val="21"/>
          </w:rPr>
          <m:t>，其中</m:t>
        </m:r>
        <m:r>
          <m:rPr>
            <m:sty m:val="p"/>
          </m:rPr>
          <w:rPr>
            <w:rFonts w:ascii="Cambria Math" w:hAnsi="Cambria Math" w:cs="楷体_GB2312" w:hint="eastAsia"/>
            <w:szCs w:val="21"/>
          </w:rPr>
          <m:t>y=</m:t>
        </m:r>
        <m:f>
          <m:fPr>
            <m:ctrlPr>
              <w:rPr>
                <w:rFonts w:ascii="Cambria Math" w:hAnsi="Cambria Math" w:cs="楷体_GB2312"/>
                <w:bCs/>
                <w:szCs w:val="21"/>
              </w:rPr>
            </m:ctrlPr>
          </m:fPr>
          <m:num>
            <m:r>
              <w:rPr>
                <w:rFonts w:ascii="Cambria Math" w:hAnsi="Cambria Math" w:cs="楷体_GB2312" w:hint="eastAsia"/>
                <w:szCs w:val="21"/>
              </w:rPr>
              <m:t>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+2</m:t>
            </m:r>
          </m:num>
          <m:den>
            <m:r>
              <m:rPr>
                <m:sty m:val="p"/>
              </m:rPr>
              <w:rPr>
                <w:rFonts w:ascii="Cambria Math" w:hAnsi="Cambria Math" w:cs="楷体_GB2312"/>
                <w:szCs w:val="21"/>
              </w:rPr>
              <m:t>4</m:t>
            </m:r>
          </m:den>
        </m:f>
        <m:r>
          <m:rPr>
            <m:sty m:val="p"/>
          </m:rPr>
          <w:rPr>
            <w:rFonts w:ascii="Cambria Math" w:hAnsi="Cambria Math" w:cs="楷体_GB2312" w:hint="eastAsia"/>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=2,3…</m:t>
        </m:r>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归一化中心矩</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oMath>
      <w:r w:rsidRPr="000C4DC1">
        <w:rPr>
          <w:rFonts w:ascii="宋体" w:hAnsi="宋体" w:cs="楷体_GB2312" w:hint="eastAsia"/>
          <w:bCs/>
          <w:szCs w:val="21"/>
        </w:rPr>
        <w:t>既具有平移不变性，又有比例不变性，但不具备旋转不变性。于是，</w:t>
      </w:r>
      <w:r w:rsidRPr="000C4DC1">
        <w:rPr>
          <w:rFonts w:ascii="宋体" w:hAnsi="宋体" w:cs="楷体_GB2312"/>
          <w:bCs/>
          <w:szCs w:val="21"/>
        </w:rPr>
        <w:t>M.K.Hu</w:t>
      </w:r>
      <w:r w:rsidRPr="000C4DC1">
        <w:rPr>
          <w:rFonts w:ascii="宋体" w:hAnsi="宋体" w:cs="楷体_GB2312" w:hint="eastAsia"/>
          <w:bCs/>
          <w:szCs w:val="21"/>
        </w:rPr>
        <w:t>在</w:t>
      </w:r>
      <w:r w:rsidRPr="000C4DC1">
        <w:rPr>
          <w:rFonts w:ascii="宋体" w:hAnsi="宋体" w:cs="楷体_GB2312"/>
          <w:bCs/>
          <w:szCs w:val="21"/>
        </w:rPr>
        <w:t>1962</w:t>
      </w:r>
      <w:r w:rsidRPr="000C4DC1">
        <w:rPr>
          <w:rFonts w:ascii="宋体" w:hAnsi="宋体" w:cs="楷体_GB2312" w:hint="eastAsia"/>
          <w:bCs/>
          <w:szCs w:val="21"/>
        </w:rPr>
        <w:t>年提出了</w:t>
      </w:r>
      <w:r w:rsidRPr="000C4DC1">
        <w:rPr>
          <w:rFonts w:ascii="宋体" w:hAnsi="宋体" w:cs="楷体_GB2312"/>
          <w:bCs/>
          <w:szCs w:val="21"/>
        </w:rPr>
        <w:t>Hu</w:t>
      </w:r>
      <w:r w:rsidRPr="000C4DC1">
        <w:rPr>
          <w:rFonts w:ascii="宋体" w:hAnsi="宋体" w:cs="楷体_GB2312" w:hint="eastAsia"/>
          <w:bCs/>
          <w:szCs w:val="21"/>
        </w:rPr>
        <w:t>不变矩，他给出了连续函数矩的定义和关于矩的基本性质，证明了有关矩的平移不变性、比例不变性以及旋转不变性等性质，并列出了由低阶（二阶和三阶）归一化中心矩的非线性组合构成的七个量值，同时证明了它们同时具有平移、比例和旋转不变性。离散状态下不变矩具有平移不变性及旋转不变性，但是对比例变换不具有不变性。为了便于比较，利用取对数的方法进行数据压缩。</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5F0A0A89" wp14:editId="1F4306C2">
            <wp:extent cx="5274310" cy="7715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771525"/>
                    </a:xfrm>
                    <a:prstGeom prst="rect">
                      <a:avLst/>
                    </a:prstGeom>
                  </pic:spPr>
                </pic:pic>
              </a:graphicData>
            </a:graphic>
          </wp:inline>
        </w:drawing>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c.</w:t>
      </w:r>
      <w:r w:rsidR="00D574DF" w:rsidRPr="0007258C">
        <w:rPr>
          <w:rFonts w:ascii="宋体" w:hAnsi="宋体" w:cs="楷体_GB2312" w:hint="eastAsia"/>
          <w:b/>
          <w:bCs/>
          <w:szCs w:val="21"/>
        </w:rPr>
        <w:t>小波矩特征提取方法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小波变换是九十年代后期发展起来的数学变换方法，在图像、信号处理方面得到了广泛的应用。小波变换具有良好的局部信息分析能力，缺点是不具有不变性。小波的多尺度分析性能和不变矩相结合就成为具有局部分析能力和不变性的小波矩。小波矩用来处理传感器获取目标的图像和信号信息，不仅能够得到目标的图像、信号信息的目标全局特征，而且也能得到图像、信号信息的目标局部特征，并且具有不变性，因此在特征级融合的目标识别中很有应用价值。目前，小波不变矩的计算方法有基于小波逼近系数法、基于小波变换模极大值方法构造法和极坐标下构造法。</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4）</w:t>
      </w:r>
      <w:r w:rsidR="00D574DF" w:rsidRPr="0007258C">
        <w:rPr>
          <w:rFonts w:ascii="黑体" w:eastAsia="黑体" w:hAnsi="黑体" w:cs="楷体_GB2312" w:hint="eastAsia"/>
          <w:bCs/>
          <w:szCs w:val="21"/>
        </w:rPr>
        <w:t>多源异类信息融合方法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多源</w:t>
      </w:r>
      <w:r w:rsidRPr="000C4DC1">
        <w:rPr>
          <w:rFonts w:ascii="宋体" w:hAnsi="宋体" w:cs="楷体_GB2312"/>
          <w:bCs/>
          <w:szCs w:val="21"/>
        </w:rPr>
        <w:t>异</w:t>
      </w:r>
      <w:r w:rsidRPr="000C4DC1">
        <w:rPr>
          <w:rFonts w:ascii="宋体" w:hAnsi="宋体" w:cs="楷体_GB2312" w:hint="eastAsia"/>
          <w:bCs/>
          <w:szCs w:val="21"/>
        </w:rPr>
        <w:t>类</w:t>
      </w:r>
      <w:r w:rsidRPr="000C4DC1">
        <w:rPr>
          <w:rFonts w:ascii="宋体" w:hAnsi="宋体" w:cs="楷体_GB2312"/>
          <w:bCs/>
          <w:szCs w:val="21"/>
        </w:rPr>
        <w:t>信息融合的重点是多源异类信息</w:t>
      </w:r>
      <w:r w:rsidRPr="000C4DC1">
        <w:rPr>
          <w:rFonts w:ascii="宋体" w:hAnsi="宋体" w:cs="楷体_GB2312" w:hint="eastAsia"/>
          <w:bCs/>
          <w:szCs w:val="21"/>
        </w:rPr>
        <w:t>特征</w:t>
      </w:r>
      <w:r w:rsidRPr="000C4DC1">
        <w:rPr>
          <w:rFonts w:ascii="宋体" w:hAnsi="宋体" w:cs="楷体_GB2312"/>
          <w:bCs/>
          <w:szCs w:val="21"/>
        </w:rPr>
        <w:t>空间的描述</w:t>
      </w:r>
      <w:r w:rsidRPr="000C4DC1">
        <w:rPr>
          <w:rFonts w:ascii="宋体" w:hAnsi="宋体" w:cs="楷体_GB2312" w:hint="eastAsia"/>
          <w:bCs/>
          <w:szCs w:val="21"/>
        </w:rPr>
        <w:t>、</w:t>
      </w:r>
      <w:r w:rsidRPr="000C4DC1">
        <w:rPr>
          <w:rFonts w:ascii="宋体" w:hAnsi="宋体" w:cs="楷体_GB2312"/>
          <w:bCs/>
          <w:szCs w:val="21"/>
        </w:rPr>
        <w:t>特征提取与异类特征的同化，从而达到非结构化信息互补集成的目的。重点</w:t>
      </w:r>
      <w:r w:rsidRPr="000C4DC1">
        <w:rPr>
          <w:rFonts w:ascii="宋体" w:hAnsi="宋体" w:cs="楷体_GB2312" w:hint="eastAsia"/>
          <w:bCs/>
          <w:szCs w:val="21"/>
        </w:rPr>
        <w:t>研究</w:t>
      </w:r>
      <w:r w:rsidRPr="000C4DC1">
        <w:rPr>
          <w:rFonts w:ascii="宋体" w:hAnsi="宋体" w:cs="楷体_GB2312"/>
          <w:bCs/>
          <w:szCs w:val="21"/>
        </w:rPr>
        <w:t>的关键科学问题包括：</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a</w:t>
      </w:r>
      <w:r>
        <w:rPr>
          <w:rFonts w:ascii="宋体" w:hAnsi="宋体" w:cs="楷体_GB2312"/>
          <w:bCs/>
          <w:szCs w:val="21"/>
        </w:rPr>
        <w:t>.</w:t>
      </w:r>
      <w:r w:rsidR="00D574DF" w:rsidRPr="000C4DC1">
        <w:rPr>
          <w:rFonts w:ascii="宋体" w:hAnsi="宋体" w:cs="楷体_GB2312" w:hint="eastAsia"/>
          <w:bCs/>
          <w:szCs w:val="21"/>
        </w:rPr>
        <w:t>基于</w:t>
      </w:r>
      <w:r w:rsidR="00D574DF" w:rsidRPr="000C4DC1">
        <w:rPr>
          <w:rFonts w:ascii="宋体" w:hAnsi="宋体" w:cs="楷体_GB2312"/>
          <w:bCs/>
          <w:szCs w:val="21"/>
        </w:rPr>
        <w:t>随机集理论的多源异类信息的统一描述方法研究</w:t>
      </w:r>
      <w:r w:rsidR="00D574DF" w:rsidRPr="000C4DC1">
        <w:rPr>
          <w:rFonts w:ascii="宋体" w:hAnsi="宋体" w:cs="楷体_GB2312" w:hint="eastAsia"/>
          <w:bCs/>
          <w:szCs w:val="21"/>
        </w:rPr>
        <w:t>。</w:t>
      </w:r>
      <w:r w:rsidR="00D574DF" w:rsidRPr="000C4DC1">
        <w:rPr>
          <w:rFonts w:ascii="宋体" w:hAnsi="宋体" w:cs="楷体_GB2312"/>
          <w:bCs/>
          <w:szCs w:val="21"/>
        </w:rPr>
        <w:t>因为</w:t>
      </w:r>
      <w:r w:rsidR="00D574DF" w:rsidRPr="000C4DC1">
        <w:rPr>
          <w:rFonts w:ascii="宋体" w:hAnsi="宋体" w:cs="楷体_GB2312" w:hint="eastAsia"/>
          <w:bCs/>
          <w:szCs w:val="21"/>
        </w:rPr>
        <w:t>异类</w:t>
      </w:r>
      <w:r w:rsidR="00D574DF" w:rsidRPr="000C4DC1">
        <w:rPr>
          <w:rFonts w:ascii="宋体" w:hAnsi="宋体" w:cs="楷体_GB2312"/>
          <w:bCs/>
          <w:szCs w:val="21"/>
        </w:rPr>
        <w:t>信息的异质</w:t>
      </w:r>
      <w:r w:rsidR="00D574DF" w:rsidRPr="000C4DC1">
        <w:rPr>
          <w:rFonts w:ascii="宋体" w:hAnsi="宋体" w:cs="楷体_GB2312" w:hint="eastAsia"/>
          <w:bCs/>
          <w:szCs w:val="21"/>
        </w:rPr>
        <w:t>特性</w:t>
      </w:r>
      <w:r w:rsidR="00D574DF" w:rsidRPr="000C4DC1">
        <w:rPr>
          <w:rFonts w:ascii="宋体" w:hAnsi="宋体" w:cs="楷体_GB2312"/>
          <w:bCs/>
          <w:szCs w:val="21"/>
        </w:rPr>
        <w:t>，常用的数学工具很难对其进行统一描述，按不确定性集合</w:t>
      </w:r>
      <w:r w:rsidR="00D574DF" w:rsidRPr="000C4DC1">
        <w:rPr>
          <w:rFonts w:ascii="宋体" w:hAnsi="宋体" w:cs="楷体_GB2312" w:hint="eastAsia"/>
          <w:bCs/>
          <w:szCs w:val="21"/>
        </w:rPr>
        <w:t>之间</w:t>
      </w:r>
      <w:r w:rsidR="00D574DF" w:rsidRPr="000C4DC1">
        <w:rPr>
          <w:rFonts w:ascii="宋体" w:hAnsi="宋体" w:cs="楷体_GB2312"/>
          <w:bCs/>
          <w:szCs w:val="21"/>
        </w:rPr>
        <w:t>的相互关系来描述是一种可行的途径</w:t>
      </w:r>
      <w:r w:rsidR="00D574DF" w:rsidRPr="000C4DC1">
        <w:rPr>
          <w:rFonts w:ascii="宋体" w:hAnsi="宋体" w:cs="楷体_GB2312" w:hint="eastAsia"/>
          <w:bCs/>
          <w:szCs w:val="21"/>
        </w:rPr>
        <w:t>。</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b.</w:t>
      </w:r>
      <w:r w:rsidR="00D574DF" w:rsidRPr="000C4DC1">
        <w:rPr>
          <w:rFonts w:ascii="宋体" w:hAnsi="宋体" w:cs="楷体_GB2312" w:hint="eastAsia"/>
          <w:bCs/>
          <w:szCs w:val="21"/>
        </w:rPr>
        <w:t>基于</w:t>
      </w:r>
      <w:r w:rsidR="00D574DF" w:rsidRPr="000C4DC1">
        <w:rPr>
          <w:rFonts w:ascii="宋体" w:hAnsi="宋体" w:cs="楷体_GB2312"/>
          <w:bCs/>
          <w:szCs w:val="21"/>
        </w:rPr>
        <w:t>容差关系广义粗集理论的多源异类信息特征选择及特征空间同化算法研究。在</w:t>
      </w:r>
      <w:r w:rsidR="00D574DF" w:rsidRPr="000C4DC1">
        <w:rPr>
          <w:rFonts w:ascii="宋体" w:hAnsi="宋体" w:cs="楷体_GB2312" w:hint="eastAsia"/>
          <w:bCs/>
          <w:szCs w:val="21"/>
        </w:rPr>
        <w:t>解决</w:t>
      </w:r>
      <w:r w:rsidR="00D574DF" w:rsidRPr="000C4DC1">
        <w:rPr>
          <w:rFonts w:ascii="宋体" w:hAnsi="宋体" w:cs="楷体_GB2312"/>
          <w:bCs/>
          <w:szCs w:val="21"/>
        </w:rPr>
        <w:t>统一描述的基础上要解决的关键问题是多源信息的相容性问题，即按某种相容的度量来</w:t>
      </w:r>
      <w:r w:rsidR="00D574DF" w:rsidRPr="000C4DC1">
        <w:rPr>
          <w:rFonts w:ascii="宋体" w:hAnsi="宋体" w:cs="楷体_GB2312" w:hint="eastAsia"/>
          <w:bCs/>
          <w:szCs w:val="21"/>
        </w:rPr>
        <w:t>定义事件</w:t>
      </w:r>
      <w:r w:rsidR="00D574DF" w:rsidRPr="000C4DC1">
        <w:rPr>
          <w:rFonts w:ascii="宋体" w:hAnsi="宋体" w:cs="楷体_GB2312"/>
          <w:bCs/>
          <w:szCs w:val="21"/>
        </w:rPr>
        <w:t>之间的差异，而容差关系广义粗集理论则是一种有效的工具。</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c.</w:t>
      </w:r>
      <w:r w:rsidR="00D574DF" w:rsidRPr="000C4DC1">
        <w:rPr>
          <w:rFonts w:ascii="宋体" w:hAnsi="宋体" w:cs="楷体_GB2312" w:hint="eastAsia"/>
          <w:bCs/>
          <w:szCs w:val="21"/>
        </w:rPr>
        <w:t>基于D-S证据</w:t>
      </w:r>
      <w:r w:rsidR="00D574DF" w:rsidRPr="000C4DC1">
        <w:rPr>
          <w:rFonts w:ascii="宋体" w:hAnsi="宋体" w:cs="楷体_GB2312"/>
          <w:bCs/>
          <w:szCs w:val="21"/>
        </w:rPr>
        <w:t>理论的多源异类信息的融合算法研究。这是</w:t>
      </w:r>
      <w:r w:rsidR="00D574DF" w:rsidRPr="000C4DC1">
        <w:rPr>
          <w:rFonts w:ascii="宋体" w:hAnsi="宋体" w:cs="楷体_GB2312" w:hint="eastAsia"/>
          <w:bCs/>
          <w:szCs w:val="21"/>
        </w:rPr>
        <w:t>完成</w:t>
      </w:r>
      <w:r w:rsidR="00D574DF" w:rsidRPr="000C4DC1">
        <w:rPr>
          <w:rFonts w:ascii="宋体" w:hAnsi="宋体" w:cs="楷体_GB2312"/>
          <w:bCs/>
          <w:szCs w:val="21"/>
        </w:rPr>
        <w:t>多源异类信息的融合问题的重要</w:t>
      </w:r>
      <w:r w:rsidR="00D574DF" w:rsidRPr="000C4DC1">
        <w:rPr>
          <w:rFonts w:ascii="宋体" w:hAnsi="宋体" w:cs="楷体_GB2312" w:hint="eastAsia"/>
          <w:bCs/>
          <w:szCs w:val="21"/>
        </w:rPr>
        <w:t>一步</w:t>
      </w:r>
      <w:r w:rsidR="00D574DF" w:rsidRPr="000C4DC1">
        <w:rPr>
          <w:rFonts w:ascii="宋体" w:hAnsi="宋体" w:cs="楷体_GB2312"/>
          <w:bCs/>
          <w:szCs w:val="21"/>
        </w:rPr>
        <w:t>，关键是建立时间配准和空间配准和各种条件下的D-S证据合成算法，基于随机集理论和条件事件代数的基本理论，以及基于类</w:t>
      </w:r>
      <w:r w:rsidR="00D574DF" w:rsidRPr="000C4DC1">
        <w:rPr>
          <w:rFonts w:ascii="宋体" w:hAnsi="宋体" w:cs="楷体_GB2312" w:hint="eastAsia"/>
          <w:bCs/>
          <w:szCs w:val="21"/>
        </w:rPr>
        <w:t>Jeffrey规则</w:t>
      </w:r>
      <w:r w:rsidR="00D574DF" w:rsidRPr="000C4DC1">
        <w:rPr>
          <w:rFonts w:ascii="宋体" w:hAnsi="宋体" w:cs="楷体_GB2312"/>
          <w:bCs/>
          <w:szCs w:val="21"/>
        </w:rPr>
        <w:t>的</w:t>
      </w:r>
      <w:r w:rsidR="00D574DF" w:rsidRPr="000C4DC1">
        <w:rPr>
          <w:rFonts w:ascii="宋体" w:hAnsi="宋体" w:cs="楷体_GB2312" w:hint="eastAsia"/>
          <w:bCs/>
          <w:szCs w:val="21"/>
        </w:rPr>
        <w:t>证据</w:t>
      </w:r>
      <w:r w:rsidR="00D574DF" w:rsidRPr="000C4DC1">
        <w:rPr>
          <w:rFonts w:ascii="宋体" w:hAnsi="宋体" w:cs="楷体_GB2312"/>
          <w:bCs/>
          <w:szCs w:val="21"/>
        </w:rPr>
        <w:t>更新方法，建立事</w:t>
      </w:r>
      <w:r w:rsidR="00D574DF" w:rsidRPr="000C4DC1">
        <w:rPr>
          <w:rFonts w:ascii="宋体" w:hAnsi="宋体" w:cs="楷体_GB2312"/>
          <w:bCs/>
          <w:szCs w:val="21"/>
        </w:rPr>
        <w:lastRenderedPageBreak/>
        <w:t>件之间的类</w:t>
      </w:r>
      <w:r w:rsidR="00D574DF" w:rsidRPr="000C4DC1">
        <w:rPr>
          <w:rFonts w:ascii="宋体" w:hAnsi="宋体" w:cs="楷体_GB2312" w:hint="eastAsia"/>
          <w:bCs/>
          <w:szCs w:val="21"/>
        </w:rPr>
        <w:t>Bayes规则</w:t>
      </w:r>
      <w:r w:rsidR="00D574DF" w:rsidRPr="000C4DC1">
        <w:rPr>
          <w:rFonts w:ascii="宋体" w:hAnsi="宋体" w:cs="楷体_GB2312"/>
          <w:bCs/>
          <w:szCs w:val="21"/>
        </w:rPr>
        <w:t>，从而建立类似生物复杂融合机制的一类融合规则。</w:t>
      </w:r>
    </w:p>
    <w:p w:rsidR="00D574DF" w:rsidRPr="005D4A76" w:rsidRDefault="008444FE" w:rsidP="000C4DC1">
      <w:pPr>
        <w:snapToGrid w:val="0"/>
        <w:spacing w:afterLines="30" w:after="93" w:line="312" w:lineRule="auto"/>
        <w:ind w:firstLineChars="200" w:firstLine="420"/>
        <w:rPr>
          <w:rFonts w:ascii="宋体" w:hAnsi="宋体" w:cs="楷体_GB2312"/>
          <w:bCs/>
          <w:szCs w:val="21"/>
        </w:rPr>
      </w:pPr>
      <w:r w:rsidRPr="005D4A76">
        <w:rPr>
          <w:rFonts w:ascii="宋体" w:hAnsi="宋体" w:cs="楷体_GB2312" w:hint="eastAsia"/>
          <w:bCs/>
          <w:szCs w:val="21"/>
        </w:rPr>
        <w:t>d.</w:t>
      </w:r>
      <w:r w:rsidR="00D574DF" w:rsidRPr="005D4A76">
        <w:rPr>
          <w:rFonts w:ascii="宋体" w:hAnsi="宋体" w:cs="楷体_GB2312" w:hint="eastAsia"/>
          <w:bCs/>
          <w:szCs w:val="21"/>
        </w:rPr>
        <w:t>最佳</w:t>
      </w:r>
      <w:r w:rsidR="00D574DF" w:rsidRPr="005D4A76">
        <w:rPr>
          <w:rFonts w:ascii="宋体" w:hAnsi="宋体" w:cs="楷体_GB2312"/>
          <w:bCs/>
          <w:szCs w:val="21"/>
        </w:rPr>
        <w:t>的</w:t>
      </w:r>
      <w:r w:rsidR="00D574DF" w:rsidRPr="005D4A76">
        <w:rPr>
          <w:rFonts w:ascii="宋体" w:hAnsi="宋体" w:cs="楷体_GB2312" w:hint="eastAsia"/>
          <w:bCs/>
          <w:szCs w:val="21"/>
        </w:rPr>
        <w:t>mass函数</w:t>
      </w:r>
      <w:r w:rsidR="00D574DF" w:rsidRPr="005D4A76">
        <w:rPr>
          <w:rFonts w:ascii="宋体" w:hAnsi="宋体" w:cs="楷体_GB2312"/>
          <w:bCs/>
          <w:szCs w:val="21"/>
        </w:rPr>
        <w:t>的生成方法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利用D-S</w:t>
      </w:r>
      <w:r w:rsidRPr="000C4DC1">
        <w:rPr>
          <w:rFonts w:ascii="宋体" w:hAnsi="宋体" w:cs="楷体_GB2312"/>
          <w:bCs/>
          <w:szCs w:val="21"/>
        </w:rPr>
        <w:t>理论时，需要得到对各种事件</w:t>
      </w:r>
      <w:r w:rsidRPr="000C4DC1">
        <w:rPr>
          <w:rFonts w:ascii="宋体" w:hAnsi="宋体" w:cs="楷体_GB2312" w:hint="eastAsia"/>
          <w:bCs/>
          <w:szCs w:val="21"/>
        </w:rPr>
        <w:t>的</w:t>
      </w:r>
      <w:r w:rsidRPr="000C4DC1">
        <w:rPr>
          <w:rFonts w:ascii="宋体" w:hAnsi="宋体" w:cs="楷体_GB2312"/>
          <w:bCs/>
          <w:szCs w:val="21"/>
        </w:rPr>
        <w:t>可能性</w:t>
      </w:r>
      <w:r w:rsidRPr="000C4DC1">
        <w:rPr>
          <w:rFonts w:ascii="宋体" w:hAnsi="宋体" w:cs="楷体_GB2312" w:hint="eastAsia"/>
          <w:bCs/>
          <w:szCs w:val="21"/>
        </w:rPr>
        <w:t>赋值</w:t>
      </w:r>
      <w:r w:rsidRPr="000C4DC1">
        <w:rPr>
          <w:rFonts w:ascii="宋体" w:hAnsi="宋体" w:cs="楷体_GB2312"/>
          <w:bCs/>
          <w:szCs w:val="21"/>
        </w:rPr>
        <w:t>，常用的方法是先获得模糊赋值，即隶属度函数，然后</w:t>
      </w:r>
      <w:r w:rsidRPr="000C4DC1">
        <w:rPr>
          <w:rFonts w:ascii="宋体" w:hAnsi="宋体" w:cs="楷体_GB2312" w:hint="eastAsia"/>
          <w:bCs/>
          <w:szCs w:val="21"/>
        </w:rPr>
        <w:t>再</w:t>
      </w:r>
      <w:r w:rsidRPr="000C4DC1">
        <w:rPr>
          <w:rFonts w:ascii="宋体" w:hAnsi="宋体" w:cs="楷体_GB2312"/>
          <w:bCs/>
          <w:szCs w:val="21"/>
        </w:rPr>
        <w:t>转换为基本概率赋值，即</w:t>
      </w:r>
      <w:r w:rsidRPr="000C4DC1">
        <w:rPr>
          <w:rFonts w:ascii="宋体" w:hAnsi="宋体" w:cs="楷体_GB2312" w:hint="eastAsia"/>
          <w:bCs/>
          <w:szCs w:val="21"/>
        </w:rPr>
        <w:t>mass函数</w:t>
      </w:r>
      <w:r w:rsidRPr="000C4DC1">
        <w:rPr>
          <w:rFonts w:ascii="宋体" w:hAnsi="宋体" w:cs="楷体_GB2312"/>
          <w:bCs/>
          <w:szCs w:val="21"/>
        </w:rPr>
        <w:t>。</w:t>
      </w:r>
      <w:r w:rsidRPr="000C4DC1">
        <w:rPr>
          <w:rFonts w:ascii="宋体" w:hAnsi="宋体" w:cs="楷体_GB2312" w:hint="eastAsia"/>
          <w:bCs/>
          <w:szCs w:val="21"/>
        </w:rPr>
        <w:t>下面</w:t>
      </w:r>
      <w:r w:rsidRPr="000C4DC1">
        <w:rPr>
          <w:rFonts w:ascii="宋体" w:hAnsi="宋体" w:cs="楷体_GB2312"/>
          <w:bCs/>
          <w:szCs w:val="21"/>
        </w:rPr>
        <w:t>介绍</w:t>
      </w:r>
      <w:r w:rsidRPr="000C4DC1">
        <w:rPr>
          <w:rFonts w:ascii="宋体" w:hAnsi="宋体" w:cs="楷体_GB2312" w:hint="eastAsia"/>
          <w:bCs/>
          <w:szCs w:val="21"/>
        </w:rPr>
        <w:t>利用</w:t>
      </w:r>
      <w:r w:rsidRPr="000C4DC1">
        <w:rPr>
          <w:rFonts w:ascii="宋体" w:hAnsi="宋体" w:cs="楷体_GB2312"/>
          <w:bCs/>
          <w:szCs w:val="21"/>
        </w:rPr>
        <w:t>已知隶属函数求解</w:t>
      </w:r>
      <w:r w:rsidRPr="000C4DC1">
        <w:rPr>
          <w:rFonts w:ascii="宋体" w:hAnsi="宋体" w:cs="楷体_GB2312" w:hint="eastAsia"/>
          <w:bCs/>
          <w:szCs w:val="21"/>
        </w:rPr>
        <w:t>一组</w:t>
      </w:r>
      <w:r w:rsidRPr="000C4DC1">
        <w:rPr>
          <w:rFonts w:ascii="宋体" w:hAnsi="宋体" w:cs="楷体_GB2312"/>
          <w:bCs/>
          <w:szCs w:val="21"/>
        </w:rPr>
        <w:t>“</w:t>
      </w:r>
      <w:r w:rsidRPr="000C4DC1">
        <w:rPr>
          <w:rFonts w:ascii="宋体" w:hAnsi="宋体" w:cs="楷体_GB2312" w:hint="eastAsia"/>
          <w:bCs/>
          <w:szCs w:val="21"/>
        </w:rPr>
        <w:t>最佳mass函数</w:t>
      </w:r>
      <w:r w:rsidRPr="000C4DC1">
        <w:rPr>
          <w:rFonts w:ascii="宋体" w:hAnsi="宋体" w:cs="楷体_GB2312"/>
          <w:bCs/>
          <w:szCs w:val="21"/>
        </w:rPr>
        <w:t>”</w:t>
      </w:r>
      <w:r w:rsidRPr="000C4DC1">
        <w:rPr>
          <w:rFonts w:ascii="宋体" w:hAnsi="宋体" w:cs="楷体_GB2312" w:hint="eastAsia"/>
          <w:bCs/>
          <w:szCs w:val="21"/>
        </w:rPr>
        <w:t>的</w:t>
      </w:r>
      <w:r w:rsidRPr="000C4DC1">
        <w:rPr>
          <w:rFonts w:ascii="宋体" w:hAnsi="宋体" w:cs="楷体_GB2312"/>
          <w:bCs/>
          <w:szCs w:val="21"/>
        </w:rPr>
        <w:t>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给定</w:t>
      </w:r>
      <m:oMath>
        <m:r>
          <m:rPr>
            <m:sty m:val="p"/>
          </m:rP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i</m:t>
                </m:r>
              </m:sub>
            </m:sSub>
          </m:e>
        </m:d>
        <m:r>
          <m:rPr>
            <m:sty m:val="p"/>
          </m:rPr>
          <w:rPr>
            <w:rFonts w:ascii="Cambria Math" w:hAnsi="Cambria Math" w:cs="楷体_GB2312"/>
            <w:szCs w:val="21"/>
          </w:rPr>
          <m:t>ϵ</m:t>
        </m:r>
        <m:d>
          <m:dPr>
            <m:begChr m:val="["/>
            <m:endChr m:val="]"/>
            <m:ctrlPr>
              <w:rPr>
                <w:rFonts w:ascii="Cambria Math" w:hAnsi="Cambria Math" w:cs="楷体_GB2312"/>
                <w:bCs/>
                <w:szCs w:val="21"/>
              </w:rPr>
            </m:ctrlPr>
          </m:dPr>
          <m:e>
            <m:r>
              <m:rPr>
                <m:sty m:val="p"/>
              </m:rPr>
              <w:rPr>
                <w:rFonts w:ascii="Cambria Math" w:hAnsi="Cambria Math" w:cs="楷体_GB2312"/>
                <w:szCs w:val="21"/>
              </w:rPr>
              <m:t>0,1</m:t>
            </m:r>
          </m:e>
        </m:d>
      </m:oMath>
      <w:r w:rsidRPr="000C4DC1">
        <w:rPr>
          <w:rFonts w:ascii="宋体" w:hAnsi="宋体" w:cs="楷体_GB2312" w:hint="eastAsia"/>
          <w:bCs/>
          <w:szCs w:val="21"/>
        </w:rPr>
        <w:t>，</w:t>
      </w:r>
      <m:oMath>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oMath>
      <w:r w:rsidRPr="000C4DC1">
        <w:rPr>
          <w:rFonts w:ascii="宋体" w:hAnsi="宋体" w:cs="楷体_GB2312" w:hint="eastAsia"/>
          <w:bCs/>
          <w:szCs w:val="21"/>
        </w:rPr>
        <w:t>，</w:t>
      </w:r>
      <w:r w:rsidRPr="000C4DC1">
        <w:rPr>
          <w:rFonts w:ascii="宋体" w:hAnsi="宋体" w:cs="楷体_GB2312"/>
          <w:bCs/>
          <w:szCs w:val="21"/>
        </w:rPr>
        <w:t>当</w:t>
      </w:r>
      <m:oMath>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e>
        </m:nary>
        <m:r>
          <m:rPr>
            <m:sty m:val="p"/>
          </m:rPr>
          <w:rPr>
            <w:rFonts w:ascii="Cambria Math" w:hAnsi="Cambria Math" w:cs="楷体_GB2312"/>
            <w:szCs w:val="21"/>
          </w:rPr>
          <m:t>1</m:t>
        </m:r>
      </m:oMath>
      <w:r w:rsidRPr="000C4DC1">
        <w:rPr>
          <w:rFonts w:ascii="宋体" w:hAnsi="宋体" w:cs="楷体_GB2312" w:hint="eastAsia"/>
          <w:bCs/>
          <w:szCs w:val="21"/>
        </w:rPr>
        <w:t>，</w:t>
      </w:r>
      <w:r w:rsidRPr="000C4DC1">
        <w:rPr>
          <w:rFonts w:ascii="宋体" w:hAnsi="宋体" w:cs="楷体_GB2312"/>
          <w:bCs/>
          <w:szCs w:val="21"/>
        </w:rPr>
        <w:t>隶属度函数可以看作似真度函数，</w:t>
      </w:r>
      <w:r w:rsidRPr="000C4DC1">
        <w:rPr>
          <w:rFonts w:ascii="宋体" w:hAnsi="宋体" w:cs="楷体_GB2312" w:hint="eastAsia"/>
          <w:bCs/>
          <w:szCs w:val="21"/>
        </w:rPr>
        <w:t>即</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m>
            <m:mPr>
              <m:mcs>
                <m:mc>
                  <m:mcPr>
                    <m:count m:val="1"/>
                    <m:mcJc m:val="center"/>
                  </m:mcPr>
                </m:mc>
              </m:mcs>
              <m:ctrlPr>
                <w:rPr>
                  <w:rFonts w:ascii="Cambria Math" w:hAnsi="Cambria Math" w:cs="楷体_GB2312"/>
                  <w:bCs/>
                  <w:szCs w:val="21"/>
                </w:rPr>
              </m:ctrlPr>
            </m:mPr>
            <m:mr>
              <m:e>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m</m:t>
                        </m:r>
                      </m:lim>
                    </m:limLow>
                  </m:fName>
                  <m:e>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m</m:t>
                        </m:r>
                      </m:e>
                    </m:d>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sSub>
                          <m:sSubPr>
                            <m:ctrlPr>
                              <w:rPr>
                                <w:rFonts w:ascii="Cambria Math" w:hAnsi="Cambria Math" w:cs="楷体_GB2312"/>
                                <w:bCs/>
                                <w:szCs w:val="21"/>
                              </w:rPr>
                            </m:ctrlPr>
                          </m:sSubPr>
                          <m:e>
                            <m:r>
                              <w:rPr>
                                <w:rFonts w:ascii="Cambria Math" w:hAnsi="Cambria Math" w:cs="楷体_GB2312"/>
                                <w:szCs w:val="21"/>
                              </w:rPr>
                              <m:t>log</m:t>
                            </m:r>
                          </m:e>
                          <m:sub>
                            <m:r>
                              <m:rPr>
                                <m:sty m:val="p"/>
                              </m:rPr>
                              <w:rPr>
                                <w:rFonts w:ascii="Cambria Math" w:hAnsi="Cambria Math" w:cs="楷体_GB2312"/>
                                <w:szCs w:val="21"/>
                              </w:rPr>
                              <m:t>2</m:t>
                            </m:r>
                          </m:sub>
                        </m:sSub>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r>
                          <m:rPr>
                            <m:sty m:val="p"/>
                          </m:rPr>
                          <w:rPr>
                            <w:rFonts w:ascii="Cambria Math" w:hAnsi="Cambria Math" w:cs="楷体_GB2312"/>
                            <w:szCs w:val="21"/>
                          </w:rPr>
                          <m:t>))</m:t>
                        </m:r>
                      </m:e>
                    </m:nary>
                  </m:e>
                </m:func>
              </m:e>
            </m:mr>
            <m:mr>
              <m:e>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t</m:t>
                </m:r>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nary>
                          <m:naryPr>
                            <m:chr m:val="∑"/>
                            <m:limLoc m:val="undOvr"/>
                            <m:supHide m:val="1"/>
                            <m:ctrlPr>
                              <w:rPr>
                                <w:rFonts w:ascii="Cambria Math" w:hAnsi="Cambria Math" w:cs="楷体_GB2312"/>
                                <w:bCs/>
                                <w:szCs w:val="21"/>
                              </w:rPr>
                            </m:ctrlPr>
                          </m:naryPr>
                          <m:sub>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U</m:t>
                            </m:r>
                            <m:r>
                              <m:rPr>
                                <m:sty m:val="p"/>
                              </m:rPr>
                              <w:rPr>
                                <w:rFonts w:ascii="Cambria Math" w:hAnsi="Cambria Math" w:cs="楷体_GB2312"/>
                                <w:szCs w:val="21"/>
                              </w:rPr>
                              <m:t>)</m:t>
                            </m:r>
                          </m:sub>
                          <m:sup/>
                          <m:e>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r>
                              <m:rPr>
                                <m:sty m:val="p"/>
                              </m:rPr>
                              <w:rPr>
                                <w:rFonts w:ascii="Cambria Math" w:hAnsi="Cambria Math" w:cs="楷体_GB2312"/>
                                <w:szCs w:val="21"/>
                              </w:rPr>
                              <m:t>=1</m:t>
                            </m:r>
                          </m:e>
                        </m:nary>
                      </m:e>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e>
                        </m:d>
                        <m:r>
                          <m:rPr>
                            <m:sty m:val="p"/>
                          </m:rPr>
                          <w:rPr>
                            <w:rFonts w:ascii="Cambria Math" w:hAnsi="Cambria Math" w:cs="楷体_GB2312"/>
                            <w:szCs w:val="21"/>
                          </w:rPr>
                          <m:t>=</m:t>
                        </m:r>
                        <m: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e>
                    </m:eqArr>
                  </m:e>
                </m:d>
              </m:e>
            </m:mr>
          </m:m>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w:t>
      </w:r>
      <m:oMath>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e>
        </m:nary>
        <m:r>
          <m:rPr>
            <m:sty m:val="p"/>
          </m:rPr>
          <w:rPr>
            <w:rFonts w:ascii="Cambria Math" w:hAnsi="Cambria Math" w:cs="楷体_GB2312"/>
            <w:szCs w:val="21"/>
          </w:rPr>
          <m:t>1</m:t>
        </m:r>
      </m:oMath>
      <w:r w:rsidRPr="000C4DC1">
        <w:rPr>
          <w:rFonts w:ascii="宋体" w:hAnsi="宋体" w:cs="楷体_GB2312" w:hint="eastAsia"/>
          <w:bCs/>
          <w:szCs w:val="21"/>
        </w:rPr>
        <w:t>，</w:t>
      </w:r>
      <w:r w:rsidRPr="000C4DC1">
        <w:rPr>
          <w:rFonts w:ascii="宋体" w:hAnsi="宋体" w:cs="楷体_GB2312"/>
          <w:bCs/>
          <w:szCs w:val="21"/>
        </w:rPr>
        <w:t>隶属度函数可以看作</w:t>
      </w:r>
      <w:r w:rsidRPr="000C4DC1">
        <w:rPr>
          <w:rFonts w:ascii="宋体" w:hAnsi="宋体" w:cs="楷体_GB2312" w:hint="eastAsia"/>
          <w:bCs/>
          <w:szCs w:val="21"/>
        </w:rPr>
        <w:t>信</w:t>
      </w:r>
      <w:r w:rsidRPr="000C4DC1">
        <w:rPr>
          <w:rFonts w:ascii="宋体" w:hAnsi="宋体" w:cs="楷体_GB2312"/>
          <w:bCs/>
          <w:szCs w:val="21"/>
        </w:rPr>
        <w:t>度函数，</w:t>
      </w:r>
      <w:r w:rsidRPr="000C4DC1">
        <w:rPr>
          <w:rFonts w:ascii="宋体" w:hAnsi="宋体" w:cs="楷体_GB2312" w:hint="eastAsia"/>
          <w:bCs/>
          <w:szCs w:val="21"/>
        </w:rPr>
        <w:t>即</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m>
            <m:mPr>
              <m:mcs>
                <m:mc>
                  <m:mcPr>
                    <m:count m:val="1"/>
                    <m:mcJc m:val="center"/>
                  </m:mcPr>
                </m:mc>
              </m:mcs>
              <m:ctrlPr>
                <w:rPr>
                  <w:rFonts w:ascii="Cambria Math" w:hAnsi="Cambria Math" w:cs="楷体_GB2312"/>
                  <w:bCs/>
                  <w:szCs w:val="21"/>
                </w:rPr>
              </m:ctrlPr>
            </m:mPr>
            <m:mr>
              <m:e>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m</m:t>
                        </m:r>
                      </m:lim>
                    </m:limLow>
                  </m:fName>
                  <m:e>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m</m:t>
                        </m:r>
                      </m:e>
                    </m:d>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sSub>
                          <m:sSubPr>
                            <m:ctrlPr>
                              <w:rPr>
                                <w:rFonts w:ascii="Cambria Math" w:hAnsi="Cambria Math" w:cs="楷体_GB2312"/>
                                <w:bCs/>
                                <w:szCs w:val="21"/>
                              </w:rPr>
                            </m:ctrlPr>
                          </m:sSubPr>
                          <m:e>
                            <m:r>
                              <w:rPr>
                                <w:rFonts w:ascii="Cambria Math" w:hAnsi="Cambria Math" w:cs="楷体_GB2312"/>
                                <w:szCs w:val="21"/>
                              </w:rPr>
                              <m:t>log</m:t>
                            </m:r>
                          </m:e>
                          <m:sub>
                            <m:r>
                              <m:rPr>
                                <m:sty m:val="p"/>
                              </m:rPr>
                              <w:rPr>
                                <w:rFonts w:ascii="Cambria Math" w:hAnsi="Cambria Math" w:cs="楷体_GB2312"/>
                                <w:szCs w:val="21"/>
                              </w:rPr>
                              <m:t>2</m:t>
                            </m:r>
                          </m:sub>
                        </m:sSub>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r>
                          <m:rPr>
                            <m:sty m:val="p"/>
                          </m:rPr>
                          <w:rPr>
                            <w:rFonts w:ascii="Cambria Math" w:hAnsi="Cambria Math" w:cs="楷体_GB2312"/>
                            <w:szCs w:val="21"/>
                          </w:rPr>
                          <m:t>))</m:t>
                        </m:r>
                      </m:e>
                    </m:nary>
                  </m:e>
                </m:func>
              </m:e>
            </m:mr>
            <m:mr>
              <m:e>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t</m:t>
                </m:r>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nary>
                          <m:naryPr>
                            <m:chr m:val="∑"/>
                            <m:limLoc m:val="undOvr"/>
                            <m:supHide m:val="1"/>
                            <m:ctrlPr>
                              <w:rPr>
                                <w:rFonts w:ascii="Cambria Math" w:hAnsi="Cambria Math" w:cs="楷体_GB2312"/>
                                <w:bCs/>
                                <w:szCs w:val="21"/>
                              </w:rPr>
                            </m:ctrlPr>
                          </m:naryPr>
                          <m:sub>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U</m:t>
                            </m:r>
                            <m:r>
                              <m:rPr>
                                <m:sty m:val="p"/>
                              </m:rPr>
                              <w:rPr>
                                <w:rFonts w:ascii="Cambria Math" w:hAnsi="Cambria Math" w:cs="楷体_GB2312"/>
                                <w:szCs w:val="21"/>
                              </w:rPr>
                              <m:t>)</m:t>
                            </m:r>
                          </m:sub>
                          <m:sup/>
                          <m:e>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r>
                              <m:rPr>
                                <m:sty m:val="p"/>
                              </m:rPr>
                              <w:rPr>
                                <w:rFonts w:ascii="Cambria Math" w:hAnsi="Cambria Math" w:cs="楷体_GB2312"/>
                                <w:szCs w:val="21"/>
                              </w:rPr>
                              <m:t>=1</m:t>
                            </m:r>
                          </m:e>
                        </m:nary>
                      </m:e>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e>
                        </m:d>
                        <m:r>
                          <m:rPr>
                            <m:sty m:val="p"/>
                          </m:rPr>
                          <w:rPr>
                            <w:rFonts w:ascii="Cambria Math" w:hAnsi="Cambria Math" w:cs="楷体_GB2312"/>
                            <w:szCs w:val="21"/>
                          </w:rPr>
                          <m:t>=</m:t>
                        </m:r>
                        <m: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e>
                    </m:eqArr>
                  </m:e>
                </m:d>
              </m:e>
            </m:mr>
          </m:m>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w:t>
      </w:r>
      <w:r w:rsidRPr="000C4DC1">
        <w:rPr>
          <w:rFonts w:ascii="宋体" w:hAnsi="宋体" w:cs="楷体_GB2312"/>
          <w:bCs/>
          <w:szCs w:val="21"/>
        </w:rPr>
        <w:t>即完成了</w:t>
      </w:r>
      <w:r w:rsidRPr="000C4DC1">
        <w:rPr>
          <w:rFonts w:ascii="宋体" w:hAnsi="宋体" w:cs="楷体_GB2312" w:hint="eastAsia"/>
          <w:bCs/>
          <w:szCs w:val="21"/>
        </w:rPr>
        <w:t>由</w:t>
      </w:r>
      <w:r w:rsidRPr="000C4DC1">
        <w:rPr>
          <w:rFonts w:ascii="宋体" w:hAnsi="宋体" w:cs="楷体_GB2312"/>
          <w:bCs/>
          <w:szCs w:val="21"/>
        </w:rPr>
        <w:t>隶属度函数向</w:t>
      </w:r>
      <w:r w:rsidRPr="000C4DC1">
        <w:rPr>
          <w:rFonts w:ascii="宋体" w:hAnsi="宋体" w:cs="楷体_GB2312" w:hint="eastAsia"/>
          <w:bCs/>
          <w:szCs w:val="21"/>
        </w:rPr>
        <w:t>mass函数</w:t>
      </w:r>
      <w:r w:rsidRPr="000C4DC1">
        <w:rPr>
          <w:rFonts w:ascii="宋体" w:hAnsi="宋体" w:cs="楷体_GB2312"/>
          <w:bCs/>
          <w:szCs w:val="21"/>
        </w:rPr>
        <w:t>的转换。</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e.</w:t>
      </w:r>
      <w:r w:rsidR="00D574DF" w:rsidRPr="000C4DC1">
        <w:rPr>
          <w:rFonts w:ascii="宋体" w:hAnsi="宋体" w:cs="楷体_GB2312" w:hint="eastAsia"/>
          <w:bCs/>
          <w:szCs w:val="21"/>
        </w:rPr>
        <w:t>广义</w:t>
      </w:r>
      <w:r w:rsidR="00D574DF" w:rsidRPr="000C4DC1">
        <w:rPr>
          <w:rFonts w:ascii="宋体" w:hAnsi="宋体" w:cs="楷体_GB2312"/>
          <w:bCs/>
          <w:szCs w:val="21"/>
        </w:rPr>
        <w:t>粗糙集模型与基于广义粗</w:t>
      </w:r>
      <w:r w:rsidR="00D574DF" w:rsidRPr="000C4DC1">
        <w:rPr>
          <w:rFonts w:ascii="宋体" w:hAnsi="宋体" w:cs="楷体_GB2312" w:hint="eastAsia"/>
          <w:bCs/>
          <w:szCs w:val="21"/>
        </w:rPr>
        <w:t>集</w:t>
      </w:r>
      <w:r w:rsidR="00D574DF" w:rsidRPr="000C4DC1">
        <w:rPr>
          <w:rFonts w:ascii="宋体" w:hAnsi="宋体" w:cs="楷体_GB2312"/>
          <w:bCs/>
          <w:szCs w:val="21"/>
        </w:rPr>
        <w:t>的属性约简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等价</w:t>
      </w:r>
      <w:r w:rsidRPr="000C4DC1">
        <w:rPr>
          <w:rFonts w:ascii="宋体" w:hAnsi="宋体" w:cs="楷体_GB2312"/>
          <w:bCs/>
          <w:szCs w:val="21"/>
        </w:rPr>
        <w:t>关系是经典粗集模型的一个关键概念，但其应用过于</w:t>
      </w:r>
      <w:r w:rsidRPr="000C4DC1">
        <w:rPr>
          <w:rFonts w:ascii="宋体" w:hAnsi="宋体" w:cs="楷体_GB2312" w:hint="eastAsia"/>
          <w:bCs/>
          <w:szCs w:val="21"/>
        </w:rPr>
        <w:t>严格</w:t>
      </w:r>
      <w:r w:rsidRPr="000C4DC1">
        <w:rPr>
          <w:rFonts w:ascii="宋体" w:hAnsi="宋体" w:cs="楷体_GB2312"/>
          <w:bCs/>
          <w:szCs w:val="21"/>
        </w:rPr>
        <w:t>，限制了粗集理论的推广应用。</w:t>
      </w:r>
      <w:r w:rsidRPr="000C4DC1">
        <w:rPr>
          <w:rFonts w:ascii="宋体" w:hAnsi="宋体" w:cs="楷体_GB2312" w:hint="eastAsia"/>
          <w:bCs/>
          <w:szCs w:val="21"/>
        </w:rPr>
        <w:t>因此，</w:t>
      </w:r>
      <w:r w:rsidRPr="000C4DC1">
        <w:rPr>
          <w:rFonts w:ascii="宋体" w:hAnsi="宋体" w:cs="楷体_GB2312"/>
          <w:bCs/>
          <w:szCs w:val="21"/>
        </w:rPr>
        <w:t>粗集理论研究一个重</w:t>
      </w:r>
      <w:r w:rsidRPr="000C4DC1">
        <w:rPr>
          <w:rFonts w:ascii="宋体" w:hAnsi="宋体" w:cs="楷体_GB2312" w:hint="eastAsia"/>
          <w:bCs/>
          <w:szCs w:val="21"/>
        </w:rPr>
        <w:t>点</w:t>
      </w:r>
      <w:r w:rsidRPr="000C4DC1">
        <w:rPr>
          <w:rFonts w:ascii="宋体" w:hAnsi="宋体" w:cs="楷体_GB2312"/>
          <w:bCs/>
          <w:szCs w:val="21"/>
        </w:rPr>
        <w:t>方向就是建立非等价关系的广义粗集</w:t>
      </w:r>
      <w:r w:rsidRPr="000C4DC1">
        <w:rPr>
          <w:rFonts w:ascii="宋体" w:hAnsi="宋体" w:cs="楷体_GB2312" w:hint="eastAsia"/>
          <w:bCs/>
          <w:szCs w:val="21"/>
        </w:rPr>
        <w:t>，其</w:t>
      </w:r>
      <w:r w:rsidRPr="000C4DC1">
        <w:rPr>
          <w:rFonts w:ascii="宋体" w:hAnsi="宋体" w:cs="楷体_GB2312"/>
          <w:bCs/>
          <w:szCs w:val="21"/>
        </w:rPr>
        <w:t>主要分为两个方向</w:t>
      </w:r>
      <w:r w:rsidRPr="000C4DC1">
        <w:rPr>
          <w:rFonts w:ascii="宋体" w:hAnsi="宋体" w:cs="楷体_GB2312" w:hint="eastAsia"/>
          <w:bCs/>
          <w:szCs w:val="21"/>
        </w:rPr>
        <w:t>，</w:t>
      </w:r>
      <w:r w:rsidRPr="000C4DC1">
        <w:rPr>
          <w:rFonts w:ascii="宋体" w:hAnsi="宋体" w:cs="楷体_GB2312"/>
          <w:bCs/>
          <w:szCs w:val="21"/>
        </w:rPr>
        <w:t>即从一般关系出发进行研究和从</w:t>
      </w:r>
      <w:r w:rsidRPr="000C4DC1">
        <w:rPr>
          <w:rFonts w:ascii="宋体" w:hAnsi="宋体" w:cs="楷体_GB2312" w:hint="eastAsia"/>
          <w:bCs/>
          <w:szCs w:val="21"/>
        </w:rPr>
        <w:t>邻</w:t>
      </w:r>
      <w:r w:rsidRPr="000C4DC1">
        <w:rPr>
          <w:rFonts w:ascii="宋体" w:hAnsi="宋体" w:cs="楷体_GB2312"/>
          <w:bCs/>
          <w:szCs w:val="21"/>
        </w:rPr>
        <w:t>域算子的</w:t>
      </w:r>
      <w:r w:rsidRPr="000C4DC1">
        <w:rPr>
          <w:rFonts w:ascii="宋体" w:hAnsi="宋体" w:cs="楷体_GB2312" w:hint="eastAsia"/>
          <w:bCs/>
          <w:szCs w:val="21"/>
        </w:rPr>
        <w:t>观点</w:t>
      </w:r>
      <w:r w:rsidRPr="000C4DC1">
        <w:rPr>
          <w:rFonts w:ascii="宋体" w:hAnsi="宋体" w:cs="楷体_GB2312"/>
          <w:bCs/>
          <w:szCs w:val="21"/>
        </w:rPr>
        <w:t>进行研究。</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然而</w:t>
      </w:r>
      <w:r w:rsidRPr="000C4DC1">
        <w:rPr>
          <w:rFonts w:ascii="宋体" w:hAnsi="宋体" w:cs="楷体_GB2312"/>
          <w:bCs/>
          <w:szCs w:val="21"/>
        </w:rPr>
        <w:t>，多数广义粗集模型和经典粗集模型都只适合处理给定的离散化数据，即信息系统中的属性值，但在</w:t>
      </w:r>
      <w:r w:rsidRPr="000C4DC1">
        <w:rPr>
          <w:rFonts w:ascii="宋体" w:hAnsi="宋体" w:cs="楷体_GB2312" w:hint="eastAsia"/>
          <w:bCs/>
          <w:szCs w:val="21"/>
        </w:rPr>
        <w:t>实际</w:t>
      </w:r>
      <w:r w:rsidRPr="000C4DC1">
        <w:rPr>
          <w:rFonts w:ascii="宋体" w:hAnsi="宋体" w:cs="楷体_GB2312"/>
          <w:bCs/>
          <w:szCs w:val="21"/>
        </w:rPr>
        <w:t>数据处理中，考虑到数据的确定性和随机性，有必要为防止信息丢失而将对象数学的可能值全部考虑进去，这样，对象的属性取值就不再是单点值而是集合值。另</w:t>
      </w:r>
      <w:r w:rsidRPr="000C4DC1">
        <w:rPr>
          <w:rFonts w:ascii="宋体" w:hAnsi="宋体" w:cs="楷体_GB2312" w:hint="eastAsia"/>
          <w:bCs/>
          <w:szCs w:val="21"/>
        </w:rPr>
        <w:t>外</w:t>
      </w:r>
      <w:r w:rsidRPr="000C4DC1">
        <w:rPr>
          <w:rFonts w:ascii="宋体" w:hAnsi="宋体" w:cs="楷体_GB2312"/>
          <w:bCs/>
          <w:szCs w:val="21"/>
        </w:rPr>
        <w:t>，在目前所见的大多数粗集模型中，问题的处理往往</w:t>
      </w:r>
      <w:r w:rsidRPr="000C4DC1">
        <w:rPr>
          <w:rFonts w:ascii="宋体" w:hAnsi="宋体" w:cs="楷体_GB2312" w:hint="eastAsia"/>
          <w:bCs/>
          <w:szCs w:val="21"/>
        </w:rPr>
        <w:t>只在</w:t>
      </w:r>
      <w:r w:rsidRPr="000C4DC1">
        <w:rPr>
          <w:rFonts w:ascii="宋体" w:hAnsi="宋体" w:cs="楷体_GB2312"/>
          <w:bCs/>
          <w:szCs w:val="21"/>
        </w:rPr>
        <w:t>一个论域</w:t>
      </w:r>
      <w:r w:rsidRPr="000C4DC1">
        <w:rPr>
          <w:rFonts w:ascii="宋体" w:hAnsi="宋体" w:cs="楷体_GB2312" w:hint="eastAsia"/>
          <w:bCs/>
          <w:szCs w:val="21"/>
        </w:rPr>
        <w:t>内</w:t>
      </w:r>
      <w:r w:rsidRPr="000C4DC1">
        <w:rPr>
          <w:rFonts w:ascii="宋体" w:hAnsi="宋体" w:cs="楷体_GB2312"/>
          <w:bCs/>
          <w:szCs w:val="21"/>
        </w:rPr>
        <w:t>进行，而实际当中则经常遇到要在不同论域下做出某些决策。</w:t>
      </w:r>
      <w:r w:rsidRPr="000C4DC1">
        <w:rPr>
          <w:rFonts w:ascii="宋体" w:hAnsi="宋体" w:cs="楷体_GB2312" w:hint="eastAsia"/>
          <w:bCs/>
          <w:szCs w:val="21"/>
        </w:rPr>
        <w:t>因此</w:t>
      </w:r>
      <w:r w:rsidRPr="000C4DC1">
        <w:rPr>
          <w:rFonts w:ascii="宋体" w:hAnsi="宋体" w:cs="楷体_GB2312"/>
          <w:bCs/>
          <w:szCs w:val="21"/>
        </w:rPr>
        <w:t>，必须对一般关系下的粗集模型进行扩充。</w:t>
      </w:r>
      <w:r w:rsidRPr="000C4DC1">
        <w:rPr>
          <w:rFonts w:ascii="宋体" w:hAnsi="宋体" w:cs="楷体_GB2312" w:hint="eastAsia"/>
          <w:bCs/>
          <w:szCs w:val="21"/>
        </w:rPr>
        <w:t>随机</w:t>
      </w:r>
      <w:r w:rsidRPr="000C4DC1">
        <w:rPr>
          <w:rFonts w:ascii="宋体" w:hAnsi="宋体" w:cs="楷体_GB2312"/>
          <w:bCs/>
          <w:szCs w:val="21"/>
        </w:rPr>
        <w:t>变量处理的是随机点函数，而随机集</w:t>
      </w:r>
      <w:r w:rsidRPr="000C4DC1">
        <w:rPr>
          <w:rFonts w:ascii="宋体" w:hAnsi="宋体" w:cs="楷体_GB2312" w:hint="eastAsia"/>
          <w:bCs/>
          <w:szCs w:val="21"/>
        </w:rPr>
        <w:t>处理</w:t>
      </w:r>
      <w:r w:rsidRPr="000C4DC1">
        <w:rPr>
          <w:rFonts w:ascii="宋体" w:hAnsi="宋体" w:cs="楷体_GB2312"/>
          <w:bCs/>
          <w:szCs w:val="21"/>
        </w:rPr>
        <w:t>的是随机值函数，这正满足上述情况下处理数据的要求，即将这时数据库中的对象描述函数看成随机集</w:t>
      </w:r>
      <w:r w:rsidRPr="000C4DC1">
        <w:rPr>
          <w:rFonts w:ascii="宋体" w:hAnsi="宋体" w:cs="楷体_GB2312" w:hint="eastAsia"/>
          <w:bCs/>
          <w:szCs w:val="21"/>
        </w:rPr>
        <w:t>。</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f.</w:t>
      </w:r>
      <w:r w:rsidR="00D574DF" w:rsidRPr="000C4DC1">
        <w:rPr>
          <w:rFonts w:ascii="宋体" w:hAnsi="宋体" w:cs="楷体_GB2312" w:hint="eastAsia"/>
          <w:bCs/>
          <w:szCs w:val="21"/>
        </w:rPr>
        <w:t>基于广义</w:t>
      </w:r>
      <w:r w:rsidR="00D574DF" w:rsidRPr="000C4DC1">
        <w:rPr>
          <w:rFonts w:ascii="宋体" w:hAnsi="宋体" w:cs="楷体_GB2312"/>
          <w:bCs/>
          <w:szCs w:val="21"/>
        </w:rPr>
        <w:t>粗集的异类特征空间的同化与分类</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对于</w:t>
      </w:r>
      <w:r w:rsidRPr="000C4DC1">
        <w:rPr>
          <w:rFonts w:ascii="宋体" w:hAnsi="宋体" w:cs="楷体_GB2312"/>
          <w:bCs/>
          <w:szCs w:val="21"/>
        </w:rPr>
        <w:t>异类信息融合，正对复杂</w:t>
      </w:r>
      <w:r w:rsidRPr="000C4DC1">
        <w:rPr>
          <w:rFonts w:ascii="宋体" w:hAnsi="宋体" w:cs="楷体_GB2312" w:hint="eastAsia"/>
          <w:bCs/>
          <w:szCs w:val="21"/>
        </w:rPr>
        <w:t>实际</w:t>
      </w:r>
      <w:r w:rsidRPr="000C4DC1">
        <w:rPr>
          <w:rFonts w:ascii="宋体" w:hAnsi="宋体" w:cs="楷体_GB2312"/>
          <w:bCs/>
          <w:szCs w:val="21"/>
        </w:rPr>
        <w:t>问题，</w:t>
      </w:r>
      <w:r w:rsidRPr="000C4DC1">
        <w:rPr>
          <w:rFonts w:ascii="宋体" w:hAnsi="宋体" w:cs="楷体_GB2312" w:hint="eastAsia"/>
          <w:bCs/>
          <w:szCs w:val="21"/>
        </w:rPr>
        <w:t>多分类器</w:t>
      </w:r>
      <w:r w:rsidRPr="000C4DC1">
        <w:rPr>
          <w:rFonts w:ascii="宋体" w:hAnsi="宋体" w:cs="楷体_GB2312"/>
          <w:bCs/>
          <w:szCs w:val="21"/>
        </w:rPr>
        <w:t>融合能利用多种</w:t>
      </w:r>
      <w:r w:rsidRPr="000C4DC1">
        <w:rPr>
          <w:rFonts w:ascii="宋体" w:hAnsi="宋体" w:cs="楷体_GB2312" w:hint="eastAsia"/>
          <w:bCs/>
          <w:szCs w:val="21"/>
        </w:rPr>
        <w:t>互补</w:t>
      </w:r>
      <w:r w:rsidRPr="000C4DC1">
        <w:rPr>
          <w:rFonts w:ascii="宋体" w:hAnsi="宋体" w:cs="楷体_GB2312"/>
          <w:bCs/>
          <w:szCs w:val="21"/>
        </w:rPr>
        <w:t>的分类信息，增强分类决策的鲁棒性，</w:t>
      </w:r>
      <w:r w:rsidRPr="000C4DC1">
        <w:rPr>
          <w:rFonts w:ascii="宋体" w:hAnsi="宋体" w:cs="楷体_GB2312" w:hint="eastAsia"/>
          <w:bCs/>
          <w:szCs w:val="21"/>
        </w:rPr>
        <w:t>是</w:t>
      </w:r>
      <w:r w:rsidRPr="000C4DC1">
        <w:rPr>
          <w:rFonts w:ascii="宋体" w:hAnsi="宋体" w:cs="楷体_GB2312"/>
          <w:bCs/>
          <w:szCs w:val="21"/>
        </w:rPr>
        <w:t>处理复杂模式分类问题的</w:t>
      </w:r>
      <w:r w:rsidRPr="000C4DC1">
        <w:rPr>
          <w:rFonts w:ascii="宋体" w:hAnsi="宋体" w:cs="楷体_GB2312" w:hint="eastAsia"/>
          <w:bCs/>
          <w:szCs w:val="21"/>
        </w:rPr>
        <w:t>有效</w:t>
      </w:r>
      <w:r w:rsidRPr="000C4DC1">
        <w:rPr>
          <w:rFonts w:ascii="宋体" w:hAnsi="宋体" w:cs="楷体_GB2312"/>
          <w:bCs/>
          <w:szCs w:val="21"/>
        </w:rPr>
        <w:t>途径</w:t>
      </w:r>
      <w:r w:rsidRPr="000C4DC1">
        <w:rPr>
          <w:rFonts w:ascii="宋体" w:hAnsi="宋体" w:cs="楷体_GB2312" w:hint="eastAsia"/>
          <w:bCs/>
          <w:szCs w:val="21"/>
        </w:rPr>
        <w:t>，</w:t>
      </w:r>
      <w:r w:rsidRPr="000C4DC1">
        <w:rPr>
          <w:rFonts w:ascii="宋体" w:hAnsi="宋体" w:cs="楷体_GB2312"/>
          <w:bCs/>
          <w:szCs w:val="21"/>
        </w:rPr>
        <w:t>而对于多分类器系统而言，影响分类结果好坏的主要因素在于其中分类器的性能互补或</w:t>
      </w:r>
      <w:r w:rsidRPr="000C4DC1">
        <w:rPr>
          <w:rFonts w:ascii="宋体" w:hAnsi="宋体" w:cs="楷体_GB2312" w:hint="eastAsia"/>
          <w:bCs/>
          <w:szCs w:val="21"/>
        </w:rPr>
        <w:t>相</w:t>
      </w:r>
      <w:r w:rsidRPr="000C4DC1">
        <w:rPr>
          <w:rFonts w:ascii="宋体" w:hAnsi="宋体" w:cs="楷体_GB2312"/>
          <w:bCs/>
          <w:szCs w:val="21"/>
        </w:rPr>
        <w:t>异性</w:t>
      </w:r>
      <w:r w:rsidRPr="000C4DC1">
        <w:rPr>
          <w:rFonts w:ascii="宋体" w:hAnsi="宋体" w:cs="楷体_GB2312" w:hint="eastAsia"/>
          <w:bCs/>
          <w:szCs w:val="21"/>
        </w:rPr>
        <w:t>，</w:t>
      </w:r>
      <w:r w:rsidRPr="000C4DC1">
        <w:rPr>
          <w:rFonts w:ascii="宋体" w:hAnsi="宋体" w:cs="楷体_GB2312"/>
          <w:bCs/>
          <w:szCs w:val="21"/>
        </w:rPr>
        <w:t>而融合规则本身是第二位的。</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g.</w:t>
      </w:r>
      <w:r w:rsidR="00D574DF" w:rsidRPr="000C4DC1">
        <w:rPr>
          <w:rFonts w:ascii="宋体" w:hAnsi="宋体" w:cs="楷体_GB2312" w:hint="eastAsia"/>
          <w:bCs/>
          <w:szCs w:val="21"/>
        </w:rPr>
        <w:t>基于广义</w:t>
      </w:r>
      <w:r w:rsidR="00D574DF" w:rsidRPr="000C4DC1">
        <w:rPr>
          <w:rFonts w:ascii="宋体" w:hAnsi="宋体" w:cs="楷体_GB2312"/>
          <w:bCs/>
          <w:szCs w:val="21"/>
        </w:rPr>
        <w:t>粗集的异类特征空间的同化与分类</w:t>
      </w:r>
      <w:r w:rsidR="00D574DF" w:rsidRPr="000C4DC1">
        <w:rPr>
          <w:rFonts w:ascii="宋体" w:hAnsi="宋体" w:cs="楷体_GB2312" w:hint="eastAsia"/>
          <w:bCs/>
          <w:szCs w:val="21"/>
        </w:rPr>
        <w:t>中获得相异性</w:t>
      </w:r>
      <w:r w:rsidR="00D574DF" w:rsidRPr="000C4DC1">
        <w:rPr>
          <w:rFonts w:ascii="宋体" w:hAnsi="宋体" w:cs="楷体_GB2312"/>
          <w:bCs/>
          <w:szCs w:val="21"/>
        </w:rPr>
        <w:t>和提高多分类器系统性能的基本途径包括</w:t>
      </w:r>
      <w:r w:rsidR="00D574DF" w:rsidRPr="000C4DC1">
        <w:rPr>
          <w:rFonts w:ascii="宋体" w:hAnsi="宋体" w:cs="楷体_GB2312" w:hint="eastAsia"/>
          <w:bCs/>
          <w:szCs w:val="21"/>
        </w:rPr>
        <w:t>（1）利用</w:t>
      </w:r>
      <w:r w:rsidR="00D574DF" w:rsidRPr="000C4DC1">
        <w:rPr>
          <w:rFonts w:ascii="宋体" w:hAnsi="宋体" w:cs="楷体_GB2312"/>
          <w:bCs/>
          <w:szCs w:val="21"/>
        </w:rPr>
        <w:t>不同的特征集，特别是异类特征或随机选择的不同训练集；（</w:t>
      </w:r>
      <w:r w:rsidR="00D574DF" w:rsidRPr="000C4DC1">
        <w:rPr>
          <w:rFonts w:ascii="宋体" w:hAnsi="宋体" w:cs="楷体_GB2312" w:hint="eastAsia"/>
          <w:bCs/>
          <w:szCs w:val="21"/>
        </w:rPr>
        <w:t>2</w:t>
      </w:r>
      <w:r w:rsidR="00D574DF" w:rsidRPr="000C4DC1">
        <w:rPr>
          <w:rFonts w:ascii="宋体" w:hAnsi="宋体" w:cs="楷体_GB2312"/>
          <w:bCs/>
          <w:szCs w:val="21"/>
        </w:rPr>
        <w:t>）</w:t>
      </w:r>
      <w:r w:rsidR="00D574DF" w:rsidRPr="000C4DC1">
        <w:rPr>
          <w:rFonts w:ascii="宋体" w:hAnsi="宋体" w:cs="楷体_GB2312" w:hint="eastAsia"/>
          <w:bCs/>
          <w:szCs w:val="21"/>
        </w:rPr>
        <w:t>特征</w:t>
      </w:r>
      <w:r w:rsidR="00D574DF" w:rsidRPr="000C4DC1">
        <w:rPr>
          <w:rFonts w:ascii="宋体" w:hAnsi="宋体" w:cs="楷体_GB2312"/>
          <w:bCs/>
          <w:szCs w:val="21"/>
        </w:rPr>
        <w:t>选择和集成特征选择</w:t>
      </w:r>
      <w:r w:rsidR="00D574DF" w:rsidRPr="000C4DC1">
        <w:rPr>
          <w:rFonts w:ascii="宋体" w:hAnsi="宋体" w:cs="楷体_GB2312" w:hint="eastAsia"/>
          <w:bCs/>
          <w:szCs w:val="21"/>
        </w:rPr>
        <w:t>（3）采用</w:t>
      </w:r>
      <w:r w:rsidR="00D574DF" w:rsidRPr="000C4DC1">
        <w:rPr>
          <w:rFonts w:ascii="宋体" w:hAnsi="宋体" w:cs="楷体_GB2312"/>
          <w:bCs/>
          <w:szCs w:val="21"/>
        </w:rPr>
        <w:t>好的多分类器集成策略。</w:t>
      </w:r>
      <w:r w:rsidR="00D574DF" w:rsidRPr="000C4DC1">
        <w:rPr>
          <w:rFonts w:ascii="宋体" w:hAnsi="宋体" w:cs="楷体_GB2312" w:hint="eastAsia"/>
          <w:bCs/>
          <w:szCs w:val="21"/>
        </w:rPr>
        <w:t>广义</w:t>
      </w:r>
      <w:r w:rsidR="00D574DF" w:rsidRPr="000C4DC1">
        <w:rPr>
          <w:rFonts w:ascii="宋体" w:hAnsi="宋体" w:cs="楷体_GB2312"/>
          <w:bCs/>
          <w:szCs w:val="21"/>
        </w:rPr>
        <w:t>粗糙分类随机集是由广义</w:t>
      </w:r>
      <w:r w:rsidR="00D574DF" w:rsidRPr="000C4DC1">
        <w:rPr>
          <w:rFonts w:ascii="宋体" w:hAnsi="宋体" w:cs="楷体_GB2312"/>
          <w:bCs/>
          <w:szCs w:val="21"/>
        </w:rPr>
        <w:lastRenderedPageBreak/>
        <w:t>粗糙随机集和类别集合诱导的一个随机集，与属性集合、距离函数的定义、域值的选择以及类别集合的定义有关</w:t>
      </w:r>
      <w:r w:rsidR="00D574DF" w:rsidRPr="000C4DC1">
        <w:rPr>
          <w:rFonts w:ascii="宋体" w:hAnsi="宋体" w:cs="楷体_GB2312" w:hint="eastAsia"/>
          <w:bCs/>
          <w:szCs w:val="21"/>
        </w:rPr>
        <w:t>。在利用利用</w:t>
      </w:r>
      <w:r w:rsidR="00D574DF" w:rsidRPr="000C4DC1">
        <w:rPr>
          <w:rFonts w:ascii="宋体" w:hAnsi="宋体" w:cs="楷体_GB2312"/>
          <w:bCs/>
          <w:szCs w:val="21"/>
        </w:rPr>
        <w:t>多源异类信息进行融合</w:t>
      </w:r>
      <w:r w:rsidR="00D574DF" w:rsidRPr="000C4DC1">
        <w:rPr>
          <w:rFonts w:ascii="宋体" w:hAnsi="宋体" w:cs="楷体_GB2312" w:hint="eastAsia"/>
          <w:bCs/>
          <w:szCs w:val="21"/>
        </w:rPr>
        <w:t>以</w:t>
      </w:r>
      <w:r w:rsidR="00D574DF" w:rsidRPr="000C4DC1">
        <w:rPr>
          <w:rFonts w:ascii="宋体" w:hAnsi="宋体" w:cs="楷体_GB2312"/>
          <w:bCs/>
          <w:szCs w:val="21"/>
        </w:rPr>
        <w:t>达到信息互补</w:t>
      </w:r>
      <w:r w:rsidR="00D574DF" w:rsidRPr="000C4DC1">
        <w:rPr>
          <w:rFonts w:ascii="宋体" w:hAnsi="宋体" w:cs="楷体_GB2312" w:hint="eastAsia"/>
          <w:bCs/>
          <w:szCs w:val="21"/>
        </w:rPr>
        <w:t>时，假定</w:t>
      </w:r>
      <w:r w:rsidR="00D574DF" w:rsidRPr="000C4DC1">
        <w:rPr>
          <w:rFonts w:ascii="宋体" w:hAnsi="宋体" w:cs="楷体_GB2312"/>
          <w:bCs/>
          <w:szCs w:val="21"/>
        </w:rPr>
        <w:t>有</w:t>
      </w:r>
      <w:r w:rsidR="00D574DF" w:rsidRPr="000C4DC1">
        <w:rPr>
          <w:rFonts w:ascii="宋体" w:hAnsi="宋体" w:cs="楷体_GB2312" w:hint="eastAsia"/>
          <w:bCs/>
          <w:szCs w:val="21"/>
        </w:rPr>
        <w:t>m个相互</w:t>
      </w:r>
      <w:r w:rsidR="00D574DF" w:rsidRPr="000C4DC1">
        <w:rPr>
          <w:rFonts w:ascii="宋体" w:hAnsi="宋体" w:cs="楷体_GB2312"/>
          <w:bCs/>
          <w:szCs w:val="21"/>
        </w:rPr>
        <w:t>独立的分类器利用不同的信息源对同一对象进行分类</w:t>
      </w:r>
      <w:r w:rsidR="00D574DF" w:rsidRPr="000C4DC1">
        <w:rPr>
          <w:rFonts w:ascii="宋体" w:hAnsi="宋体" w:cs="楷体_GB2312" w:hint="eastAsia"/>
          <w:bCs/>
          <w:szCs w:val="21"/>
        </w:rPr>
        <w:t>，</w:t>
      </w:r>
      <w:r w:rsidR="00D574DF" w:rsidRPr="000C4DC1">
        <w:rPr>
          <w:rFonts w:ascii="宋体" w:hAnsi="宋体" w:cs="楷体_GB2312"/>
          <w:bCs/>
          <w:szCs w:val="21"/>
        </w:rPr>
        <w:t>对于</w:t>
      </w:r>
      <w:r w:rsidR="00D574DF" w:rsidRPr="000C4DC1">
        <w:rPr>
          <w:rFonts w:ascii="宋体" w:hAnsi="宋体" w:cs="楷体_GB2312" w:hint="eastAsia"/>
          <w:bCs/>
          <w:szCs w:val="21"/>
        </w:rPr>
        <w:t>对象</w:t>
      </w:r>
      <w:r w:rsidR="00D574DF" w:rsidRPr="000C4DC1">
        <w:rPr>
          <w:rFonts w:ascii="宋体" w:hAnsi="宋体" w:cs="楷体_GB2312"/>
          <w:bCs/>
          <w:szCs w:val="21"/>
        </w:rPr>
        <w:t>的</w:t>
      </w:r>
      <w:r w:rsidR="00D574DF" w:rsidRPr="000C4DC1">
        <w:rPr>
          <w:rFonts w:ascii="宋体" w:hAnsi="宋体" w:cs="楷体_GB2312" w:hint="eastAsia"/>
          <w:bCs/>
          <w:szCs w:val="21"/>
        </w:rPr>
        <w:t>专家分类</w:t>
      </w:r>
      <w:r w:rsidR="00D574DF" w:rsidRPr="000C4DC1">
        <w:rPr>
          <w:rFonts w:ascii="宋体" w:hAnsi="宋体" w:cs="楷体_GB2312"/>
          <w:bCs/>
          <w:szCs w:val="21"/>
        </w:rPr>
        <w:t>是</w:t>
      </w:r>
      <w:r w:rsidR="00D574DF" w:rsidRPr="000C4DC1">
        <w:rPr>
          <w:rFonts w:ascii="宋体" w:hAnsi="宋体" w:cs="楷体_GB2312" w:hint="eastAsia"/>
          <w:bCs/>
          <w:szCs w:val="21"/>
        </w:rPr>
        <w:t>一致</w:t>
      </w:r>
      <w:r w:rsidR="00D574DF" w:rsidRPr="000C4DC1">
        <w:rPr>
          <w:rFonts w:ascii="宋体" w:hAnsi="宋体" w:cs="楷体_GB2312"/>
          <w:bCs/>
          <w:szCs w:val="21"/>
        </w:rPr>
        <w:t>的</w:t>
      </w:r>
      <w:r w:rsidR="00D574DF" w:rsidRPr="000C4DC1">
        <w:rPr>
          <w:rFonts w:ascii="宋体" w:hAnsi="宋体" w:cs="楷体_GB2312" w:hint="eastAsia"/>
          <w:bCs/>
          <w:szCs w:val="21"/>
        </w:rPr>
        <w:t>，</w:t>
      </w:r>
      <w:r w:rsidR="00D574DF" w:rsidRPr="000C4DC1">
        <w:rPr>
          <w:rFonts w:ascii="宋体" w:hAnsi="宋体" w:cs="楷体_GB2312"/>
          <w:bCs/>
          <w:szCs w:val="21"/>
        </w:rPr>
        <w:t>即类别是相同的</w:t>
      </w:r>
      <w:r w:rsidR="00D574DF"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如果对不同</w:t>
      </w:r>
      <w:r w:rsidRPr="000C4DC1">
        <w:rPr>
          <w:rFonts w:ascii="宋体" w:hAnsi="宋体" w:cs="楷体_GB2312"/>
          <w:bCs/>
          <w:szCs w:val="21"/>
        </w:rPr>
        <w:t>的信息，直接在简约的属性集合</w:t>
      </w:r>
      <m:oMath>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oMath>
      <w:r w:rsidRPr="000C4DC1">
        <w:rPr>
          <w:rFonts w:ascii="宋体" w:hAnsi="宋体" w:cs="楷体_GB2312" w:hint="eastAsia"/>
          <w:bCs/>
          <w:szCs w:val="21"/>
        </w:rPr>
        <w:t>的</w:t>
      </w:r>
      <w:r w:rsidRPr="000C4DC1">
        <w:rPr>
          <w:rFonts w:ascii="宋体" w:hAnsi="宋体" w:cs="楷体_GB2312"/>
          <w:bCs/>
          <w:szCs w:val="21"/>
        </w:rPr>
        <w:t>广义粗糙随机集</w:t>
      </w:r>
      <m:oMath>
        <m:sSubSup>
          <m:sSubSupPr>
            <m:ctrlPr>
              <w:rPr>
                <w:rFonts w:ascii="Cambria Math" w:hAnsi="Cambria Math" w:cs="楷体_GB2312"/>
                <w:bCs/>
                <w:szCs w:val="21"/>
              </w:rPr>
            </m:ctrlPr>
          </m:sSubSupPr>
          <m:e>
            <m:r>
              <w:rPr>
                <w:rFonts w:ascii="Cambria Math" w:hAnsi="Cambria Math" w:cs="楷体_GB2312"/>
                <w:szCs w:val="21"/>
              </w:rPr>
              <m:t>X</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oMath>
      <w:r w:rsidRPr="000C4DC1">
        <w:rPr>
          <w:rFonts w:ascii="宋体" w:hAnsi="宋体" w:cs="楷体_GB2312" w:hint="eastAsia"/>
          <w:bCs/>
          <w:szCs w:val="21"/>
        </w:rPr>
        <w:t>上</w:t>
      </w:r>
      <w:r w:rsidRPr="000C4DC1">
        <w:rPr>
          <w:rFonts w:ascii="宋体" w:hAnsi="宋体" w:cs="楷体_GB2312"/>
          <w:bCs/>
          <w:szCs w:val="21"/>
        </w:rPr>
        <w:t>进行融合处理，</w:t>
      </w:r>
      <w:r w:rsidRPr="000C4DC1">
        <w:rPr>
          <w:rFonts w:ascii="宋体" w:hAnsi="宋体" w:cs="楷体_GB2312" w:hint="eastAsia"/>
          <w:bCs/>
          <w:szCs w:val="21"/>
        </w:rPr>
        <w:t>会</w:t>
      </w:r>
      <w:r w:rsidRPr="000C4DC1">
        <w:rPr>
          <w:rFonts w:ascii="宋体" w:hAnsi="宋体" w:cs="楷体_GB2312"/>
          <w:bCs/>
          <w:szCs w:val="21"/>
        </w:rPr>
        <w:t>遇到</w:t>
      </w:r>
      <w:r w:rsidRPr="000C4DC1">
        <w:rPr>
          <w:rFonts w:ascii="宋体" w:hAnsi="宋体" w:cs="楷体_GB2312" w:hint="eastAsia"/>
          <w:bCs/>
          <w:szCs w:val="21"/>
        </w:rPr>
        <w:t>特征</w:t>
      </w:r>
      <w:r w:rsidRPr="000C4DC1">
        <w:rPr>
          <w:rFonts w:ascii="宋体" w:hAnsi="宋体" w:cs="楷体_GB2312"/>
          <w:bCs/>
          <w:szCs w:val="21"/>
        </w:rPr>
        <w:t>空间不一致的问题</w:t>
      </w:r>
      <w:r w:rsidRPr="000C4DC1">
        <w:rPr>
          <w:rFonts w:ascii="宋体" w:hAnsi="宋体" w:cs="楷体_GB2312" w:hint="eastAsia"/>
          <w:bCs/>
          <w:szCs w:val="21"/>
        </w:rPr>
        <w:t>，这就</w:t>
      </w:r>
      <w:r w:rsidRPr="000C4DC1">
        <w:rPr>
          <w:rFonts w:ascii="宋体" w:hAnsi="宋体" w:cs="楷体_GB2312"/>
          <w:bCs/>
          <w:szCs w:val="21"/>
        </w:rPr>
        <w:t>需要异类特征</w:t>
      </w:r>
      <w:r w:rsidRPr="000C4DC1">
        <w:rPr>
          <w:rFonts w:ascii="宋体" w:hAnsi="宋体" w:cs="楷体_GB2312" w:hint="eastAsia"/>
          <w:bCs/>
          <w:szCs w:val="21"/>
        </w:rPr>
        <w:t>空间</w:t>
      </w:r>
      <w:r w:rsidRPr="000C4DC1">
        <w:rPr>
          <w:rFonts w:ascii="宋体" w:hAnsi="宋体" w:cs="楷体_GB2312"/>
          <w:bCs/>
          <w:szCs w:val="21"/>
        </w:rPr>
        <w:t>的同化，</w:t>
      </w:r>
      <w:r w:rsidRPr="000C4DC1">
        <w:rPr>
          <w:rFonts w:ascii="宋体" w:hAnsi="宋体" w:cs="楷体_GB2312" w:hint="eastAsia"/>
          <w:bCs/>
          <w:szCs w:val="21"/>
        </w:rPr>
        <w:t>即</w:t>
      </w:r>
      <w:r w:rsidRPr="000C4DC1">
        <w:rPr>
          <w:rFonts w:ascii="宋体" w:hAnsi="宋体" w:cs="楷体_GB2312"/>
          <w:bCs/>
          <w:szCs w:val="21"/>
        </w:rPr>
        <w:t>无论对分类问题采用什么</w:t>
      </w:r>
      <w:r w:rsidRPr="000C4DC1">
        <w:rPr>
          <w:rFonts w:ascii="宋体" w:hAnsi="宋体" w:cs="楷体_GB2312" w:hint="eastAsia"/>
          <w:bCs/>
          <w:szCs w:val="21"/>
        </w:rPr>
        <w:t>样</w:t>
      </w:r>
      <w:r w:rsidRPr="000C4DC1">
        <w:rPr>
          <w:rFonts w:ascii="宋体" w:hAnsi="宋体" w:cs="楷体_GB2312"/>
          <w:bCs/>
          <w:szCs w:val="21"/>
        </w:rPr>
        <w:t>的信息以及由之产生的特征信息，</w:t>
      </w:r>
      <w:r w:rsidRPr="000C4DC1">
        <w:rPr>
          <w:rFonts w:ascii="宋体" w:hAnsi="宋体" w:cs="楷体_GB2312" w:hint="eastAsia"/>
          <w:bCs/>
          <w:szCs w:val="21"/>
        </w:rPr>
        <w:t>须</w:t>
      </w:r>
      <w:r w:rsidRPr="000C4DC1">
        <w:rPr>
          <w:rFonts w:ascii="宋体" w:hAnsi="宋体" w:cs="楷体_GB2312"/>
          <w:bCs/>
          <w:szCs w:val="21"/>
        </w:rPr>
        <w:t>转化到相同的类集合上，这样才有可比性</w:t>
      </w:r>
      <w:r w:rsidRPr="000C4DC1">
        <w:rPr>
          <w:rFonts w:ascii="宋体" w:hAnsi="宋体" w:cs="楷体_GB2312" w:hint="eastAsia"/>
          <w:bCs/>
          <w:szCs w:val="21"/>
        </w:rPr>
        <w:t>。</w:t>
      </w:r>
      <w:r w:rsidRPr="000C4DC1">
        <w:rPr>
          <w:rFonts w:ascii="宋体" w:hAnsi="宋体" w:cs="楷体_GB2312"/>
          <w:bCs/>
          <w:szCs w:val="21"/>
        </w:rPr>
        <w:t>若</w:t>
      </w:r>
      <w:r w:rsidRPr="000C4DC1">
        <w:rPr>
          <w:rFonts w:ascii="宋体" w:hAnsi="宋体" w:cs="楷体_GB2312" w:hint="eastAsia"/>
          <w:bCs/>
          <w:szCs w:val="21"/>
        </w:rPr>
        <w:t>设</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bar>
                    <m:barPr>
                      <m:ctrlPr>
                        <w:rPr>
                          <w:rFonts w:ascii="Cambria Math" w:hAnsi="Cambria Math" w:cs="楷体_GB2312"/>
                          <w:bCs/>
                          <w:szCs w:val="21"/>
                        </w:rPr>
                      </m:ctrlPr>
                    </m:barPr>
                    <m:e>
                      <m:sSubSup>
                        <m:sSubSupPr>
                          <m:ctrlPr>
                            <w:rPr>
                              <w:rFonts w:ascii="Cambria Math" w:hAnsi="Cambria Math" w:cs="楷体_GB2312"/>
                              <w:bCs/>
                              <w:szCs w:val="21"/>
                            </w:rPr>
                          </m:ctrlPr>
                        </m:sSubSupPr>
                        <m:e>
                          <m:r>
                            <w:rPr>
                              <w:rFonts w:ascii="Cambria Math" w:hAnsi="Cambria Math" w:cs="楷体_GB2312"/>
                              <w:szCs w:val="21"/>
                            </w:rPr>
                            <m:t>X</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e>
                  </m:bar>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u</m:t>
                          </m:r>
                        </m:e>
                      </m:acc>
                    </m:e>
                    <m:sub>
                      <m:r>
                        <w:rPr>
                          <w:rFonts w:ascii="Cambria Math" w:hAnsi="Cambria Math" w:cs="楷体_GB2312"/>
                          <w:szCs w:val="21"/>
                        </w:rPr>
                        <m:t>i</m:t>
                      </m:r>
                    </m:sub>
                    <m:sup>
                      <m:r>
                        <m:rPr>
                          <m:sty m:val="p"/>
                        </m:rPr>
                        <w:rPr>
                          <w:rFonts w:ascii="Cambria Math" w:hAnsi="Cambria Math" w:cs="楷体_GB2312"/>
                          <w:szCs w:val="21"/>
                        </w:rPr>
                        <m:t>(</m:t>
                      </m:r>
                      <m:r>
                        <w:rPr>
                          <w:rFonts w:ascii="Cambria Math" w:hAnsi="Cambria Math" w:cs="楷体_GB2312"/>
                          <w:szCs w:val="21"/>
                        </w:rPr>
                        <m:t>k</m:t>
                      </m:r>
                      <m:r>
                        <m:rPr>
                          <m:sty m:val="p"/>
                        </m:rPr>
                        <w:rPr>
                          <w:rFonts w:ascii="Cambria Math" w:hAnsi="Cambria Math" w:cs="楷体_GB2312"/>
                          <w:szCs w:val="21"/>
                        </w:rPr>
                        <m:t>)</m:t>
                      </m:r>
                    </m:sup>
                  </m:sSubSup>
                  <m:r>
                    <m:rPr>
                      <m:sty m:val="p"/>
                    </m:rPr>
                    <w:rPr>
                      <w:rFonts w:ascii="Cambria Math" w:hAnsi="Cambria Math" w:cs="楷体_GB2312"/>
                      <w:szCs w:val="21"/>
                    </w:rPr>
                    <m:t>)</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r>
                    <w:rPr>
                      <w:rFonts w:ascii="Cambria Math" w:hAnsi="Cambria Math" w:cs="楷体_GB2312"/>
                      <w:szCs w:val="21"/>
                    </w:rPr>
                    <m:t>BH</m:t>
                  </m:r>
                  <m:d>
                    <m:dPr>
                      <m:ctrlPr>
                        <w:rPr>
                          <w:rFonts w:ascii="Cambria Math" w:hAnsi="Cambria Math" w:cs="楷体_GB2312"/>
                          <w:bCs/>
                          <w:szCs w:val="21"/>
                        </w:rPr>
                      </m:ctrlPr>
                    </m:dPr>
                    <m:e>
                      <m:sSubSup>
                        <m:sSubSupPr>
                          <m:ctrlPr>
                            <w:rPr>
                              <w:rFonts w:ascii="Cambria Math" w:hAnsi="Cambria Math" w:cs="楷体_GB2312"/>
                              <w:bCs/>
                              <w:szCs w:val="21"/>
                            </w:rPr>
                          </m:ctrlPr>
                        </m:sSubSupPr>
                        <m:e>
                          <m:r>
                            <m:rPr>
                              <m:sty m:val="p"/>
                            </m:rPr>
                            <w:rPr>
                              <w:rFonts w:ascii="Cambria Math" w:hAnsi="Cambria Math" w:cs="楷体_GB2312"/>
                              <w:szCs w:val="21"/>
                            </w:rPr>
                            <m:t>Λ</m:t>
                          </m:r>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d>
                  <m:r>
                    <m:rPr>
                      <m:sty m:val="p"/>
                    </m:rPr>
                    <w:rPr>
                      <w:rFonts w:ascii="Cambria Math" w:hAnsi="Cambria Math" w:cs="楷体_GB2312"/>
                      <w:szCs w:val="21"/>
                    </w:rPr>
                    <m:t>,</m:t>
                  </m:r>
                  <m:r>
                    <w:rPr>
                      <w:rFonts w:ascii="Cambria Math" w:hAnsi="Cambria Math" w:cs="楷体_GB2312"/>
                      <w:szCs w:val="21"/>
                    </w:rPr>
                    <m:t>l</m:t>
                  </m:r>
                  <m:r>
                    <m:rPr>
                      <m:sty m:val="p"/>
                    </m:rPr>
                    <w:rPr>
                      <w:rFonts w:ascii="Cambria Math" w:hAnsi="Cambria Math" w:cs="楷体_GB2312"/>
                      <w:szCs w:val="21"/>
                    </w:rPr>
                    <m:t>=1,2,…,</m:t>
                  </m:r>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e>
              </m:eqArr>
            </m:e>
          </m:d>
          <m:r>
            <w:rPr>
              <w:rFonts w:ascii="Cambria Math" w:hAnsi="Cambria Math" w:cs="楷体_GB2312"/>
              <w:szCs w:val="21"/>
            </w:rPr>
            <m:t>k</m:t>
          </m:r>
          <m:r>
            <m:rPr>
              <m:sty m:val="p"/>
            </m:rPr>
            <w:rPr>
              <w:rFonts w:ascii="Cambria Math" w:hAnsi="Cambria Math" w:cs="楷体_GB2312"/>
              <w:szCs w:val="21"/>
            </w:rPr>
            <m:t>=1,2,…,</m:t>
          </m:r>
          <m:r>
            <w:rPr>
              <w:rFonts w:ascii="Cambria Math" w:hAnsi="Cambria Math" w:cs="楷体_GB2312"/>
              <w:szCs w:val="21"/>
            </w:rPr>
            <m:t>r</m:t>
          </m:r>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分别</w:t>
      </w:r>
      <w:r w:rsidRPr="000C4DC1">
        <w:rPr>
          <w:rFonts w:ascii="宋体" w:hAnsi="宋体" w:cs="楷体_GB2312"/>
          <w:bCs/>
          <w:szCs w:val="21"/>
        </w:rPr>
        <w:t>是明晰分类集合</w:t>
      </w:r>
      <w:r w:rsidRPr="000C4DC1">
        <w:rPr>
          <w:rFonts w:ascii="宋体" w:hAnsi="宋体" w:cs="楷体_GB2312" w:hint="eastAsia"/>
          <w:bCs/>
          <w:szCs w:val="21"/>
        </w:rPr>
        <w:t>和</w:t>
      </w:r>
      <w:r w:rsidRPr="000C4DC1">
        <w:rPr>
          <w:rFonts w:ascii="宋体" w:hAnsi="宋体" w:cs="楷体_GB2312"/>
          <w:bCs/>
          <w:szCs w:val="21"/>
        </w:rPr>
        <w:t>含糊分类集合，则应满足</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d>
                    <m:dPr>
                      <m:ctrlPr>
                        <w:rPr>
                          <w:rFonts w:ascii="Cambria Math" w:hAnsi="Cambria Math" w:cs="楷体_GB2312"/>
                          <w:bCs/>
                          <w:szCs w:val="21"/>
                        </w:rPr>
                      </m:ctrlPr>
                    </m:dPr>
                    <m:e>
                      <m:nary>
                        <m:naryPr>
                          <m:chr m:val="⋃"/>
                          <m:limLoc m:val="undOvr"/>
                          <m:ctrlPr>
                            <w:rPr>
                              <w:rFonts w:ascii="Cambria Math" w:hAnsi="Cambria Math" w:cs="楷体_GB2312"/>
                              <w:bCs/>
                              <w:szCs w:val="21"/>
                            </w:rPr>
                          </m:ctrlPr>
                        </m:naryPr>
                        <m:sub>
                          <m:r>
                            <w:rPr>
                              <w:rFonts w:ascii="Cambria Math" w:hAnsi="Cambria Math" w:cs="楷体_GB2312"/>
                              <w:szCs w:val="21"/>
                            </w:rPr>
                            <m:t>k</m:t>
                          </m:r>
                          <m:r>
                            <m:rPr>
                              <m:sty m:val="p"/>
                            </m:rPr>
                            <w:rPr>
                              <w:rFonts w:ascii="Cambria Math" w:hAnsi="Cambria Math" w:cs="楷体_GB2312"/>
                              <w:szCs w:val="21"/>
                            </w:rPr>
                            <m:t>=1</m:t>
                          </m:r>
                        </m:sub>
                        <m:sup>
                          <m:r>
                            <w:rPr>
                              <w:rFonts w:ascii="Cambria Math" w:hAnsi="Cambria Math" w:cs="楷体_GB2312"/>
                              <w:szCs w:val="21"/>
                            </w:rPr>
                            <m:t>r</m:t>
                          </m:r>
                        </m:sup>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nary>
                    </m:e>
                  </m:d>
                  <m:r>
                    <m:rPr>
                      <m:sty m:val="p"/>
                    </m:rPr>
                    <w:rPr>
                      <w:rFonts w:ascii="Cambria Math" w:hAnsi="Cambria Math" w:cs="楷体_GB2312"/>
                      <w:szCs w:val="21"/>
                    </w:rPr>
                    <m:t>∪</m:t>
                  </m:r>
                  <m:d>
                    <m:dPr>
                      <m:ctrlPr>
                        <w:rPr>
                          <w:rFonts w:ascii="Cambria Math" w:hAnsi="Cambria Math" w:cs="楷体_GB2312"/>
                          <w:bCs/>
                          <w:szCs w:val="21"/>
                        </w:rPr>
                      </m:ctrlPr>
                    </m:dPr>
                    <m:e>
                      <m:nary>
                        <m:naryPr>
                          <m:chr m:val="⋃"/>
                          <m:limLoc m:val="undOvr"/>
                          <m:ctrlPr>
                            <w:rPr>
                              <w:rFonts w:ascii="Cambria Math" w:hAnsi="Cambria Math" w:cs="楷体_GB2312"/>
                              <w:bCs/>
                              <w:szCs w:val="21"/>
                            </w:rPr>
                          </m:ctrlPr>
                        </m:naryPr>
                        <m:sub>
                          <m:r>
                            <w:rPr>
                              <w:rFonts w:ascii="Cambria Math" w:hAnsi="Cambria Math" w:cs="楷体_GB2312"/>
                              <w:szCs w:val="21"/>
                            </w:rPr>
                            <m:t>l</m:t>
                          </m:r>
                          <m:r>
                            <m:rPr>
                              <m:sty m:val="p"/>
                            </m:rPr>
                            <w:rPr>
                              <w:rFonts w:ascii="Cambria Math" w:hAnsi="Cambria Math" w:cs="楷体_GB2312"/>
                              <w:szCs w:val="21"/>
                            </w:rPr>
                            <m:t>=1</m:t>
                          </m:r>
                        </m:sub>
                        <m:sup>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sup>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nary>
                    </m:e>
                  </m:d>
                  <m:r>
                    <m:rPr>
                      <m:sty m:val="p"/>
                    </m:rPr>
                    <w:rPr>
                      <w:rFonts w:ascii="Cambria Math" w:hAnsi="Cambria Math" w:cs="楷体_GB2312"/>
                      <w:szCs w:val="21"/>
                    </w:rPr>
                    <m:t>=</m:t>
                  </m:r>
                  <m:r>
                    <w:rPr>
                      <w:rFonts w:ascii="Cambria Math" w:hAnsi="Cambria Math" w:cs="楷体_GB2312"/>
                      <w:szCs w:val="21"/>
                    </w:rPr>
                    <m:t>U</m:t>
                  </m:r>
                </m:e>
                <m:e>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s</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k</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s</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lj</m:t>
                          </m:r>
                          <m:r>
                            <m:rPr>
                              <m:sty m:val="p"/>
                            </m:rPr>
                            <w:rPr>
                              <w:rFonts w:ascii="Cambria Math" w:hAnsi="Cambria Math" w:cs="楷体_GB2312"/>
                              <w:szCs w:val="21"/>
                            </w:rPr>
                            <m:t>=1,2,…,</m:t>
                          </m:r>
                          <m:r>
                            <w:rPr>
                              <w:rFonts w:ascii="Cambria Math" w:hAnsi="Cambria Math" w:cs="楷体_GB2312"/>
                              <w:szCs w:val="21"/>
                            </w:rPr>
                            <m:t>m</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l</m:t>
                          </m:r>
                          <m:r>
                            <m:rPr>
                              <m:sty m:val="p"/>
                            </m:rPr>
                            <w:rPr>
                              <w:rFonts w:ascii="Cambria Math" w:hAnsi="Cambria Math" w:cs="楷体_GB2312"/>
                              <w:szCs w:val="21"/>
                            </w:rPr>
                            <m:t>,</m:t>
                          </m:r>
                          <m:r>
                            <w:rPr>
                              <w:rFonts w:ascii="Cambria Math" w:hAnsi="Cambria Math" w:cs="楷体_GB2312"/>
                              <w:szCs w:val="21"/>
                            </w:rPr>
                            <m:t>k</m:t>
                          </m:r>
                        </m:e>
                      </m:eqArr>
                    </m:e>
                  </m:d>
                </m:e>
              </m:eqArr>
            </m:e>
          </m:d>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这样</w:t>
      </w:r>
      <w:r w:rsidRPr="000C4DC1">
        <w:rPr>
          <w:rFonts w:ascii="宋体" w:hAnsi="宋体" w:cs="楷体_GB2312"/>
          <w:bCs/>
          <w:szCs w:val="21"/>
        </w:rPr>
        <w:t>就得到第</w:t>
      </w:r>
      <w:r w:rsidRPr="000C4DC1">
        <w:rPr>
          <w:rFonts w:ascii="宋体" w:hAnsi="宋体" w:cs="楷体_GB2312" w:hint="eastAsia"/>
          <w:bCs/>
          <w:szCs w:val="21"/>
        </w:rPr>
        <w:t>j个</w:t>
      </w:r>
      <w:r w:rsidRPr="000C4DC1">
        <w:rPr>
          <w:rFonts w:ascii="宋体" w:hAnsi="宋体" w:cs="楷体_GB2312"/>
          <w:bCs/>
          <w:szCs w:val="21"/>
        </w:rPr>
        <w:t>分类器利用自己的约简特征集，得到相应的随机集，为分类器训练和融合奠定了基础。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由</w:t>
      </w:r>
      <w:r w:rsidRPr="000C4DC1">
        <w:rPr>
          <w:rFonts w:ascii="宋体" w:hAnsi="宋体" w:cs="楷体_GB2312"/>
          <w:bCs/>
          <w:szCs w:val="21"/>
        </w:rPr>
        <w:t>广义粗糙分类随机集</w:t>
      </w:r>
      <m:oMath>
        <m:sSubSup>
          <m:sSubSupPr>
            <m:ctrlPr>
              <w:rPr>
                <w:rFonts w:ascii="Cambria Math" w:hAnsi="Cambria Math" w:cs="楷体_GB2312"/>
                <w:bCs/>
                <w:szCs w:val="21"/>
              </w:rPr>
            </m:ctrlPr>
          </m:sSubSupPr>
          <m:e>
            <m:r>
              <w:rPr>
                <w:rFonts w:ascii="Cambria Math" w:hAnsi="Cambria Math" w:cs="楷体_GB2312"/>
                <w:szCs w:val="21"/>
              </w:rPr>
              <m:t>Y</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oMath>
      <w:r w:rsidRPr="000C4DC1">
        <w:rPr>
          <w:rFonts w:ascii="宋体" w:hAnsi="宋体" w:cs="楷体_GB2312" w:hint="eastAsia"/>
          <w:bCs/>
          <w:szCs w:val="21"/>
        </w:rPr>
        <w:t>:</w:t>
      </w:r>
      <m:oMath>
        <m:r>
          <m:rPr>
            <m:sty m:val="p"/>
          </m:rPr>
          <w:rPr>
            <w:rFonts w:ascii="Cambria Math" w:hAnsi="Cambria Math" w:cs="楷体_GB2312"/>
            <w:szCs w:val="21"/>
          </w:rPr>
          <m:t>U→P(H)</m:t>
        </m:r>
      </m:oMath>
      <w:r w:rsidRPr="000C4DC1">
        <w:rPr>
          <w:rFonts w:ascii="宋体" w:hAnsi="宋体" w:cs="楷体_GB2312" w:hint="eastAsia"/>
          <w:bCs/>
          <w:szCs w:val="21"/>
        </w:rPr>
        <w:t>而</w:t>
      </w:r>
      <w:r w:rsidRPr="000C4DC1">
        <w:rPr>
          <w:rFonts w:ascii="宋体" w:hAnsi="宋体" w:cs="楷体_GB2312"/>
          <w:bCs/>
          <w:szCs w:val="21"/>
        </w:rPr>
        <w:t>随之产生的焦映射和分类</w:t>
      </w:r>
      <w:r w:rsidRPr="000C4DC1">
        <w:rPr>
          <w:rFonts w:ascii="宋体" w:hAnsi="宋体" w:cs="楷体_GB2312" w:hint="eastAsia"/>
          <w:bCs/>
          <w:szCs w:val="21"/>
        </w:rPr>
        <w:t>mass函数</w:t>
      </w:r>
      <w:r w:rsidRPr="000C4DC1">
        <w:rPr>
          <w:rFonts w:ascii="宋体" w:hAnsi="宋体" w:cs="楷体_GB2312"/>
          <w:bCs/>
          <w:szCs w:val="21"/>
        </w:rPr>
        <w:t>具有如下形式</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r>
                        <w:rPr>
                          <w:rFonts w:ascii="Cambria Math" w:hAnsi="Cambria Math" w:cs="楷体_GB2312"/>
                          <w:szCs w:val="21"/>
                        </w:rPr>
                        <m:t>g</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d>
                    <m:dPr>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Sub>
                          <m:r>
                            <m:rPr>
                              <m:sty m:val="p"/>
                            </m:rPr>
                            <w:rPr>
                              <w:rFonts w:ascii="Cambria Math" w:hAnsi="Cambria Math" w:cs="楷体_GB2312"/>
                              <w:szCs w:val="21"/>
                            </w:rPr>
                            <m:t>,Λ=</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k</m:t>
                                  </m:r>
                                </m:sub>
                              </m:sSub>
                            </m:e>
                          </m:d>
                        </m:e>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Sub>
                          <m:r>
                            <m:rPr>
                              <m:sty m:val="p"/>
                            </m:rPr>
                            <w:rPr>
                              <w:rFonts w:ascii="Cambria Math" w:hAnsi="Cambria Math" w:cs="楷体_GB2312"/>
                              <w:szCs w:val="21"/>
                            </w:rPr>
                            <m:t>,</m:t>
                          </m:r>
                          <m:d>
                            <m:dPr>
                              <m:begChr m:val="|"/>
                              <m:endChr m:val="|"/>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&gt;1</m:t>
                          </m:r>
                        </m:e>
                        <m:e>
                          <m:r>
                            <m:rPr>
                              <m:sty m:val="p"/>
                            </m:rPr>
                            <w:rPr>
                              <w:rFonts w:ascii="Cambria Math" w:hAnsi="Cambria Math" w:cs="楷体_GB2312"/>
                              <w:szCs w:val="21"/>
                            </w:rPr>
                            <m:t>∅,Λ≠∅</m:t>
                          </m:r>
                        </m:e>
                      </m:eqArr>
                    </m:e>
                  </m:d>
                </m:e>
                <m:e>
                  <m:sSubSup>
                    <m:sSubSupPr>
                      <m:ctrlPr>
                        <w:rPr>
                          <w:rFonts w:ascii="Cambria Math" w:hAnsi="Cambria Math" w:cs="楷体_GB2312"/>
                          <w:bCs/>
                          <w:szCs w:val="21"/>
                        </w:rPr>
                      </m:ctrlPr>
                    </m:sSubSupPr>
                    <m:e>
                      <m:r>
                        <w:rPr>
                          <w:rFonts w:ascii="Cambria Math" w:hAnsi="Cambria Math" w:cs="楷体_GB2312"/>
                          <w:szCs w:val="21"/>
                        </w:rPr>
                        <m:t>m</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d>
                    <m:dPr>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r>
                            <w:rPr>
                              <w:rFonts w:ascii="Cambria Math" w:hAnsi="Cambria Math" w:cs="楷体_GB2312"/>
                              <w:szCs w:val="21"/>
                            </w:rPr>
                            <m:t>P</m:t>
                          </m:r>
                          <m:d>
                            <m:dPr>
                              <m:ctrlPr>
                                <w:rPr>
                                  <w:rFonts w:ascii="Cambria Math" w:hAnsi="Cambria Math" w:cs="楷体_GB2312"/>
                                  <w:bCs/>
                                  <w:szCs w:val="21"/>
                                </w:rPr>
                              </m:ctrlPr>
                            </m:d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Sub>
                            </m:e>
                          </m:d>
                          <m:r>
                            <m:rPr>
                              <m:sty m:val="p"/>
                            </m:rPr>
                            <w:rPr>
                              <w:rFonts w:ascii="Cambria Math" w:hAnsi="Cambria Math" w:cs="楷体_GB2312"/>
                              <w:szCs w:val="21"/>
                            </w:rPr>
                            <m:t>,Λ=</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k</m:t>
                                  </m:r>
                                </m:sub>
                              </m:sSub>
                            </m:e>
                          </m:d>
                          <m:r>
                            <m:rPr>
                              <m:sty m:val="p"/>
                            </m:rPr>
                            <w:rPr>
                              <w:rFonts w:ascii="Cambria Math" w:hAnsi="Cambria Math" w:cs="楷体_GB2312"/>
                              <w:szCs w:val="21"/>
                            </w:rPr>
                            <m:t>,k=1,2,…,r</m:t>
                          </m:r>
                        </m:e>
                        <m:e>
                          <m:r>
                            <w:rPr>
                              <w:rFonts w:ascii="Cambria Math" w:hAnsi="Cambria Math" w:cs="楷体_GB2312"/>
                              <w:szCs w:val="21"/>
                            </w:rPr>
                            <m:t>P</m:t>
                          </m:r>
                          <m:d>
                            <m:dPr>
                              <m:ctrlPr>
                                <w:rPr>
                                  <w:rFonts w:ascii="Cambria Math" w:hAnsi="Cambria Math" w:cs="楷体_GB2312"/>
                                  <w:bCs/>
                                  <w:szCs w:val="21"/>
                                </w:rPr>
                              </m:ctrlPr>
                            </m:d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Sub>
                            </m:e>
                          </m:d>
                          <m:r>
                            <m:rPr>
                              <m:sty m:val="p"/>
                            </m:rPr>
                            <w:rPr>
                              <w:rFonts w:ascii="Cambria Math" w:hAnsi="Cambria Math" w:cs="楷体_GB2312"/>
                              <w:szCs w:val="21"/>
                            </w:rPr>
                            <m:t>,</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m:rPr>
                                      <m:sty m:val="p"/>
                                    </m:rPr>
                                    <w:rPr>
                                      <w:rFonts w:ascii="Cambria Math" w:hAnsi="Cambria Math" w:cs="楷体_GB2312"/>
                                      <w:szCs w:val="21"/>
                                    </w:rPr>
                                    <m:t>Λ</m:t>
                                  </m:r>
                                </m:e>
                                <m:sub>
                                  <m:r>
                                    <w:rPr>
                                      <w:rFonts w:ascii="Cambria Math" w:hAnsi="Cambria Math" w:cs="楷体_GB2312"/>
                                      <w:szCs w:val="21"/>
                                    </w:rPr>
                                    <m:t>l</m:t>
                                  </m:r>
                                </m:sub>
                              </m:sSub>
                            </m:e>
                          </m:d>
                          <m:r>
                            <m:rPr>
                              <m:sty m:val="p"/>
                            </m:rPr>
                            <w:rPr>
                              <w:rFonts w:ascii="Cambria Math" w:hAnsi="Cambria Math" w:cs="楷体_GB2312"/>
                              <w:szCs w:val="21"/>
                            </w:rPr>
                            <m:t>&gt;1,</m:t>
                          </m:r>
                          <m:r>
                            <w:rPr>
                              <w:rFonts w:ascii="Cambria Math" w:hAnsi="Cambria Math" w:cs="楷体_GB2312"/>
                              <w:szCs w:val="21"/>
                            </w:rPr>
                            <m:t>l</m:t>
                          </m:r>
                          <m:r>
                            <m:rPr>
                              <m:sty m:val="p"/>
                            </m:rPr>
                            <w:rPr>
                              <w:rFonts w:ascii="Cambria Math" w:hAnsi="Cambria Math" w:cs="楷体_GB2312"/>
                              <w:szCs w:val="21"/>
                            </w:rPr>
                            <m:t>=1,2,…,</m:t>
                          </m:r>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e>
                        <m:e>
                          <m:r>
                            <m:rPr>
                              <m:sty m:val="p"/>
                            </m:rPr>
                            <w:rPr>
                              <w:rFonts w:ascii="Cambria Math" w:hAnsi="Cambria Math" w:cs="楷体_GB2312"/>
                              <w:szCs w:val="21"/>
                            </w:rPr>
                            <m:t>0,Λ=∅</m:t>
                          </m:r>
                        </m:e>
                      </m:eqArr>
                    </m:e>
                  </m:d>
                </m:e>
              </m:eqArr>
            </m:e>
          </m:d>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这样</w:t>
      </w:r>
      <w:r w:rsidRPr="000C4DC1">
        <w:rPr>
          <w:rFonts w:ascii="宋体" w:hAnsi="宋体" w:cs="楷体_GB2312"/>
          <w:bCs/>
          <w:szCs w:val="21"/>
        </w:rPr>
        <w:t>，就在同化的特征空间上可以进行融合处理。</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h.</w:t>
      </w:r>
      <w:r w:rsidR="00D574DF" w:rsidRPr="000C4DC1">
        <w:rPr>
          <w:rFonts w:ascii="宋体" w:hAnsi="宋体" w:cs="楷体_GB2312" w:hint="eastAsia"/>
          <w:bCs/>
          <w:szCs w:val="21"/>
        </w:rPr>
        <w:t>基于Jeffrey规则</w:t>
      </w:r>
      <w:r w:rsidR="00D574DF" w:rsidRPr="000C4DC1">
        <w:rPr>
          <w:rFonts w:ascii="宋体" w:hAnsi="宋体" w:cs="楷体_GB2312"/>
          <w:bCs/>
          <w:szCs w:val="21"/>
        </w:rPr>
        <w:t>的证据更新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w:t>
      </w:r>
      <w:r w:rsidRPr="000C4DC1">
        <w:rPr>
          <w:rFonts w:ascii="宋体" w:hAnsi="宋体" w:cs="楷体_GB2312"/>
          <w:bCs/>
          <w:szCs w:val="21"/>
        </w:rPr>
        <w:t>获取新证据时，</w:t>
      </w:r>
      <w:r w:rsidRPr="000C4DC1">
        <w:rPr>
          <w:rFonts w:ascii="宋体" w:hAnsi="宋体" w:cs="楷体_GB2312" w:hint="eastAsia"/>
          <w:bCs/>
          <w:szCs w:val="21"/>
        </w:rPr>
        <w:t>Jeffrey条件</w:t>
      </w:r>
      <w:r w:rsidRPr="000C4DC1">
        <w:rPr>
          <w:rFonts w:ascii="宋体" w:hAnsi="宋体" w:cs="楷体_GB2312"/>
          <w:bCs/>
          <w:szCs w:val="21"/>
        </w:rPr>
        <w:t>规则可以用来实现对满足可加性的概率分布的更新，</w:t>
      </w:r>
      <w:r w:rsidRPr="000C4DC1">
        <w:rPr>
          <w:rFonts w:ascii="宋体" w:hAnsi="宋体" w:cs="楷体_GB2312" w:hint="eastAsia"/>
          <w:bCs/>
          <w:szCs w:val="21"/>
        </w:rPr>
        <w:t>Jeffrey规则</w:t>
      </w:r>
      <w:r w:rsidRPr="000C4DC1">
        <w:rPr>
          <w:rFonts w:ascii="宋体" w:hAnsi="宋体" w:cs="楷体_GB2312"/>
          <w:bCs/>
          <w:szCs w:val="21"/>
        </w:rPr>
        <w:t>是对传统的</w:t>
      </w:r>
      <w:r w:rsidRPr="000C4DC1">
        <w:rPr>
          <w:rFonts w:ascii="宋体" w:hAnsi="宋体" w:cs="楷体_GB2312" w:hint="eastAsia"/>
          <w:bCs/>
          <w:szCs w:val="21"/>
        </w:rPr>
        <w:t>Bayes推理</w:t>
      </w:r>
      <w:r w:rsidRPr="000C4DC1">
        <w:rPr>
          <w:rFonts w:ascii="宋体" w:hAnsi="宋体" w:cs="楷体_GB2312"/>
          <w:bCs/>
          <w:szCs w:val="21"/>
        </w:rPr>
        <w:t>的一种推广</w:t>
      </w:r>
      <w:r w:rsidRPr="000C4DC1">
        <w:rPr>
          <w:rFonts w:ascii="宋体" w:hAnsi="宋体" w:cs="楷体_GB2312" w:hint="eastAsia"/>
          <w:bCs/>
          <w:szCs w:val="21"/>
        </w:rPr>
        <w:t>，</w:t>
      </w:r>
      <w:r w:rsidRPr="000C4DC1">
        <w:rPr>
          <w:rFonts w:ascii="宋体" w:hAnsi="宋体" w:cs="楷体_GB2312"/>
          <w:bCs/>
          <w:szCs w:val="21"/>
        </w:rPr>
        <w:t>它适用于观测</w:t>
      </w:r>
      <w:r w:rsidRPr="000C4DC1">
        <w:rPr>
          <w:rFonts w:ascii="宋体" w:hAnsi="宋体" w:cs="楷体_GB2312" w:hint="eastAsia"/>
          <w:bCs/>
          <w:szCs w:val="21"/>
        </w:rPr>
        <w:t>B具有</w:t>
      </w:r>
      <w:r w:rsidRPr="000C4DC1">
        <w:rPr>
          <w:rFonts w:ascii="宋体" w:hAnsi="宋体" w:cs="楷体_GB2312"/>
          <w:bCs/>
          <w:szCs w:val="21"/>
        </w:rPr>
        <w:t>不确定性的场合。设</w:t>
      </w:r>
      <m:oMath>
        <m:r>
          <m:rPr>
            <m:sty m:val="p"/>
          </m:rPr>
          <w:rPr>
            <w:rFonts w:ascii="Cambria Math" w:hAnsi="Cambria Math" w:cs="楷体_GB2312"/>
            <w:szCs w:val="21"/>
          </w:rPr>
          <m:t>α</m:t>
        </m:r>
      </m:oMath>
      <w:r w:rsidRPr="000C4DC1">
        <w:rPr>
          <w:rFonts w:ascii="宋体" w:hAnsi="宋体" w:cs="楷体_GB2312" w:hint="eastAsia"/>
          <w:bCs/>
          <w:szCs w:val="21"/>
        </w:rPr>
        <w:t>是</w:t>
      </w:r>
      <m:oMath>
        <m:r>
          <m:rPr>
            <m:sty m:val="p"/>
          </m:rPr>
          <w:rPr>
            <w:rFonts w:ascii="Cambria Math" w:hAnsi="Cambria Math" w:cs="楷体_GB2312"/>
            <w:szCs w:val="21"/>
          </w:rPr>
          <m:t>B</m:t>
        </m:r>
      </m:oMath>
      <w:r w:rsidRPr="000C4DC1">
        <w:rPr>
          <w:rFonts w:ascii="宋体" w:hAnsi="宋体" w:cs="楷体_GB2312" w:hint="eastAsia"/>
          <w:bCs/>
          <w:szCs w:val="21"/>
        </w:rPr>
        <w:t>被</w:t>
      </w:r>
      <w:r w:rsidRPr="000C4DC1">
        <w:rPr>
          <w:rFonts w:ascii="宋体" w:hAnsi="宋体" w:cs="楷体_GB2312"/>
          <w:bCs/>
          <w:szCs w:val="21"/>
        </w:rPr>
        <w:t>观测到概率，</w:t>
      </w:r>
      <m:oMath>
        <m:r>
          <m:rPr>
            <m:sty m:val="p"/>
          </m:rPr>
          <w:rPr>
            <w:rFonts w:ascii="Cambria Math" w:hAnsi="Cambria Math" w:cs="楷体_GB2312"/>
            <w:szCs w:val="21"/>
          </w:rPr>
          <m:t>1-α</m:t>
        </m:r>
      </m:oMath>
      <w:r w:rsidRPr="000C4DC1">
        <w:rPr>
          <w:rFonts w:ascii="宋体" w:hAnsi="宋体" w:cs="楷体_GB2312" w:hint="eastAsia"/>
          <w:bCs/>
          <w:szCs w:val="21"/>
        </w:rPr>
        <w:t>是</w:t>
      </w:r>
      <m:oMath>
        <m:acc>
          <m:accPr>
            <m:chr m:val="̅"/>
            <m:ctrlPr>
              <w:rPr>
                <w:rFonts w:ascii="Cambria Math" w:hAnsi="Cambria Math" w:cs="楷体_GB2312"/>
                <w:bCs/>
                <w:szCs w:val="21"/>
              </w:rPr>
            </m:ctrlPr>
          </m:accPr>
          <m:e>
            <m:r>
              <w:rPr>
                <w:rFonts w:ascii="Cambria Math" w:hAnsi="Cambria Math" w:cs="楷体_GB2312"/>
                <w:szCs w:val="21"/>
              </w:rPr>
              <m:t>B</m:t>
            </m:r>
          </m:e>
        </m:acc>
      </m:oMath>
      <w:r w:rsidRPr="000C4DC1">
        <w:rPr>
          <w:rFonts w:ascii="宋体" w:hAnsi="宋体" w:cs="楷体_GB2312" w:hint="eastAsia"/>
          <w:bCs/>
          <w:szCs w:val="21"/>
        </w:rPr>
        <w:t>被</w:t>
      </w:r>
      <w:r w:rsidRPr="000C4DC1">
        <w:rPr>
          <w:rFonts w:ascii="宋体" w:hAnsi="宋体" w:cs="楷体_GB2312"/>
          <w:bCs/>
          <w:szCs w:val="21"/>
        </w:rPr>
        <w:t>观测到的概率，可以通过下式完成对概率测度的更新，即</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sSup>
            <m:sSupPr>
              <m:ctrlPr>
                <w:rPr>
                  <w:rFonts w:ascii="Cambria Math" w:hAnsi="Cambria Math" w:cs="楷体_GB2312"/>
                  <w:bCs/>
                  <w:szCs w:val="21"/>
                </w:rPr>
              </m:ctrlPr>
            </m:sSupPr>
            <m:e>
              <m:r>
                <w:rPr>
                  <w:rFonts w:ascii="Cambria Math" w:hAnsi="Cambria Math" w:cs="楷体_GB2312"/>
                  <w:szCs w:val="21"/>
                </w:rPr>
                <m:t>P</m:t>
              </m:r>
            </m:e>
            <m:sup>
              <m:r>
                <m:rPr>
                  <m:sty m:val="p"/>
                </m:rPr>
                <w:rPr>
                  <w:rFonts w:ascii="Cambria Math" w:hAnsi="Cambria Math" w:cs="楷体_GB2312"/>
                  <w:szCs w:val="21"/>
                </w:rPr>
                <m:t>'</m:t>
              </m:r>
            </m:sup>
          </m:sSup>
          <m:d>
            <m:dPr>
              <m:ctrlPr>
                <w:rPr>
                  <w:rFonts w:ascii="Cambria Math" w:hAnsi="Cambria Math" w:cs="楷体_GB2312"/>
                  <w:bCs/>
                  <w:szCs w:val="21"/>
                </w:rPr>
              </m:ctrlPr>
            </m:dPr>
            <m:e>
              <m:r>
                <w:rPr>
                  <w:rFonts w:ascii="Cambria Math" w:hAnsi="Cambria Math" w:cs="楷体_GB2312"/>
                  <w:szCs w:val="21"/>
                </w:rPr>
                <m:t>A</m:t>
              </m:r>
            </m:e>
          </m:d>
          <m:r>
            <m:rPr>
              <m:sty m:val="p"/>
            </m:rPr>
            <w:rPr>
              <w:rFonts w:ascii="Cambria Math" w:hAnsi="Cambria Math" w:cs="楷体_GB2312"/>
              <w:szCs w:val="21"/>
            </w:rPr>
            <m:t>=</m:t>
          </m:r>
          <m:r>
            <w:rPr>
              <w:rFonts w:ascii="Cambria Math" w:hAnsi="Cambria Math" w:cs="楷体_GB2312"/>
              <w:szCs w:val="21"/>
            </w:rPr>
            <m:t>α</m:t>
          </m:r>
          <m:r>
            <m:rPr>
              <m:sty m:val="p"/>
            </m:rPr>
            <w:rPr>
              <w:rFonts w:ascii="Cambria Math" w:hAnsi="Cambria Math" w:cs="楷体_GB2312"/>
              <w:szCs w:val="21"/>
            </w:rPr>
            <m:t>∙</m:t>
          </m:r>
          <m:r>
            <w:rPr>
              <w:rFonts w:ascii="Cambria Math" w:hAnsi="Cambria Math" w:cs="楷体_GB2312"/>
              <w:szCs w:val="21"/>
            </w:rPr>
            <m:t>P</m:t>
          </m:r>
          <m:d>
            <m:dPr>
              <m:ctrlPr>
                <w:rPr>
                  <w:rFonts w:ascii="Cambria Math" w:hAnsi="Cambria Math" w:cs="楷体_GB2312"/>
                  <w:bCs/>
                  <w:szCs w:val="21"/>
                </w:rPr>
              </m:ctrlPr>
            </m:dPr>
            <m:e>
              <m:r>
                <w:rPr>
                  <w:rFonts w:ascii="Cambria Math" w:hAnsi="Cambria Math" w:cs="楷体_GB2312"/>
                  <w:szCs w:val="21"/>
                </w:rPr>
                <m:t>A</m:t>
              </m:r>
            </m:e>
            <m:e>
              <m:r>
                <w:rPr>
                  <w:rFonts w:ascii="Cambria Math" w:hAnsi="Cambria Math" w:cs="楷体_GB2312"/>
                  <w:szCs w:val="21"/>
                </w:rPr>
                <m:t>B</m:t>
              </m:r>
            </m:e>
          </m:d>
          <m:r>
            <m:rPr>
              <m:sty m:val="p"/>
            </m:rPr>
            <w:rPr>
              <w:rFonts w:ascii="Cambria Math" w:hAnsi="Cambria Math" w:cs="楷体_GB2312"/>
              <w:szCs w:val="21"/>
            </w:rPr>
            <m:t>+</m:t>
          </m:r>
          <m:d>
            <m:dPr>
              <m:ctrlPr>
                <w:rPr>
                  <w:rFonts w:ascii="Cambria Math" w:hAnsi="Cambria Math" w:cs="楷体_GB2312"/>
                  <w:bCs/>
                  <w:szCs w:val="21"/>
                </w:rPr>
              </m:ctrlPr>
            </m:dPr>
            <m:e>
              <m:r>
                <m:rPr>
                  <m:sty m:val="p"/>
                </m:rPr>
                <w:rPr>
                  <w:rFonts w:ascii="Cambria Math" w:hAnsi="Cambria Math" w:cs="楷体_GB2312"/>
                  <w:szCs w:val="21"/>
                </w:rPr>
                <m:t>1-</m:t>
              </m:r>
              <m:r>
                <w:rPr>
                  <w:rFonts w:ascii="Cambria Math" w:hAnsi="Cambria Math" w:cs="楷体_GB2312"/>
                  <w:szCs w:val="21"/>
                </w:rPr>
                <m:t>α</m:t>
              </m:r>
            </m:e>
          </m:d>
          <m:r>
            <m:rPr>
              <m:sty m:val="p"/>
            </m:rPr>
            <w:rPr>
              <w:rFonts w:ascii="Cambria Math" w:hAnsi="Cambria Math" w:cs="楷体_GB2312"/>
              <w:szCs w:val="21"/>
            </w:rPr>
            <m:t>∙</m:t>
          </m:r>
          <m:r>
            <w:rPr>
              <w:rFonts w:ascii="Cambria Math" w:hAnsi="Cambria Math" w:cs="楷体_GB2312"/>
              <w:szCs w:val="21"/>
            </w:rPr>
            <m:t>P</m:t>
          </m:r>
          <m:d>
            <m:dPr>
              <m:ctrlPr>
                <w:rPr>
                  <w:rFonts w:ascii="Cambria Math" w:hAnsi="Cambria Math" w:cs="楷体_GB2312"/>
                  <w:bCs/>
                  <w:szCs w:val="21"/>
                </w:rPr>
              </m:ctrlPr>
            </m:dPr>
            <m:e>
              <m:r>
                <w:rPr>
                  <w:rFonts w:ascii="Cambria Math" w:hAnsi="Cambria Math" w:cs="楷体_GB2312"/>
                  <w:szCs w:val="21"/>
                </w:rPr>
                <m:t>A</m:t>
              </m:r>
            </m:e>
            <m:e>
              <m:acc>
                <m:accPr>
                  <m:chr m:val="̅"/>
                  <m:ctrlPr>
                    <w:rPr>
                      <w:rFonts w:ascii="Cambria Math" w:hAnsi="Cambria Math" w:cs="楷体_GB2312"/>
                      <w:bCs/>
                      <w:szCs w:val="21"/>
                    </w:rPr>
                  </m:ctrlPr>
                </m:accPr>
                <m:e>
                  <m:r>
                    <w:rPr>
                      <w:rFonts w:ascii="Cambria Math" w:hAnsi="Cambria Math" w:cs="楷体_GB2312"/>
                      <w:szCs w:val="21"/>
                    </w:rPr>
                    <m:t>B</m:t>
                  </m:r>
                </m:e>
              </m:acc>
            </m:e>
          </m:d>
          <m:r>
            <m:rPr>
              <m:sty m:val="p"/>
            </m:rPr>
            <w:rPr>
              <w:rFonts w:ascii="Cambria Math" w:hAnsi="Cambria Math" w:cs="楷体_GB2312"/>
              <w:szCs w:val="21"/>
            </w:rPr>
            <m:t>=</m:t>
          </m:r>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s</m:t>
              </m:r>
            </m:sup>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A</m:t>
              </m:r>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r>
                <m:rPr>
                  <m:sty m:val="p"/>
                </m:rPr>
                <w:rPr>
                  <w:rFonts w:ascii="Cambria Math" w:hAnsi="Cambria Math" w:cs="楷体_GB2312"/>
                  <w:szCs w:val="21"/>
                </w:rPr>
                <m:t>)</m:t>
              </m:r>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w:t>
      </w:r>
      <w:r w:rsidRPr="000C4DC1">
        <w:rPr>
          <w:rFonts w:ascii="宋体" w:hAnsi="宋体" w:cs="楷体_GB2312"/>
          <w:bCs/>
          <w:szCs w:val="21"/>
        </w:rPr>
        <w:t>，所有可能的观测</w:t>
      </w:r>
      <m:oMath>
        <m:sSub>
          <m:sSubPr>
            <m:ctrlPr>
              <w:rPr>
                <w:rFonts w:ascii="Cambria Math" w:hAnsi="Cambria Math" w:cs="楷体_GB2312"/>
                <w:bCs/>
                <w:szCs w:val="21"/>
              </w:rPr>
            </m:ctrlPr>
          </m:sSubPr>
          <m:e>
            <m:r>
              <w:rPr>
                <w:rFonts w:ascii="Cambria Math" w:hAnsi="Cambria Math" w:cs="楷体_GB2312"/>
                <w:szCs w:val="21"/>
              </w:rPr>
              <m:t>B</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s</m:t>
            </m:r>
          </m:sub>
        </m:sSub>
      </m:oMath>
      <w:r w:rsidRPr="000C4DC1">
        <w:rPr>
          <w:rFonts w:ascii="宋体" w:hAnsi="宋体" w:cs="楷体_GB2312" w:hint="eastAsia"/>
          <w:bCs/>
          <w:szCs w:val="21"/>
        </w:rPr>
        <w:t>构成</w:t>
      </w:r>
      <w:r w:rsidRPr="000C4DC1">
        <w:rPr>
          <w:rFonts w:ascii="宋体" w:hAnsi="宋体" w:cs="楷体_GB2312"/>
          <w:bCs/>
          <w:szCs w:val="21"/>
        </w:rPr>
        <w:t>一个划分关系。</w:t>
      </w: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oMath>
      <w:r w:rsidRPr="000C4DC1">
        <w:rPr>
          <w:rFonts w:ascii="宋体" w:hAnsi="宋体" w:cs="楷体_GB2312" w:hint="eastAsia"/>
          <w:bCs/>
          <w:szCs w:val="21"/>
        </w:rPr>
        <w:t>代表</w:t>
      </w:r>
      <w:r w:rsidRPr="000C4DC1">
        <w:rPr>
          <w:rFonts w:ascii="宋体" w:hAnsi="宋体" w:cs="楷体_GB2312"/>
          <w:bCs/>
          <w:szCs w:val="21"/>
        </w:rPr>
        <w:t>观测</w:t>
      </w:r>
      <m:oMath>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oMath>
      <w:r w:rsidRPr="000C4DC1">
        <w:rPr>
          <w:rFonts w:ascii="宋体" w:hAnsi="宋体" w:cs="楷体_GB2312" w:hint="eastAsia"/>
          <w:bCs/>
          <w:szCs w:val="21"/>
        </w:rPr>
        <w:t>的</w:t>
      </w:r>
      <w:r w:rsidRPr="000C4DC1">
        <w:rPr>
          <w:rFonts w:ascii="宋体" w:hAnsi="宋体" w:cs="楷体_GB2312"/>
          <w:bCs/>
          <w:szCs w:val="21"/>
        </w:rPr>
        <w:t>确定性程度，</w:t>
      </w:r>
      <w:r w:rsidRPr="000C4DC1">
        <w:rPr>
          <w:rFonts w:ascii="宋体" w:hAnsi="宋体" w:cs="楷体_GB2312" w:hint="eastAsia"/>
          <w:bCs/>
          <w:szCs w:val="21"/>
        </w:rPr>
        <w:t>所有</w:t>
      </w:r>
      <w:r w:rsidRPr="000C4DC1">
        <w:rPr>
          <w:rFonts w:ascii="宋体" w:hAnsi="宋体" w:cs="楷体_GB2312"/>
          <w:bCs/>
          <w:szCs w:val="21"/>
        </w:rPr>
        <w:t>的</w:t>
      </w: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oMath>
      <w:r w:rsidRPr="000C4DC1">
        <w:rPr>
          <w:rFonts w:ascii="宋体" w:hAnsi="宋体" w:cs="楷体_GB2312" w:hint="eastAsia"/>
          <w:bCs/>
          <w:szCs w:val="21"/>
        </w:rPr>
        <w:t>满足</w:t>
      </w:r>
      <w:r w:rsidRPr="000C4DC1">
        <w:rPr>
          <w:rFonts w:ascii="宋体" w:hAnsi="宋体" w:cs="楷体_GB2312"/>
          <w:bCs/>
          <w:szCs w:val="21"/>
        </w:rPr>
        <w:t>关系式</w:t>
      </w:r>
      <m:oMath>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s</m:t>
            </m:r>
          </m:sup>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r>
              <m:rPr>
                <m:sty m:val="p"/>
              </m:rPr>
              <w:rPr>
                <w:rFonts w:ascii="Cambria Math" w:hAnsi="Cambria Math" w:cs="楷体_GB2312"/>
                <w:szCs w:val="21"/>
              </w:rPr>
              <m:t>=1</m:t>
            </m:r>
          </m:e>
        </m:nary>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当新证据具有</w:t>
      </w:r>
      <w:r w:rsidRPr="000C4DC1">
        <w:rPr>
          <w:rFonts w:ascii="宋体" w:hAnsi="宋体" w:cs="楷体_GB2312"/>
          <w:bCs/>
          <w:szCs w:val="21"/>
        </w:rPr>
        <w:t>不确定性时，实现证据更新的一般方法可以归结如下：</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lastRenderedPageBreak/>
        <w:t>根据</w:t>
      </w:r>
      <w:r w:rsidRPr="000C4DC1">
        <w:rPr>
          <w:rFonts w:ascii="宋体" w:hAnsi="宋体" w:cs="楷体_GB2312"/>
          <w:bCs/>
          <w:szCs w:val="21"/>
        </w:rPr>
        <w:t>初始证据及新到证据，定义</w:t>
      </w:r>
      <w:r w:rsidRPr="000C4DC1">
        <w:rPr>
          <w:rFonts w:ascii="宋体" w:hAnsi="宋体" w:cs="楷体_GB2312" w:hint="eastAsia"/>
          <w:bCs/>
          <w:szCs w:val="21"/>
        </w:rPr>
        <w:t>条件mass函数</w:t>
      </w:r>
      <w:r w:rsidRPr="000C4DC1">
        <w:rPr>
          <w:rFonts w:ascii="宋体" w:hAnsi="宋体" w:cs="楷体_GB2312"/>
          <w:bCs/>
          <w:szCs w:val="21"/>
        </w:rPr>
        <w:t>及条件信度函数。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w:t>
      </w:r>
      <w:r w:rsidRPr="000C4DC1">
        <w:rPr>
          <w:rFonts w:ascii="宋体" w:hAnsi="宋体" w:cs="楷体_GB2312"/>
          <w:bCs/>
          <w:szCs w:val="21"/>
        </w:rPr>
        <w:t>类</w:t>
      </w:r>
      <w:r w:rsidRPr="000C4DC1">
        <w:rPr>
          <w:rFonts w:ascii="宋体" w:hAnsi="宋体" w:cs="楷体_GB2312" w:hint="eastAsia"/>
          <w:bCs/>
          <w:szCs w:val="21"/>
        </w:rPr>
        <w:t>Jeffrey规则</w:t>
      </w:r>
      <w:r w:rsidRPr="000C4DC1">
        <w:rPr>
          <w:rFonts w:ascii="宋体" w:hAnsi="宋体" w:cs="楷体_GB2312"/>
          <w:bCs/>
          <w:szCs w:val="21"/>
        </w:rPr>
        <w:t>和新到证据完成证据更新。</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i.</w:t>
      </w:r>
      <w:r w:rsidR="00D574DF" w:rsidRPr="000C4DC1">
        <w:rPr>
          <w:rFonts w:ascii="宋体" w:hAnsi="宋体" w:cs="楷体_GB2312" w:hint="eastAsia"/>
          <w:bCs/>
          <w:szCs w:val="21"/>
        </w:rPr>
        <w:t>基于mass函数</w:t>
      </w:r>
      <w:r w:rsidR="00D574DF" w:rsidRPr="000C4DC1">
        <w:rPr>
          <w:rFonts w:ascii="宋体" w:hAnsi="宋体" w:cs="楷体_GB2312"/>
          <w:bCs/>
          <w:szCs w:val="21"/>
        </w:rPr>
        <w:t>的证据更新</w:t>
      </w:r>
      <w:r w:rsidR="00D574DF" w:rsidRPr="000C4DC1">
        <w:rPr>
          <w:rFonts w:ascii="宋体" w:hAnsi="宋体" w:cs="楷体_GB2312" w:hint="eastAsia"/>
          <w:bCs/>
          <w:szCs w:val="21"/>
        </w:rPr>
        <w:t>-类Bayes方法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定义两个</w:t>
      </w:r>
      <w:r w:rsidRPr="000C4DC1">
        <w:rPr>
          <w:rFonts w:ascii="宋体" w:hAnsi="宋体" w:cs="楷体_GB2312"/>
          <w:bCs/>
          <w:szCs w:val="21"/>
        </w:rPr>
        <w:t>随机集</w:t>
      </w:r>
      <m:oMath>
        <m:r>
          <m:rPr>
            <m:sty m:val="p"/>
          </m:rPr>
          <w:rPr>
            <w:rFonts w:ascii="Cambria Math" w:hAnsi="Cambria Math" w:cs="楷体_GB2312" w:hint="eastAsia"/>
            <w:szCs w:val="21"/>
          </w:rPr>
          <m:t>X,Y</m:t>
        </m:r>
      </m:oMath>
      <w:r w:rsidRPr="000C4DC1">
        <w:rPr>
          <w:rFonts w:ascii="宋体" w:hAnsi="宋体" w:cs="楷体_GB2312" w:hint="eastAsia"/>
          <w:bCs/>
          <w:szCs w:val="21"/>
        </w:rPr>
        <w:t>，</w:t>
      </w:r>
      <w:r w:rsidRPr="000C4DC1">
        <w:rPr>
          <w:rFonts w:ascii="宋体" w:hAnsi="宋体" w:cs="楷体_GB2312"/>
          <w:bCs/>
          <w:szCs w:val="21"/>
        </w:rPr>
        <w:t>分别代表初始证据到新证据，</w:t>
      </w:r>
      <w:r w:rsidRPr="000C4DC1">
        <w:rPr>
          <w:rFonts w:ascii="宋体" w:hAnsi="宋体" w:cs="楷体_GB2312" w:hint="eastAsia"/>
          <w:bCs/>
          <w:szCs w:val="21"/>
        </w:rPr>
        <w:t>其</w:t>
      </w:r>
      <w:r w:rsidRPr="000C4DC1">
        <w:rPr>
          <w:rFonts w:ascii="宋体" w:hAnsi="宋体" w:cs="楷体_GB2312"/>
          <w:bCs/>
          <w:szCs w:val="21"/>
        </w:rPr>
        <w:t>对应的</w:t>
      </w:r>
      <w:r w:rsidRPr="000C4DC1">
        <w:rPr>
          <w:rFonts w:ascii="宋体" w:hAnsi="宋体" w:cs="楷体_GB2312" w:hint="eastAsia"/>
          <w:bCs/>
          <w:szCs w:val="21"/>
        </w:rPr>
        <w:t>mass函数</w:t>
      </w:r>
      <w:r w:rsidRPr="000C4DC1">
        <w:rPr>
          <w:rFonts w:ascii="宋体" w:hAnsi="宋体" w:cs="楷体_GB2312"/>
          <w:bCs/>
          <w:szCs w:val="21"/>
        </w:rPr>
        <w:t>分别为</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1</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w:t>
      </w:r>
      <w:r w:rsidRPr="000C4DC1">
        <w:rPr>
          <w:rFonts w:ascii="宋体" w:hAnsi="宋体" w:cs="楷体_GB2312"/>
          <w:bCs/>
          <w:szCs w:val="21"/>
        </w:rPr>
        <w:t>其焦元分别为</w:t>
      </w:r>
      <m:oMath>
        <m:sSub>
          <m:sSubPr>
            <m:ctrlPr>
              <w:rPr>
                <w:rFonts w:ascii="Cambria Math" w:hAnsi="Cambria Math" w:cs="楷体_GB2312"/>
                <w:bCs/>
                <w:szCs w:val="21"/>
              </w:rPr>
            </m:ctrlPr>
          </m:sSubPr>
          <m:e>
            <m:r>
              <w:rPr>
                <w:rFonts w:ascii="Cambria Math" w:hAnsi="Cambria Math" w:cs="楷体_GB2312"/>
                <w:szCs w:val="21"/>
              </w:rPr>
              <m:t>A</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s</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B</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l</m:t>
            </m:r>
          </m:sub>
        </m:sSub>
      </m:oMath>
      <w:r w:rsidRPr="000C4DC1">
        <w:rPr>
          <w:rFonts w:ascii="宋体" w:hAnsi="宋体" w:cs="楷体_GB2312" w:hint="eastAsia"/>
          <w:bCs/>
          <w:szCs w:val="21"/>
        </w:rPr>
        <w:t>。我们</w:t>
      </w:r>
      <w:r w:rsidRPr="000C4DC1">
        <w:rPr>
          <w:rFonts w:ascii="宋体" w:hAnsi="宋体" w:cs="楷体_GB2312"/>
          <w:bCs/>
          <w:szCs w:val="21"/>
        </w:rPr>
        <w:t>定义强条件mass</w:t>
      </w:r>
      <w:r w:rsidRPr="000C4DC1">
        <w:rPr>
          <w:rFonts w:ascii="宋体" w:hAnsi="宋体" w:cs="楷体_GB2312" w:hint="eastAsia"/>
          <w:bCs/>
          <w:szCs w:val="21"/>
        </w:rPr>
        <w:t>函数</w:t>
      </w:r>
      <w:r w:rsidRPr="000C4DC1">
        <w:rPr>
          <w:rFonts w:ascii="宋体" w:hAnsi="宋体" w:cs="楷体_GB2312"/>
          <w:bCs/>
          <w:szCs w:val="21"/>
        </w:rPr>
        <w:t>如下</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acc>
            <m:accPr>
              <m:ctrlPr>
                <w:rPr>
                  <w:rFonts w:ascii="Cambria Math" w:hAnsi="Cambria Math" w:cs="楷体_GB2312"/>
                  <w:bCs/>
                  <w:szCs w:val="21"/>
                </w:rPr>
              </m:ctrlPr>
            </m:accPr>
            <m:e>
              <m:r>
                <w:rPr>
                  <w:rFonts w:ascii="Cambria Math" w:hAnsi="Cambria Math" w:cs="楷体_GB2312"/>
                  <w:szCs w:val="21"/>
                </w:rPr>
                <m:t>m</m:t>
              </m:r>
            </m:e>
          </m:acc>
          <m:r>
            <m:rPr>
              <m:sty m:val="p"/>
            </m:rPr>
            <w:rPr>
              <w:rFonts w:ascii="Cambria Math" w:hAnsi="Cambria Math" w:cs="楷体_GB2312"/>
              <w:szCs w:val="21"/>
            </w:rPr>
            <m:t>=</m:t>
          </m:r>
          <m:acc>
            <m:accPr>
              <m:ctrlPr>
                <w:rPr>
                  <w:rFonts w:ascii="Cambria Math" w:hAnsi="Cambria Math" w:cs="楷体_GB2312"/>
                  <w:bCs/>
                  <w:szCs w:val="21"/>
                </w:rPr>
              </m:ctrlPr>
            </m:accPr>
            <m:e>
              <m:r>
                <w:rPr>
                  <w:rFonts w:ascii="Cambria Math" w:hAnsi="Cambria Math" w:cs="楷体_GB2312"/>
                  <w:szCs w:val="21"/>
                </w:rPr>
                <m:t>m</m:t>
              </m:r>
            </m:e>
          </m:acc>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r>
            <m:rPr>
              <m:sty m:val="p"/>
            </m:rPr>
            <w:rPr>
              <w:rFonts w:ascii="Cambria Math" w:hAnsi="Cambria Math" w:cs="楷体_GB2312"/>
              <w:szCs w:val="21"/>
            </w:rPr>
            <m:t>=</m:t>
          </m:r>
          <m:f>
            <m:fPr>
              <m:ctrlPr>
                <w:rPr>
                  <w:rFonts w:ascii="Cambria Math" w:hAnsi="Cambria Math" w:cs="楷体_GB2312"/>
                  <w:bCs/>
                  <w:szCs w:val="21"/>
                </w:rPr>
              </m:ctrlPr>
            </m:fPr>
            <m:num>
              <m:r>
                <w:rPr>
                  <w:rFonts w:ascii="Cambria Math" w:hAnsi="Cambria Math" w:cs="楷体_GB2312"/>
                  <w:szCs w:val="21"/>
                </w:rPr>
                <m:t>m</m:t>
              </m:r>
              <m:sSub>
                <m:sSubPr>
                  <m:ctrlPr>
                    <w:rPr>
                      <w:rFonts w:ascii="Cambria Math" w:hAnsi="Cambria Math" w:cs="楷体_GB2312"/>
                      <w:bCs/>
                      <w:szCs w:val="21"/>
                    </w:rPr>
                  </m:ctrlPr>
                </m:sSubPr>
                <m:e>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sub>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sub>
              </m:sSub>
            </m:num>
            <m:den>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r>
                    <m:rPr>
                      <m:sty m:val="p"/>
                    </m:rPr>
                    <w:rPr>
                      <w:rFonts w:ascii="Cambria Math" w:hAnsi="Cambria Math" w:cs="楷体_GB2312"/>
                      <w:szCs w:val="21"/>
                    </w:rPr>
                    <m:t>⊆</m:t>
                  </m:r>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X</m:t>
                      </m:r>
                      <m:r>
                        <m:rPr>
                          <m:sty m:val="p"/>
                        </m:rPr>
                        <w:rPr>
                          <w:rFonts w:ascii="Cambria Math" w:hAnsi="Cambria Math" w:cs="楷体_GB2312"/>
                          <w:szCs w:val="21"/>
                        </w:rPr>
                        <m:t>∩</m:t>
                      </m:r>
                      <m:r>
                        <w:rPr>
                          <w:rFonts w:ascii="Cambria Math" w:hAnsi="Cambria Math" w:cs="楷体_GB2312"/>
                          <w:szCs w:val="21"/>
                        </w:rPr>
                        <m:t>Y</m:t>
                      </m:r>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sub>
                <m:sup/>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nary>
            </m:den>
          </m:f>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其中m，</w:t>
      </w:r>
      <w:r w:rsidRPr="000C4DC1">
        <w:rPr>
          <w:rFonts w:ascii="宋体" w:hAnsi="宋体" w:cs="楷体_GB2312"/>
          <w:bCs/>
          <w:szCs w:val="21"/>
        </w:rPr>
        <w:t>是</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1</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通过Dempster证据</w:t>
      </w:r>
      <w:r w:rsidRPr="000C4DC1">
        <w:rPr>
          <w:rFonts w:ascii="宋体" w:hAnsi="宋体" w:cs="楷体_GB2312"/>
          <w:bCs/>
          <w:szCs w:val="21"/>
        </w:rPr>
        <w:t>合成公式得到的</w:t>
      </w:r>
      <w:r w:rsidRPr="000C4DC1">
        <w:rPr>
          <w:rFonts w:ascii="宋体" w:hAnsi="宋体" w:cs="楷体_GB2312" w:hint="eastAsia"/>
          <w:bCs/>
          <w:szCs w:val="21"/>
        </w:rPr>
        <w:t>mass函数。</w:t>
      </w:r>
      <w:r w:rsidRPr="000C4DC1">
        <w:rPr>
          <w:rFonts w:ascii="宋体" w:hAnsi="宋体" w:cs="楷体_GB2312"/>
          <w:bCs/>
          <w:szCs w:val="21"/>
        </w:rPr>
        <w:t>这里</w:t>
      </w:r>
      <m:oMath>
        <m:acc>
          <m:accPr>
            <m:ctrlPr>
              <w:rPr>
                <w:rFonts w:ascii="Cambria Math" w:hAnsi="Cambria Math" w:cs="楷体_GB2312"/>
                <w:bCs/>
                <w:szCs w:val="21"/>
              </w:rPr>
            </m:ctrlPr>
          </m:accPr>
          <m:e>
            <m:r>
              <w:rPr>
                <w:rFonts w:ascii="Cambria Math" w:hAnsi="Cambria Math" w:cs="楷体_GB2312"/>
                <w:szCs w:val="21"/>
              </w:rPr>
              <m:t>m</m:t>
            </m:r>
          </m:e>
        </m:acc>
      </m:oMath>
      <w:r w:rsidRPr="000C4DC1">
        <w:rPr>
          <w:rFonts w:ascii="宋体" w:hAnsi="宋体" w:cs="楷体_GB2312" w:hint="eastAsia"/>
          <w:bCs/>
          <w:szCs w:val="21"/>
        </w:rPr>
        <w:t>的</w:t>
      </w:r>
      <w:r w:rsidRPr="000C4DC1">
        <w:rPr>
          <w:rFonts w:ascii="宋体" w:hAnsi="宋体" w:cs="楷体_GB2312"/>
          <w:bCs/>
          <w:szCs w:val="21"/>
        </w:rPr>
        <w:t>定义成立要求条件比较严格，仅当</w:t>
      </w:r>
      <m:oMath>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oMath>
      <w:r w:rsidRPr="000C4DC1">
        <w:rPr>
          <w:rFonts w:ascii="宋体" w:hAnsi="宋体" w:cs="楷体_GB2312" w:hint="eastAsia"/>
          <w:bCs/>
          <w:szCs w:val="21"/>
        </w:rPr>
        <w:t>时</w:t>
      </w:r>
      <w:r w:rsidRPr="000C4DC1">
        <w:rPr>
          <w:rFonts w:ascii="宋体" w:hAnsi="宋体" w:cs="楷体_GB2312"/>
          <w:bCs/>
          <w:szCs w:val="21"/>
        </w:rPr>
        <w:t>成立，这就是强条件</w:t>
      </w:r>
      <w:r w:rsidRPr="000C4DC1">
        <w:rPr>
          <w:rFonts w:ascii="宋体" w:hAnsi="宋体" w:cs="楷体_GB2312" w:hint="eastAsia"/>
          <w:bCs/>
          <w:szCs w:val="21"/>
        </w:rPr>
        <w:t>mass函数</w:t>
      </w:r>
      <w:r w:rsidRPr="000C4DC1">
        <w:rPr>
          <w:rFonts w:ascii="宋体" w:hAnsi="宋体" w:cs="楷体_GB2312"/>
          <w:bCs/>
          <w:szCs w:val="21"/>
        </w:rPr>
        <w:t>的类</w:t>
      </w:r>
      <w:r w:rsidRPr="000C4DC1">
        <w:rPr>
          <w:rFonts w:ascii="宋体" w:hAnsi="宋体" w:cs="楷体_GB2312" w:hint="eastAsia"/>
          <w:bCs/>
          <w:szCs w:val="21"/>
        </w:rPr>
        <w:t>Dayes方法</w:t>
      </w:r>
      <w:r w:rsidRPr="000C4DC1">
        <w:rPr>
          <w:rFonts w:ascii="宋体" w:hAnsi="宋体" w:cs="楷体_GB2312"/>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证据</w:t>
      </w:r>
      <w:r w:rsidRPr="000C4DC1">
        <w:rPr>
          <w:rFonts w:ascii="宋体" w:hAnsi="宋体" w:cs="楷体_GB2312"/>
          <w:bCs/>
          <w:szCs w:val="21"/>
        </w:rPr>
        <w:t>的更新可以用类</w:t>
      </w:r>
      <w:r w:rsidRPr="000C4DC1">
        <w:rPr>
          <w:rFonts w:ascii="宋体" w:hAnsi="宋体" w:cs="楷体_GB2312" w:hint="eastAsia"/>
          <w:bCs/>
          <w:szCs w:val="21"/>
        </w:rPr>
        <w:t>Jeffrey规则</w:t>
      </w:r>
      <w:r w:rsidRPr="000C4DC1">
        <w:rPr>
          <w:rFonts w:ascii="宋体" w:hAnsi="宋体" w:cs="楷体_GB2312"/>
          <w:bCs/>
          <w:szCs w:val="21"/>
        </w:rPr>
        <w:t>获得</w:t>
      </w:r>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ε</m:t>
            </m:r>
          </m:sub>
        </m:sSub>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d>
        <m:r>
          <m:rPr>
            <m:sty m:val="p"/>
          </m:rPr>
          <w:rPr>
            <w:rFonts w:ascii="Cambria Math" w:hAnsi="Cambria Math" w:cs="楷体_GB2312"/>
            <w:szCs w:val="21"/>
          </w:rPr>
          <m:t>=</m:t>
        </m:r>
        <m:nary>
          <m:naryPr>
            <m:chr m:val="∑"/>
            <m:limLoc m:val="undOvr"/>
            <m:ctrlPr>
              <w:rPr>
                <w:rFonts w:ascii="Cambria Math" w:hAnsi="Cambria Math" w:cs="楷体_GB2312"/>
                <w:bCs/>
                <w:szCs w:val="21"/>
              </w:rPr>
            </m:ctrlPr>
          </m:naryPr>
          <m:sub>
            <m:r>
              <w:rPr>
                <w:rFonts w:ascii="Cambria Math" w:hAnsi="Cambria Math" w:cs="楷体_GB2312"/>
                <w:szCs w:val="21"/>
              </w:rPr>
              <m:t>k</m:t>
            </m:r>
            <m:r>
              <m:rPr>
                <m:sty m:val="p"/>
              </m:rPr>
              <w:rPr>
                <w:rFonts w:ascii="Cambria Math" w:hAnsi="Cambria Math" w:cs="楷体_GB2312"/>
                <w:szCs w:val="21"/>
              </w:rPr>
              <m:t>=1</m:t>
            </m:r>
          </m:sub>
          <m:sup>
            <m:r>
              <w:rPr>
                <w:rFonts w:ascii="Cambria Math" w:hAnsi="Cambria Math" w:cs="楷体_GB2312"/>
                <w:szCs w:val="21"/>
              </w:rPr>
              <m:t>l</m:t>
            </m:r>
          </m:sup>
          <m:e>
            <m:acc>
              <m:accPr>
                <m:ctrlPr>
                  <w:rPr>
                    <w:rFonts w:ascii="Cambria Math" w:hAnsi="Cambria Math" w:cs="楷体_GB2312"/>
                    <w:bCs/>
                    <w:szCs w:val="21"/>
                  </w:rPr>
                </m:ctrlPr>
              </m:accPr>
              <m:e>
                <m:r>
                  <w:rPr>
                    <w:rFonts w:ascii="Cambria Math" w:hAnsi="Cambria Math" w:cs="楷体_GB2312"/>
                    <w:szCs w:val="21"/>
                  </w:rPr>
                  <m:t>m</m:t>
                </m:r>
              </m:e>
            </m:acc>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nary>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oMath>
      <w:r w:rsidRPr="000C4DC1">
        <w:rPr>
          <w:rFonts w:ascii="宋体" w:hAnsi="宋体" w:cs="楷体_GB2312" w:hint="eastAsia"/>
          <w:bCs/>
          <w:szCs w:val="21"/>
        </w:rPr>
        <w:t>，</w:t>
      </w:r>
      <w:r w:rsidRPr="000C4DC1">
        <w:rPr>
          <w:rFonts w:ascii="宋体" w:hAnsi="宋体" w:cs="楷体_GB2312"/>
          <w:bCs/>
          <w:szCs w:val="21"/>
        </w:rPr>
        <w:t>其中</w:t>
      </w:r>
      <m:oMath>
        <m:r>
          <w:rPr>
            <w:rFonts w:ascii="Cambria Math" w:hAnsi="Cambria Math" w:cs="楷体_GB2312"/>
            <w:szCs w:val="21"/>
          </w:rPr>
          <m:t>l</m:t>
        </m:r>
      </m:oMath>
      <w:r w:rsidRPr="000C4DC1">
        <w:rPr>
          <w:rFonts w:ascii="宋体" w:hAnsi="宋体" w:cs="楷体_GB2312" w:hint="eastAsia"/>
          <w:bCs/>
          <w:szCs w:val="21"/>
        </w:rPr>
        <w:t>是</w:t>
      </w:r>
      <w:r w:rsidRPr="000C4DC1">
        <w:rPr>
          <w:rFonts w:ascii="宋体" w:hAnsi="宋体" w:cs="楷体_GB2312"/>
          <w:bCs/>
          <w:szCs w:val="21"/>
        </w:rPr>
        <w:t>新到证据</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的</w:t>
      </w:r>
      <w:r w:rsidRPr="000C4DC1">
        <w:rPr>
          <w:rFonts w:ascii="宋体" w:hAnsi="宋体" w:cs="楷体_GB2312"/>
          <w:bCs/>
          <w:szCs w:val="21"/>
        </w:rPr>
        <w:t>焦元个数。</w:t>
      </w:r>
    </w:p>
    <w:p w:rsidR="00D574DF"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在</w:t>
      </w:r>
      <w:r w:rsidRPr="000C4DC1">
        <w:rPr>
          <w:rFonts w:ascii="宋体" w:hAnsi="宋体" w:cs="楷体_GB2312"/>
          <w:bCs/>
          <w:szCs w:val="21"/>
        </w:rPr>
        <w:t>信息融合领</w:t>
      </w:r>
      <w:r w:rsidRPr="000C4DC1">
        <w:rPr>
          <w:rFonts w:ascii="宋体" w:hAnsi="宋体" w:cs="楷体_GB2312" w:hint="eastAsia"/>
          <w:bCs/>
          <w:szCs w:val="21"/>
        </w:rPr>
        <w:t>，D-S证据</w:t>
      </w:r>
      <w:r w:rsidRPr="000C4DC1">
        <w:rPr>
          <w:rFonts w:ascii="宋体" w:hAnsi="宋体" w:cs="楷体_GB2312"/>
          <w:bCs/>
          <w:szCs w:val="21"/>
        </w:rPr>
        <w:t>合成规则是用来修正证据而非更新，参与证据合成的证据体是被一视同仁的，证据合成运算是对称的，此处</w:t>
      </w:r>
      <w:r w:rsidRPr="000C4DC1">
        <w:rPr>
          <w:rFonts w:ascii="宋体" w:hAnsi="宋体" w:cs="楷体_GB2312" w:hint="eastAsia"/>
          <w:bCs/>
          <w:szCs w:val="21"/>
        </w:rPr>
        <w:t>在</w:t>
      </w:r>
      <w:r w:rsidRPr="000C4DC1">
        <w:rPr>
          <w:rFonts w:ascii="宋体" w:hAnsi="宋体" w:cs="楷体_GB2312"/>
          <w:bCs/>
          <w:szCs w:val="21"/>
        </w:rPr>
        <w:t>回顾</w:t>
      </w:r>
      <w:r w:rsidRPr="000C4DC1">
        <w:rPr>
          <w:rFonts w:ascii="宋体" w:hAnsi="宋体" w:cs="楷体_GB2312" w:hint="eastAsia"/>
          <w:bCs/>
          <w:szCs w:val="21"/>
        </w:rPr>
        <w:t>有</w:t>
      </w:r>
      <w:r w:rsidRPr="000C4DC1">
        <w:rPr>
          <w:rFonts w:ascii="宋体" w:hAnsi="宋体" w:cs="楷体_GB2312"/>
          <w:bCs/>
          <w:szCs w:val="21"/>
        </w:rPr>
        <w:t>条件证据及证据更新的研究基础上提出了新</w:t>
      </w:r>
      <w:r w:rsidRPr="000C4DC1">
        <w:rPr>
          <w:rFonts w:ascii="宋体" w:hAnsi="宋体" w:cs="楷体_GB2312" w:hint="eastAsia"/>
          <w:bCs/>
          <w:szCs w:val="21"/>
        </w:rPr>
        <w:t>的</w:t>
      </w:r>
      <w:r w:rsidRPr="000C4DC1">
        <w:rPr>
          <w:rFonts w:ascii="宋体" w:hAnsi="宋体" w:cs="楷体_GB2312"/>
          <w:bCs/>
          <w:szCs w:val="21"/>
        </w:rPr>
        <w:t>条件</w:t>
      </w:r>
      <w:r w:rsidRPr="000C4DC1">
        <w:rPr>
          <w:rFonts w:ascii="宋体" w:hAnsi="宋体" w:cs="楷体_GB2312" w:hint="eastAsia"/>
          <w:bCs/>
          <w:szCs w:val="21"/>
        </w:rPr>
        <w:t>mass函数</w:t>
      </w:r>
      <w:r w:rsidRPr="000C4DC1">
        <w:rPr>
          <w:rFonts w:ascii="宋体" w:hAnsi="宋体" w:cs="楷体_GB2312"/>
          <w:bCs/>
          <w:szCs w:val="21"/>
        </w:rPr>
        <w:t>及实现</w:t>
      </w:r>
      <w:r w:rsidRPr="000C4DC1">
        <w:rPr>
          <w:rFonts w:ascii="宋体" w:hAnsi="宋体" w:cs="楷体_GB2312" w:hint="eastAsia"/>
          <w:bCs/>
          <w:szCs w:val="21"/>
        </w:rPr>
        <w:t>mass函数</w:t>
      </w:r>
      <w:r w:rsidRPr="000C4DC1">
        <w:rPr>
          <w:rFonts w:ascii="宋体" w:hAnsi="宋体" w:cs="楷体_GB2312"/>
          <w:bCs/>
          <w:szCs w:val="21"/>
        </w:rPr>
        <w:t>更新的一种类</w:t>
      </w:r>
      <w:r w:rsidRPr="000C4DC1">
        <w:rPr>
          <w:rFonts w:ascii="宋体" w:hAnsi="宋体" w:cs="楷体_GB2312" w:hint="eastAsia"/>
          <w:bCs/>
          <w:szCs w:val="21"/>
        </w:rPr>
        <w:t>Jeffrey规则</w:t>
      </w:r>
      <w:r w:rsidRPr="000C4DC1">
        <w:rPr>
          <w:rFonts w:ascii="宋体" w:hAnsi="宋体" w:cs="楷体_GB2312"/>
          <w:bCs/>
          <w:szCs w:val="21"/>
        </w:rPr>
        <w:t>。基于</w:t>
      </w:r>
      <w:r w:rsidRPr="000C4DC1">
        <w:rPr>
          <w:rFonts w:ascii="宋体" w:hAnsi="宋体" w:cs="楷体_GB2312" w:hint="eastAsia"/>
          <w:bCs/>
          <w:szCs w:val="21"/>
        </w:rPr>
        <w:t>类Jeffrey规则的</w:t>
      </w:r>
      <w:r w:rsidRPr="000C4DC1">
        <w:rPr>
          <w:rFonts w:ascii="宋体" w:hAnsi="宋体" w:cs="楷体_GB2312"/>
          <w:bCs/>
          <w:szCs w:val="21"/>
        </w:rPr>
        <w:t>更新方法是非对称的，当新到证据充满不确定性时，可以用来完成证据更新</w:t>
      </w:r>
      <w:r w:rsidRPr="000C4DC1">
        <w:rPr>
          <w:rFonts w:ascii="宋体" w:hAnsi="宋体" w:cs="楷体_GB2312" w:hint="eastAsia"/>
          <w:bCs/>
          <w:szCs w:val="21"/>
        </w:rPr>
        <w:t>。</w:t>
      </w:r>
    </w:p>
    <w:p w:rsidR="00130F3A" w:rsidRPr="00130F3A" w:rsidRDefault="00130F3A" w:rsidP="007343AE">
      <w:pPr>
        <w:rPr>
          <w:rFonts w:ascii="宋体" w:hAnsi="宋体"/>
          <w:color w:val="0070C0"/>
          <w:sz w:val="22"/>
          <w:szCs w:val="28"/>
        </w:rPr>
      </w:pPr>
      <w:bookmarkStart w:id="125" w:name="_Toc484096104"/>
      <w:r w:rsidRPr="00130F3A">
        <w:rPr>
          <w:rFonts w:ascii="宋体" w:hAnsi="宋体"/>
          <w:color w:val="0070C0"/>
          <w:sz w:val="22"/>
          <w:szCs w:val="28"/>
        </w:rPr>
        <w:t>3</w:t>
      </w:r>
      <w:r w:rsidRPr="00130F3A">
        <w:rPr>
          <w:rFonts w:ascii="宋体" w:hAnsi="宋体" w:hint="eastAsia"/>
          <w:color w:val="0070C0"/>
          <w:sz w:val="22"/>
          <w:szCs w:val="28"/>
        </w:rPr>
        <w:t>．多源成像目标与背景特征研究与分析</w:t>
      </w:r>
      <w:bookmarkEnd w:id="125"/>
    </w:p>
    <w:p w:rsidR="00130F3A" w:rsidRPr="00130F3A" w:rsidRDefault="00130F3A" w:rsidP="007343AE">
      <w:pPr>
        <w:rPr>
          <w:rFonts w:ascii="宋体" w:hAnsi="宋体"/>
          <w:color w:val="0070C0"/>
          <w:sz w:val="22"/>
        </w:rPr>
      </w:pPr>
      <w:r w:rsidRPr="00130F3A">
        <w:rPr>
          <w:rFonts w:ascii="宋体" w:hAnsi="宋体"/>
          <w:color w:val="0070C0"/>
          <w:sz w:val="22"/>
        </w:rPr>
        <w:t>3.1全天时</w:t>
      </w:r>
      <w:r w:rsidRPr="00130F3A">
        <w:rPr>
          <w:rFonts w:ascii="宋体" w:hAnsi="宋体" w:hint="eastAsia"/>
          <w:color w:val="0070C0"/>
          <w:sz w:val="22"/>
        </w:rPr>
        <w:t>、</w:t>
      </w:r>
      <w:r w:rsidRPr="00130F3A">
        <w:rPr>
          <w:rFonts w:ascii="宋体" w:hAnsi="宋体"/>
          <w:color w:val="0070C0"/>
          <w:sz w:val="22"/>
        </w:rPr>
        <w:t>全天候</w:t>
      </w:r>
      <w:r w:rsidRPr="00130F3A">
        <w:rPr>
          <w:rFonts w:ascii="宋体" w:hAnsi="宋体" w:hint="eastAsia"/>
          <w:color w:val="0070C0"/>
          <w:sz w:val="22"/>
        </w:rPr>
        <w:t>雷达成像目标、背景特征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雷达成像</w:t>
      </w:r>
      <w:r w:rsidRPr="00536C5E">
        <w:rPr>
          <w:rFonts w:ascii="宋体" w:hAnsi="宋体" w:cs="楷体_GB2312" w:hint="eastAsia"/>
          <w:bCs/>
          <w:color w:val="0070C0"/>
          <w:szCs w:val="21"/>
        </w:rPr>
        <w:t>能够得到散射回波的能量特性、相位特性、振荡特性和矢量特性。测量得到的矢量数据不仅能够描述目标在特定观测频率和姿态下的功率，还能够描述目标的物理特性、介电常数、几何形状、方位取向、空间分布、粗糙度、湿度以及材料构成等，而这些特性就成为获得目标信息乃至进一步提取目标分类识别特征的重要依据。</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针对五类典型地面目标探测与识别需求，以地面武装目标的SAR图像特征提取与辨识为应用背景，综合目标SAR图像的几何轮廓特征与极化散射特性，提取目标几何轮廓的全电磁散射特征。本项目应用雷达重点解决以下两类应用场景问题：</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（1）全天时、全天候的坦克、装甲车以及导弹发射车等地面运动目标辨识；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（2）特殊条件下：树林遮盖、目标--背景“同色”掩护、夜间、恶劣天气，静止典型地面目标成像与辨识。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运动目标，可采用基于极化--运动的特征提取技术，提取运动目标极化不变量特征，如散射矩阵行列式值、功率矩阵迹、去极化系数、本征极化方向角以及本征极化椭圆率。而对于静止目标，拟采用基于极化--几何的特征提取技术，利用Cloude-Pottier分解技术联合目标几何结构--散射机理随机性，利用静止的典型地面目标（结构稳定、散射随机性低）与背景（结构时变、散射随机性高）之间的几何结构散射随机性的差异，实现静止目标与背景（如树林、灌木丛、草地等）的区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图2-12给出了</w:t>
      </w:r>
      <w:bookmarkStart w:id="126" w:name="OLE_LINK3"/>
      <w:r w:rsidRPr="00536C5E">
        <w:rPr>
          <w:rFonts w:ascii="宋体" w:hAnsi="宋体" w:cs="楷体_GB2312"/>
          <w:bCs/>
          <w:color w:val="0070C0"/>
          <w:szCs w:val="21"/>
        </w:rPr>
        <w:t>MSTAR</w:t>
      </w:r>
      <w:bookmarkEnd w:id="126"/>
      <w:r w:rsidRPr="00536C5E">
        <w:rPr>
          <w:rFonts w:ascii="宋体" w:hAnsi="宋体" w:cs="楷体_GB2312" w:hint="eastAsia"/>
          <w:bCs/>
          <w:color w:val="0070C0"/>
          <w:szCs w:val="21"/>
        </w:rPr>
        <w:t>计划中（美国国防预研计划署和空军研究实验联合推出运动和静止目标获取与识别计划）典型地面目标的光学图像和SAR图像对比。图2-13给出了MSTAR计划中T72主战坦克实测SAR图像（X波段、HH极化、分辨率0.3 m×0.3 m）目标轮廓与</w:t>
      </w:r>
      <w:r w:rsidRPr="00536C5E">
        <w:rPr>
          <w:rFonts w:ascii="宋体" w:hAnsi="宋体" w:cs="楷体_GB2312" w:hint="eastAsia"/>
          <w:bCs/>
          <w:color w:val="0070C0"/>
          <w:szCs w:val="21"/>
        </w:rPr>
        <w:lastRenderedPageBreak/>
        <w:t>重建处理结果图。可见，通过对目标和阴影的几何轮廓特征提取可对目标识别提供与目标物理外形相关联有效特征，能有效降低对于目标图像样本量要求，从而提升对典型地面目标的辨识能力。</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5001A9A1" wp14:editId="6AD56445">
            <wp:extent cx="4435475" cy="1527175"/>
            <wp:effectExtent l="0" t="0" r="317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7"/>
                    <a:stretch>
                      <a:fillRect/>
                    </a:stretch>
                  </pic:blipFill>
                  <pic:spPr>
                    <a:xfrm>
                      <a:off x="0" y="0"/>
                      <a:ext cx="4437829" cy="1528071"/>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图2-12 </w:t>
      </w:r>
      <w:r w:rsidRPr="00130F3A">
        <w:rPr>
          <w:rFonts w:ascii="宋体" w:hAnsi="宋体"/>
          <w:color w:val="0070C0"/>
          <w:sz w:val="18"/>
        </w:rPr>
        <w:t>MSTAR</w:t>
      </w:r>
      <w:r w:rsidRPr="00130F3A">
        <w:rPr>
          <w:rFonts w:ascii="宋体" w:hAnsi="宋体" w:hint="eastAsia"/>
          <w:color w:val="0070C0"/>
          <w:sz w:val="18"/>
        </w:rPr>
        <w:t>数据</w:t>
      </w:r>
    </w:p>
    <w:p w:rsidR="00130F3A" w:rsidRPr="00130F3A" w:rsidRDefault="00130F3A" w:rsidP="00130F3A">
      <w:pPr>
        <w:spacing w:beforeLines="50" w:before="156" w:line="360" w:lineRule="auto"/>
        <w:jc w:val="center"/>
        <w:rPr>
          <w:rFonts w:ascii="宋体" w:hAnsi="宋体"/>
          <w:color w:val="0070C0"/>
          <w:sz w:val="18"/>
        </w:rPr>
      </w:pPr>
      <w:r w:rsidRPr="00130F3A">
        <w:rPr>
          <w:rFonts w:ascii="宋体" w:hAnsi="宋体"/>
          <w:noProof/>
          <w:color w:val="0070C0"/>
          <w:sz w:val="18"/>
        </w:rPr>
        <w:drawing>
          <wp:inline distT="0" distB="0" distL="0" distR="0" wp14:anchorId="1774A2A8" wp14:editId="7090B69C">
            <wp:extent cx="1079500" cy="1179830"/>
            <wp:effectExtent l="0" t="0" r="6350" b="12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8"/>
                    <a:stretch>
                      <a:fillRect/>
                    </a:stretch>
                  </pic:blipFill>
                  <pic:spPr>
                    <a:xfrm>
                      <a:off x="0" y="0"/>
                      <a:ext cx="1080000" cy="1180000"/>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7ABA659F" wp14:editId="5BD974C7">
            <wp:extent cx="1078230" cy="1180465"/>
            <wp:effectExtent l="0" t="0" r="762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9"/>
                    <a:stretch>
                      <a:fillRect/>
                    </a:stretch>
                  </pic:blipFill>
                  <pic:spPr>
                    <a:xfrm>
                      <a:off x="0" y="0"/>
                      <a:ext cx="1078418" cy="1180800"/>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4061E569" wp14:editId="06AAD54C">
            <wp:extent cx="1104265" cy="1180465"/>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0"/>
                    <a:stretch>
                      <a:fillRect/>
                    </a:stretch>
                  </pic:blipFill>
                  <pic:spPr>
                    <a:xfrm>
                      <a:off x="0" y="0"/>
                      <a:ext cx="1104395" cy="1180800"/>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（a）原始图像 （b）图像分割 （c）阴影轮廓</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62C58A84" wp14:editId="4F5FD5D9">
            <wp:extent cx="1099820" cy="1180465"/>
            <wp:effectExtent l="0" t="0" r="508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1"/>
                    <a:stretch>
                      <a:fillRect/>
                    </a:stretch>
                  </pic:blipFill>
                  <pic:spPr>
                    <a:xfrm>
                      <a:off x="0" y="0"/>
                      <a:ext cx="1099923" cy="1180800"/>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2A9BD541" wp14:editId="3750D5E9">
            <wp:extent cx="1082040" cy="1180465"/>
            <wp:effectExtent l="0" t="0" r="381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2"/>
                    <a:stretch>
                      <a:fillRect/>
                    </a:stretch>
                  </pic:blipFill>
                  <pic:spPr>
                    <a:xfrm>
                      <a:off x="0" y="0"/>
                      <a:ext cx="1082400" cy="1180800"/>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332B276F" wp14:editId="1994945C">
            <wp:extent cx="1115060" cy="1180465"/>
            <wp:effectExtent l="0" t="0" r="889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3"/>
                    <a:stretch>
                      <a:fillRect/>
                    </a:stretch>
                  </pic:blipFill>
                  <pic:spPr>
                    <a:xfrm>
                      <a:off x="0" y="0"/>
                      <a:ext cx="1115200" cy="1180800"/>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hint="eastAsia"/>
          <w:color w:val="0070C0"/>
          <w:sz w:val="18"/>
        </w:rPr>
        <w:t xml:space="preserve">（d）P =139  </w:t>
      </w:r>
      <w:r w:rsidRPr="00130F3A">
        <w:rPr>
          <w:rFonts w:ascii="宋体" w:hAnsi="宋体"/>
          <w:color w:val="0070C0"/>
          <w:sz w:val="18"/>
        </w:rPr>
        <w:t xml:space="preserve"> </w:t>
      </w:r>
      <w:r w:rsidRPr="00130F3A">
        <w:rPr>
          <w:rFonts w:ascii="宋体" w:hAnsi="宋体" w:hint="eastAsia"/>
          <w:color w:val="0070C0"/>
          <w:sz w:val="18"/>
        </w:rPr>
        <w:t>（e）P = 30   （f）P = 8</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图2-13 目标轮廓与重建</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以极化散射熵分解（Cloude-Pottier分解）技术为例说明极化散射特征在地面武装目标识别中的潜力。从极化散射熵分解理论分析目标与地物背景散射特征可以总结如下：</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车辆、坦克、装甲等目标：由于其具有金属外壳、结构稳定，多具有平面、二面结构，这类目标在车体范围内极化散射熵值较低、平均散射角起伏较大。</w:t>
      </w:r>
    </w:p>
    <w:p w:rsidR="00130F3A" w:rsidRPr="00130F3A" w:rsidRDefault="00130F3A" w:rsidP="00F03251">
      <w:pPr>
        <w:pStyle w:val="2"/>
        <w:widowControl/>
        <w:numPr>
          <w:ilvl w:val="0"/>
          <w:numId w:val="16"/>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房屋、围墙等目标：结构稳定，具有平面散射特性，这类目标轮廓与坦克差异较大，且平均散射角接近于零。</w:t>
      </w:r>
    </w:p>
    <w:p w:rsidR="00130F3A" w:rsidRPr="00130F3A" w:rsidRDefault="00130F3A" w:rsidP="00F03251">
      <w:pPr>
        <w:pStyle w:val="2"/>
        <w:widowControl/>
        <w:numPr>
          <w:ilvl w:val="0"/>
          <w:numId w:val="16"/>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树林、灌木丛等目标：结构多变，散射特性随机性相比前两类目标大，熵值较高。</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图2-14给出了典型地物目标（小车位于50</w:t>
      </w:r>
      <w:r w:rsidRPr="00536C5E">
        <w:rPr>
          <w:rFonts w:ascii="宋体" w:hAnsi="宋体" w:cs="楷体_GB2312"/>
          <w:bCs/>
          <w:color w:val="0070C0"/>
          <w:szCs w:val="21"/>
        </w:rPr>
        <w:t>～</w:t>
      </w:r>
      <w:r w:rsidRPr="00536C5E">
        <w:rPr>
          <w:rFonts w:ascii="宋体" w:hAnsi="宋体" w:cs="楷体_GB2312" w:hint="eastAsia"/>
          <w:bCs/>
          <w:color w:val="0070C0"/>
          <w:szCs w:val="21"/>
        </w:rPr>
        <w:t>60m处）放置在转台上的一维高分辨距离像实验，远端有灌木丛（地杂波位于100 m），从图</w:t>
      </w:r>
      <w:r w:rsidRPr="00536C5E">
        <w:rPr>
          <w:rFonts w:ascii="宋体" w:hAnsi="宋体" w:cs="楷体_GB2312"/>
          <w:bCs/>
          <w:color w:val="0070C0"/>
          <w:szCs w:val="21"/>
        </w:rPr>
        <w:t>2</w:t>
      </w:r>
      <w:r w:rsidRPr="00536C5E">
        <w:rPr>
          <w:rFonts w:ascii="宋体" w:hAnsi="宋体" w:cs="楷体_GB2312" w:hint="eastAsia"/>
          <w:bCs/>
          <w:color w:val="0070C0"/>
          <w:szCs w:val="21"/>
        </w:rPr>
        <w:t>-14（a）的一维高分辨距离像中可以看</w:t>
      </w:r>
      <w:r w:rsidRPr="00536C5E">
        <w:rPr>
          <w:rFonts w:ascii="宋体" w:hAnsi="宋体" w:cs="楷体_GB2312" w:hint="eastAsia"/>
          <w:bCs/>
          <w:color w:val="0070C0"/>
          <w:szCs w:val="21"/>
        </w:rPr>
        <w:lastRenderedPageBreak/>
        <w:t>出从幅度上无法有效的从这样的环境中检测出小车位置。通过极化散射熵分解理论，图</w:t>
      </w:r>
      <w:r w:rsidRPr="00536C5E">
        <w:rPr>
          <w:rFonts w:ascii="宋体" w:hAnsi="宋体" w:cs="楷体_GB2312"/>
          <w:bCs/>
          <w:color w:val="0070C0"/>
          <w:szCs w:val="21"/>
        </w:rPr>
        <w:t>2</w:t>
      </w:r>
      <w:r w:rsidRPr="00536C5E">
        <w:rPr>
          <w:rFonts w:ascii="宋体" w:hAnsi="宋体" w:cs="楷体_GB2312" w:hint="eastAsia"/>
          <w:bCs/>
          <w:color w:val="0070C0"/>
          <w:szCs w:val="21"/>
        </w:rPr>
        <w:t>-14（b）给出了场景中目标的极化散射熵值随高分辨距离的分布，可以看出小车的极化散射熵值明显低于灌木丛，那么利用极化散射熵这一特征量就能有效地分离人造目标小车与灌木丛（地杂波）。实验分析说明了极化散射特征在典型地面目标识别中的应用价值，本项目拟将这一技术推广至SAR图像中的典型地面目标识别。</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740C4863" wp14:editId="1641FC4C">
            <wp:extent cx="2354560" cy="1695450"/>
            <wp:effectExtent l="0" t="0" r="825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4" cstate="print">
                      <a:extLst>
                        <a:ext uri="{28A0092B-C50C-407E-A947-70E740481C1C}">
                          <a14:useLocalDpi xmlns:a14="http://schemas.microsoft.com/office/drawing/2010/main" val="0"/>
                        </a:ext>
                      </a:extLst>
                    </a:blip>
                    <a:srcRect t="5408" r="9593" b="4452"/>
                    <a:stretch>
                      <a:fillRect/>
                    </a:stretch>
                  </pic:blipFill>
                  <pic:spPr>
                    <a:xfrm>
                      <a:off x="0" y="0"/>
                      <a:ext cx="2363297" cy="1701741"/>
                    </a:xfrm>
                    <a:prstGeom prst="rect">
                      <a:avLst/>
                    </a:prstGeom>
                    <a:noFill/>
                    <a:ln>
                      <a:noFill/>
                    </a:ln>
                  </pic:spPr>
                </pic:pic>
              </a:graphicData>
            </a:graphic>
          </wp:inline>
        </w:drawing>
      </w:r>
      <w:r w:rsidRPr="00130F3A">
        <w:rPr>
          <w:rFonts w:ascii="宋体" w:hAnsi="宋体"/>
          <w:color w:val="0070C0"/>
          <w:sz w:val="18"/>
        </w:rPr>
        <w:t xml:space="preserve">    </w:t>
      </w:r>
      <w:r w:rsidRPr="00130F3A">
        <w:rPr>
          <w:rFonts w:ascii="宋体" w:hAnsi="宋体"/>
          <w:color w:val="0070C0"/>
          <w:sz w:val="18"/>
        </w:rPr>
        <w:object w:dxaOrig="3211" w:dyaOrig="2318">
          <v:shape id="_x0000_i1062" type="#_x0000_t75" style="width:186.1pt;height:134.2pt" o:ole="">
            <v:imagedata r:id="rId95" o:title="" croptop="4195f" cropbottom="3867f" cropleft="1281f" cropright="7162f"/>
          </v:shape>
          <o:OLEObject Type="Embed" ProgID="Visio.Drawing.11" ShapeID="_x0000_i1062" DrawAspect="Content" ObjectID="_1565294205" r:id="rId96"/>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（a）一维高分辨距离（b）目标的极化散射熵值随高分辨距离的分布</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图2-14 典型地面目标极化散射熵分解理论实验分析</w:t>
      </w:r>
    </w:p>
    <w:p w:rsidR="00130F3A" w:rsidRPr="00130F3A" w:rsidRDefault="00130F3A" w:rsidP="007343AE">
      <w:pPr>
        <w:rPr>
          <w:rFonts w:ascii="宋体" w:hAnsi="宋体"/>
          <w:color w:val="0070C0"/>
          <w:sz w:val="22"/>
        </w:rPr>
      </w:pPr>
      <w:r w:rsidRPr="00130F3A">
        <w:rPr>
          <w:rFonts w:ascii="宋体" w:hAnsi="宋体"/>
          <w:color w:val="0070C0"/>
          <w:sz w:val="22"/>
        </w:rPr>
        <w:t>3</w:t>
      </w:r>
      <w:r w:rsidRPr="00130F3A">
        <w:rPr>
          <w:rFonts w:ascii="宋体" w:hAnsi="宋体" w:hint="eastAsia"/>
          <w:color w:val="0070C0"/>
          <w:sz w:val="22"/>
        </w:rPr>
        <w:t>.2</w:t>
      </w:r>
      <w:r w:rsidRPr="00130F3A">
        <w:rPr>
          <w:rFonts w:ascii="宋体" w:hAnsi="宋体"/>
          <w:color w:val="0070C0"/>
          <w:sz w:val="22"/>
        </w:rPr>
        <w:t xml:space="preserve"> </w:t>
      </w:r>
      <w:r w:rsidRPr="00130F3A">
        <w:rPr>
          <w:rFonts w:ascii="宋体" w:hAnsi="宋体" w:hint="eastAsia"/>
          <w:color w:val="0070C0"/>
          <w:sz w:val="22"/>
        </w:rPr>
        <w:t>伪装条件下高光谱成像目标、背景特征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高光谱成像包括曲线特征、光谱变换特征和光谱相似度量特征。曲线特征对应像元光谱曲线分析应用模式，光谱变换特征对应部分波段的数据变换与组合应用模式，光谱相似度量特征对应光谱相似度量应用模式。</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以植被环境下的迷彩涂覆目标的反射光谱分析为例：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迷彩目标</w:t>
      </w:r>
      <w:r w:rsidRPr="00536C5E">
        <w:rPr>
          <w:rFonts w:ascii="宋体" w:hAnsi="宋体" w:cs="楷体_GB2312"/>
          <w:bCs/>
          <w:color w:val="0070C0"/>
          <w:szCs w:val="21"/>
        </w:rPr>
        <w:t>反射光谱合成主要是根据对其基材上涂覆的迷彩色块所测量到的光谱及其所处的背景光谱进行合成。按照GJB4004-2000规定，我国的陆军装备普遍采用了三色伪装迷彩。以草原型迷彩的导弹发射车辆为例，伪装色块包含了绿色（YG1247）、土色（SE2635）和绿色（DG0730），占据的面积比例分别为60%、25%和15%，如图</w:t>
      </w:r>
      <w:r w:rsidRPr="00536C5E">
        <w:rPr>
          <w:rFonts w:ascii="宋体" w:hAnsi="宋体" w:cs="楷体_GB2312" w:hint="eastAsia"/>
          <w:bCs/>
          <w:color w:val="0070C0"/>
          <w:szCs w:val="21"/>
        </w:rPr>
        <w:t>2-15</w:t>
      </w:r>
      <w:r w:rsidRPr="00536C5E">
        <w:rPr>
          <w:rFonts w:ascii="宋体" w:hAnsi="宋体" w:cs="楷体_GB2312"/>
          <w:bCs/>
          <w:color w:val="0070C0"/>
          <w:szCs w:val="21"/>
        </w:rPr>
        <w:t>所示：</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7C78ACAC" wp14:editId="3C85441C">
            <wp:extent cx="2246983" cy="1226185"/>
            <wp:effectExtent l="0" t="0" r="127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2262908" cy="1234875"/>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图2-15</w:t>
      </w:r>
      <w:r w:rsidRPr="00130F3A">
        <w:rPr>
          <w:rFonts w:ascii="宋体" w:hAnsi="宋体"/>
          <w:color w:val="0070C0"/>
          <w:sz w:val="18"/>
        </w:rPr>
        <w:t xml:space="preserve"> 导弹发射车表面涂装效果（草原迷彩）</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如</w:t>
      </w:r>
      <w:r w:rsidRPr="00536C5E">
        <w:rPr>
          <w:rFonts w:ascii="宋体" w:hAnsi="宋体" w:cs="楷体_GB2312"/>
          <w:bCs/>
          <w:color w:val="0070C0"/>
          <w:szCs w:val="21"/>
        </w:rPr>
        <w:t>图</w:t>
      </w:r>
      <w:r w:rsidRPr="00536C5E">
        <w:rPr>
          <w:rFonts w:ascii="宋体" w:hAnsi="宋体" w:cs="楷体_GB2312" w:hint="eastAsia"/>
          <w:bCs/>
          <w:color w:val="0070C0"/>
          <w:szCs w:val="21"/>
        </w:rPr>
        <w:t>2-16</w:t>
      </w:r>
      <w:r w:rsidRPr="00536C5E">
        <w:rPr>
          <w:rFonts w:ascii="宋体" w:hAnsi="宋体" w:cs="楷体_GB2312"/>
          <w:bCs/>
          <w:color w:val="0070C0"/>
          <w:szCs w:val="21"/>
        </w:rPr>
        <w:t>所示的是利用上述3种颜色和混凝土背景下这4类地物端元按面积构成的目标的混合光谱。各端元所占面积比例：草地（20%），金属（30%），土壤（10%），混凝土（20%）</w:t>
      </w:r>
      <w:r w:rsidRPr="00536C5E">
        <w:rPr>
          <w:rFonts w:ascii="宋体" w:hAnsi="宋体" w:cs="楷体_GB2312" w:hint="eastAsia"/>
          <w:bCs/>
          <w:color w:val="0070C0"/>
          <w:szCs w:val="21"/>
        </w:rPr>
        <w:t>。</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lastRenderedPageBreak/>
        <w:drawing>
          <wp:inline distT="0" distB="0" distL="0" distR="0" wp14:anchorId="5F92C94D" wp14:editId="1D4174BA">
            <wp:extent cx="1749425" cy="1468755"/>
            <wp:effectExtent l="0" t="0" r="3175" b="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1749600" cy="1468800"/>
                    </a:xfrm>
                    <a:prstGeom prst="rect">
                      <a:avLst/>
                    </a:prstGeom>
                    <a:noFill/>
                    <a:ln>
                      <a:noFill/>
                    </a:ln>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7327D0AB" wp14:editId="597D2CCD">
            <wp:extent cx="1875155" cy="1468755"/>
            <wp:effectExtent l="0" t="0" r="0" b="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1875600" cy="1468800"/>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w:t>
      </w:r>
      <w:r w:rsidRPr="00130F3A">
        <w:rPr>
          <w:rFonts w:ascii="宋体" w:hAnsi="宋体"/>
          <w:color w:val="0070C0"/>
          <w:sz w:val="18"/>
        </w:rPr>
        <w:t>2</w:t>
      </w:r>
      <w:r w:rsidRPr="00130F3A">
        <w:rPr>
          <w:rFonts w:ascii="宋体" w:hAnsi="宋体" w:hint="eastAsia"/>
          <w:color w:val="0070C0"/>
          <w:sz w:val="18"/>
        </w:rPr>
        <w:t>-</w:t>
      </w:r>
      <w:r w:rsidRPr="00130F3A">
        <w:rPr>
          <w:rFonts w:ascii="宋体" w:hAnsi="宋体"/>
          <w:color w:val="0070C0"/>
          <w:sz w:val="18"/>
        </w:rPr>
        <w:t>1</w:t>
      </w:r>
      <w:r w:rsidRPr="00130F3A">
        <w:rPr>
          <w:rFonts w:ascii="宋体" w:hAnsi="宋体" w:hint="eastAsia"/>
          <w:color w:val="0070C0"/>
          <w:sz w:val="18"/>
        </w:rPr>
        <w:t>6</w:t>
      </w:r>
      <w:r w:rsidRPr="00130F3A">
        <w:rPr>
          <w:rFonts w:ascii="宋体" w:hAnsi="宋体"/>
          <w:color w:val="0070C0"/>
          <w:sz w:val="18"/>
        </w:rPr>
        <w:t xml:space="preserve"> 合成的混合像元光谱曲线</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常见的植被反射光谱</w:t>
      </w:r>
      <w:r w:rsidRPr="00536C5E">
        <w:rPr>
          <w:rFonts w:ascii="宋体" w:hAnsi="宋体" w:cs="楷体_GB2312"/>
          <w:bCs/>
          <w:color w:val="0070C0"/>
          <w:szCs w:val="21"/>
        </w:rPr>
        <w:t>具有以下特征：</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对绿光（0.55</w:t>
      </w:r>
      <w:r w:rsidRPr="00536C5E">
        <w:object w:dxaOrig="393" w:dyaOrig="293">
          <v:shape id="_x0000_i1063" type="#_x0000_t75" style="width:19.5pt;height:14.25pt" o:ole="">
            <v:imagedata r:id="rId100" o:title=""/>
          </v:shape>
          <o:OLEObject Type="Embed" ProgID="Equation.DSMT4" ShapeID="_x0000_i1063" DrawAspect="Content" ObjectID="_1565294206" r:id="rId101"/>
        </w:object>
      </w:r>
      <w:r w:rsidRPr="00536C5E">
        <w:rPr>
          <w:rFonts w:ascii="宋体" w:hAnsi="宋体" w:cs="楷体_GB2312"/>
          <w:bCs/>
          <w:color w:val="0070C0"/>
          <w:szCs w:val="21"/>
        </w:rPr>
        <w:t>）有一小的反射峰值，反射率大致为20%，这也正是太阳光的光能峰值。</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在红光处（0.68</w:t>
      </w:r>
      <w:r w:rsidRPr="00536C5E">
        <w:object w:dxaOrig="393" w:dyaOrig="293">
          <v:shape id="_x0000_i1064" type="#_x0000_t75" style="width:19.5pt;height:14.25pt" o:ole="">
            <v:imagedata r:id="rId102" o:title=""/>
          </v:shape>
          <o:OLEObject Type="Embed" ProgID="Equation.DSMT4" ShapeID="_x0000_i1064" DrawAspect="Content" ObjectID="_1565294207" r:id="rId103"/>
        </w:object>
      </w:r>
      <w:r w:rsidRPr="00536C5E">
        <w:rPr>
          <w:rFonts w:ascii="宋体" w:hAnsi="宋体" w:cs="楷体_GB2312"/>
          <w:bCs/>
          <w:color w:val="0070C0"/>
          <w:szCs w:val="21"/>
        </w:rPr>
        <w:t>）有一吸收谷，这是光合作用吸收谷。此处太阳光能仍很大。若吸收谷减小，则植被发黄、发红。</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在0.7～1.4μm与1.5～1.9μm有很高红外反射峰，反射率可高达70%以上。这两峰与前边红光波谷是植被光谱的特征（0.68～0.7μm）</w:t>
      </w:r>
      <w:r w:rsidRPr="00536C5E">
        <w:rPr>
          <w:rFonts w:ascii="宋体" w:hAnsi="宋体" w:cs="楷体_GB2312" w:hint="eastAsia"/>
          <w:bCs/>
          <w:color w:val="0070C0"/>
          <w:szCs w:val="21"/>
        </w:rPr>
        <w:t>，</w:t>
      </w:r>
      <w:r w:rsidRPr="00536C5E">
        <w:rPr>
          <w:rFonts w:ascii="宋体" w:hAnsi="宋体" w:cs="楷体_GB2312"/>
          <w:bCs/>
          <w:color w:val="0070C0"/>
          <w:szCs w:val="21"/>
        </w:rPr>
        <w:t>又称为植被反射率红边，因此充分利用这一特性可建立叶绿素和植被指数计算模型。第一峰波长段还处在太阳光能波谱中主要能量分布区（0.2～1.4μm），占有全部太阳光能量90.8%。这是遥感识别植被并判断植被状态的主要依据。</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在1.45～1.95μm有两处吸收谷，表明植被中水分含量高。</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不同种类植物反射光谱曲线的变化趋势相同，而植物与其它地物的反射光谱曲线显著不同。这是遥感可以估测生物量的基础。</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植物叶片重叠时，反射光能量在可见光部分几乎不变，而在红外却可增加20～40%。这是因为红外光可透过叶片，又经下层叶片重复反射。叶片重叠反映作物长势旺盛，生物量高。</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植物叶片可见光区反射率有显著的方向性，这是因为植物叶片反射（散射）不是纯粹的朗伯散射，还有方向性。而在红外波段，方向性就不显著，这是因为红外光透射性好，透射后重复反射打扰了方向性。</w:t>
      </w:r>
    </w:p>
    <w:p w:rsidR="00130F3A" w:rsidRPr="00130F3A" w:rsidRDefault="00130F3A" w:rsidP="007343AE">
      <w:pPr>
        <w:rPr>
          <w:rFonts w:ascii="宋体" w:hAnsi="宋体"/>
          <w:color w:val="0070C0"/>
          <w:sz w:val="22"/>
        </w:rPr>
      </w:pPr>
      <w:r w:rsidRPr="00130F3A">
        <w:rPr>
          <w:rFonts w:ascii="宋体" w:hAnsi="宋体"/>
          <w:color w:val="0070C0"/>
          <w:sz w:val="22"/>
        </w:rPr>
        <w:t xml:space="preserve">3.3 </w:t>
      </w:r>
      <w:r w:rsidRPr="00130F3A">
        <w:rPr>
          <w:rFonts w:ascii="宋体" w:hAnsi="宋体" w:hint="eastAsia"/>
          <w:color w:val="0070C0"/>
          <w:sz w:val="22"/>
        </w:rPr>
        <w:t>红外成像目标、背景特征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红外成像通过检测遥感图像中目标与背景之间的热辐射差异，发现地物中的热源目标，然后采用灰度形态学开运算背景估计的单帧图像处理方法，进行自适应阈值分割，实现目标区域与背景区域的分隔，如图2-17所示：</w:t>
      </w:r>
    </w:p>
    <w:p w:rsidR="00130F3A" w:rsidRPr="00130F3A" w:rsidRDefault="00130F3A" w:rsidP="00130F3A">
      <w:pPr>
        <w:widowControl/>
        <w:jc w:val="center"/>
        <w:rPr>
          <w:rFonts w:ascii="宋体" w:hAnsi="宋体"/>
          <w:color w:val="0070C0"/>
          <w:sz w:val="18"/>
        </w:rPr>
      </w:pPr>
      <w:r w:rsidRPr="00130F3A">
        <w:rPr>
          <w:rFonts w:ascii="宋体" w:hAnsi="宋体"/>
          <w:color w:val="0070C0"/>
          <w:sz w:val="18"/>
        </w:rPr>
        <w:object w:dxaOrig="5769" w:dyaOrig="5754">
          <v:shape id="_x0000_i1065" type="#_x0000_t75" style="width:138.75pt;height:138.1pt" o:ole="">
            <v:imagedata r:id="rId104" o:title=""/>
          </v:shape>
          <o:OLEObject Type="Embed" ProgID="Visio.Drawing.11" ShapeID="_x0000_i1065" DrawAspect="Content" ObjectID="_1565294208" r:id="rId105"/>
        </w:object>
      </w:r>
      <w:r w:rsidRPr="00130F3A">
        <w:rPr>
          <w:rFonts w:ascii="宋体" w:hAnsi="宋体"/>
          <w:color w:val="0070C0"/>
          <w:sz w:val="18"/>
        </w:rPr>
        <w:t xml:space="preserve">      </w:t>
      </w:r>
      <w:r w:rsidRPr="00130F3A">
        <w:rPr>
          <w:rFonts w:ascii="宋体" w:hAnsi="宋体"/>
          <w:color w:val="0070C0"/>
          <w:sz w:val="18"/>
        </w:rPr>
        <w:object w:dxaOrig="5754" w:dyaOrig="5754">
          <v:shape id="_x0000_i1066" type="#_x0000_t75" style="width:136.35pt;height:136.35pt" o:ole="">
            <v:imagedata r:id="rId106" o:title=""/>
          </v:shape>
          <o:OLEObject Type="Embed" ProgID="Visio.Drawing.11" ShapeID="_x0000_i1066" DrawAspect="Content" ObjectID="_1565294209" r:id="rId107"/>
        </w:object>
      </w:r>
    </w:p>
    <w:p w:rsidR="00130F3A" w:rsidRPr="00130F3A" w:rsidRDefault="00130F3A" w:rsidP="00130F3A">
      <w:pPr>
        <w:spacing w:afterLines="50" w:after="156" w:line="340" w:lineRule="exact"/>
        <w:ind w:firstLineChars="350" w:firstLine="630"/>
        <w:jc w:val="left"/>
        <w:rPr>
          <w:rFonts w:ascii="宋体" w:hAnsi="宋体"/>
          <w:color w:val="0070C0"/>
          <w:sz w:val="18"/>
        </w:rPr>
      </w:pPr>
      <w:r w:rsidRPr="00130F3A">
        <w:rPr>
          <w:rFonts w:ascii="宋体" w:hAnsi="宋体" w:hint="eastAsia"/>
          <w:color w:val="0070C0"/>
          <w:sz w:val="18"/>
        </w:rPr>
        <w:t>图2-17</w:t>
      </w:r>
      <w:r w:rsidRPr="00130F3A">
        <w:rPr>
          <w:rFonts w:ascii="宋体" w:hAnsi="宋体"/>
          <w:color w:val="0070C0"/>
          <w:sz w:val="18"/>
        </w:rPr>
        <w:t xml:space="preserve"> </w:t>
      </w:r>
      <w:r w:rsidRPr="00130F3A">
        <w:rPr>
          <w:rFonts w:ascii="宋体" w:hAnsi="宋体" w:hint="eastAsia"/>
          <w:color w:val="0070C0"/>
          <w:sz w:val="18"/>
        </w:rPr>
        <w:t xml:space="preserve">目标区域与背景区域示意图  </w:t>
      </w:r>
      <w:r w:rsidRPr="00130F3A">
        <w:rPr>
          <w:rFonts w:ascii="宋体" w:hAnsi="宋体"/>
          <w:color w:val="0070C0"/>
          <w:sz w:val="18"/>
        </w:rPr>
        <w:t xml:space="preserve"> </w:t>
      </w:r>
      <w:r w:rsidRPr="00130F3A">
        <w:rPr>
          <w:rFonts w:ascii="宋体" w:hAnsi="宋体" w:hint="eastAsia"/>
          <w:color w:val="0070C0"/>
          <w:sz w:val="18"/>
        </w:rPr>
        <w:t>图2-18 装甲车的投影图</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以地物背景下的装甲车红外目标识别分析为例：通过红外成像可以获得目标图像的空间特征、目标分割区域内的像素数比值特征、目标温度特征、统计特征等，利用这些特征进行红外目标识别。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目标具有一定的的长宽比，通过对装甲车各个不同拍摄影面的计算，找到其对应的长宽比记为X(1)作为待提取特征。图2-18中给出了装甲车的投影图。沿水平方向将目标三等</w:t>
      </w:r>
      <w:r w:rsidRPr="00536C5E">
        <w:rPr>
          <w:rFonts w:ascii="宋体" w:hAnsi="宋体" w:cs="楷体_GB2312"/>
          <w:bCs/>
          <w:color w:val="0070C0"/>
          <w:szCs w:val="21"/>
        </w:rPr>
        <w:t>分</w:t>
      </w:r>
      <w:r w:rsidRPr="00536C5E">
        <w:rPr>
          <w:rFonts w:ascii="宋体" w:hAnsi="宋体" w:cs="楷体_GB2312" w:hint="eastAsia"/>
          <w:bCs/>
          <w:color w:val="0070C0"/>
          <w:szCs w:val="21"/>
        </w:rPr>
        <w:t>，即</w:t>
      </w:r>
      <m:oMath>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1</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2</m:t>
                </m:r>
              </m:sub>
            </m:sSub>
          </m:e>
        </m:acc>
        <m:r>
          <m:rPr>
            <m:sty m:val="p"/>
          </m:rPr>
          <w:rPr>
            <w:rFonts w:ascii="Cambria Math" w:hAnsi="Cambria Math" w:cs="楷体_GB2312"/>
            <w:color w:val="0070C0"/>
            <w:szCs w:val="21"/>
          </w:rPr>
          <m:t>=</m:t>
        </m:r>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2</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3</m:t>
                </m:r>
              </m:sub>
            </m:sSub>
          </m:e>
        </m:acc>
        <m:r>
          <m:rPr>
            <m:sty m:val="p"/>
          </m:rPr>
          <w:rPr>
            <w:rFonts w:ascii="Cambria Math" w:hAnsi="Cambria Math" w:cs="楷体_GB2312"/>
            <w:color w:val="0070C0"/>
            <w:szCs w:val="21"/>
          </w:rPr>
          <m:t>=</m:t>
        </m:r>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3</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4</m:t>
                </m:r>
              </m:sub>
            </m:sSub>
          </m:e>
        </m:acc>
      </m:oMath>
      <w:r w:rsidRPr="00536C5E">
        <w:rPr>
          <w:rFonts w:ascii="宋体" w:hAnsi="宋体" w:cs="楷体_GB2312"/>
          <w:bCs/>
          <w:color w:val="0070C0"/>
          <w:szCs w:val="21"/>
        </w:rPr>
        <w:tab/>
      </w:r>
      <w:r w:rsidRPr="00536C5E">
        <w:rPr>
          <w:rFonts w:ascii="宋体" w:hAnsi="宋体" w:cs="楷体_GB2312" w:hint="eastAsia"/>
          <w:bCs/>
          <w:color w:val="0070C0"/>
          <w:szCs w:val="21"/>
        </w:rPr>
        <w:t>，分别计算每部分的像素点数N(1)、N(2)和N(3)，然后求出两两比值作为像素比特征，即X(2)= N(1)/ N(2)，X(3)= N(1)/ N(3)，X(2)和X(3)作为待提取特征。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记录目标最高亮度值X(4)、目标平均温度值与背景平均温度值之比X(5)作为目标温度特征；选取目标温度的均值X(6)和标准差X(7)作为统计特征。</w:t>
      </w:r>
    </w:p>
    <w:p w:rsidR="00130F3A" w:rsidRPr="00130F3A" w:rsidRDefault="00130F3A" w:rsidP="007343AE">
      <w:pPr>
        <w:rPr>
          <w:rFonts w:ascii="宋体" w:hAnsi="宋体"/>
          <w:color w:val="0070C0"/>
          <w:sz w:val="22"/>
        </w:rPr>
      </w:pPr>
      <w:r w:rsidRPr="00130F3A">
        <w:rPr>
          <w:rFonts w:ascii="宋体" w:hAnsi="宋体"/>
          <w:color w:val="0070C0"/>
          <w:sz w:val="22"/>
        </w:rPr>
        <w:t xml:space="preserve">3.4 </w:t>
      </w:r>
      <w:r w:rsidRPr="00130F3A">
        <w:rPr>
          <w:rFonts w:ascii="宋体" w:hAnsi="宋体" w:hint="eastAsia"/>
          <w:color w:val="0070C0"/>
          <w:sz w:val="22"/>
        </w:rPr>
        <w:t>复杂</w:t>
      </w:r>
      <w:r w:rsidRPr="00130F3A">
        <w:rPr>
          <w:rFonts w:ascii="宋体" w:hAnsi="宋体"/>
          <w:color w:val="0070C0"/>
          <w:sz w:val="22"/>
        </w:rPr>
        <w:t>背景下</w:t>
      </w:r>
      <w:r w:rsidRPr="00130F3A">
        <w:rPr>
          <w:rFonts w:ascii="宋体" w:hAnsi="宋体" w:hint="eastAsia"/>
          <w:color w:val="0070C0"/>
          <w:sz w:val="22"/>
        </w:rPr>
        <w:t>可见光成像目标、背景特征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可见光成像</w:t>
      </w:r>
      <w:r w:rsidRPr="00536C5E">
        <w:rPr>
          <w:rFonts w:ascii="宋体" w:hAnsi="宋体" w:cs="楷体_GB2312" w:hint="eastAsia"/>
          <w:bCs/>
          <w:color w:val="0070C0"/>
          <w:szCs w:val="21"/>
        </w:rPr>
        <w:t>具有</w:t>
      </w:r>
      <w:r w:rsidRPr="00536C5E">
        <w:rPr>
          <w:rFonts w:ascii="宋体" w:hAnsi="宋体" w:cs="楷体_GB2312"/>
          <w:bCs/>
          <w:color w:val="0070C0"/>
          <w:szCs w:val="21"/>
        </w:rPr>
        <w:t>分辨率高</w:t>
      </w:r>
      <w:r w:rsidRPr="00536C5E">
        <w:rPr>
          <w:rFonts w:ascii="宋体" w:hAnsi="宋体" w:cs="楷体_GB2312" w:hint="eastAsia"/>
          <w:bCs/>
          <w:color w:val="0070C0"/>
          <w:szCs w:val="21"/>
        </w:rPr>
        <w:t>、</w:t>
      </w:r>
      <w:r w:rsidRPr="00536C5E">
        <w:rPr>
          <w:rFonts w:ascii="宋体" w:hAnsi="宋体" w:cs="楷体_GB2312"/>
          <w:bCs/>
          <w:color w:val="0070C0"/>
          <w:szCs w:val="21"/>
        </w:rPr>
        <w:t>易于实现</w:t>
      </w:r>
      <w:r w:rsidRPr="00536C5E">
        <w:rPr>
          <w:rFonts w:ascii="宋体" w:hAnsi="宋体" w:cs="楷体_GB2312" w:hint="eastAsia"/>
          <w:bCs/>
          <w:color w:val="0070C0"/>
          <w:szCs w:val="21"/>
        </w:rPr>
        <w:t>、成本低的特点，基于可见光</w:t>
      </w:r>
      <w:r w:rsidRPr="00536C5E">
        <w:rPr>
          <w:rFonts w:ascii="宋体" w:hAnsi="宋体" w:cs="楷体_GB2312"/>
          <w:bCs/>
          <w:color w:val="0070C0"/>
          <w:szCs w:val="21"/>
        </w:rPr>
        <w:t>图像</w:t>
      </w:r>
      <w:r w:rsidRPr="00536C5E">
        <w:rPr>
          <w:rFonts w:ascii="宋体" w:hAnsi="宋体" w:cs="楷体_GB2312" w:hint="eastAsia"/>
          <w:bCs/>
          <w:color w:val="0070C0"/>
          <w:szCs w:val="21"/>
        </w:rPr>
        <w:t>的颜色</w:t>
      </w:r>
      <w:r w:rsidRPr="00536C5E">
        <w:rPr>
          <w:rFonts w:ascii="宋体" w:hAnsi="宋体" w:cs="楷体_GB2312"/>
          <w:bCs/>
          <w:color w:val="0070C0"/>
          <w:szCs w:val="21"/>
        </w:rPr>
        <w:t>、</w:t>
      </w:r>
      <w:r w:rsidRPr="00536C5E">
        <w:rPr>
          <w:rFonts w:ascii="宋体" w:hAnsi="宋体" w:cs="楷体_GB2312" w:hint="eastAsia"/>
          <w:bCs/>
          <w:color w:val="0070C0"/>
          <w:szCs w:val="21"/>
        </w:rPr>
        <w:t>纹理特征，提取待</w:t>
      </w:r>
      <w:r w:rsidRPr="00536C5E">
        <w:rPr>
          <w:rFonts w:ascii="宋体" w:hAnsi="宋体" w:cs="楷体_GB2312"/>
          <w:bCs/>
          <w:color w:val="0070C0"/>
          <w:szCs w:val="21"/>
        </w:rPr>
        <w:t>识别</w:t>
      </w:r>
      <w:r w:rsidRPr="00536C5E">
        <w:rPr>
          <w:rFonts w:ascii="宋体" w:hAnsi="宋体" w:cs="楷体_GB2312" w:hint="eastAsia"/>
          <w:bCs/>
          <w:color w:val="0070C0"/>
          <w:szCs w:val="21"/>
        </w:rPr>
        <w:t>目标的边缘，计算</w:t>
      </w:r>
      <w:r w:rsidRPr="00536C5E">
        <w:rPr>
          <w:rFonts w:ascii="宋体" w:hAnsi="宋体" w:cs="楷体_GB2312"/>
          <w:bCs/>
          <w:color w:val="0070C0"/>
          <w:szCs w:val="21"/>
        </w:rPr>
        <w:t>几何特征</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以被大树部分遮挡的坦克识别分析为例</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针对复杂背景下，可见光下观测到的</w:t>
      </w:r>
      <w:r w:rsidRPr="00536C5E">
        <w:rPr>
          <w:rFonts w:ascii="宋体" w:hAnsi="宋体" w:cs="楷体_GB2312"/>
          <w:bCs/>
          <w:color w:val="0070C0"/>
          <w:szCs w:val="21"/>
        </w:rPr>
        <w:t>坦克存在部分被遮挡的情况</w:t>
      </w:r>
      <w:r w:rsidRPr="00536C5E">
        <w:rPr>
          <w:rFonts w:ascii="宋体" w:hAnsi="宋体" w:cs="楷体_GB2312" w:hint="eastAsia"/>
          <w:bCs/>
          <w:color w:val="0070C0"/>
          <w:szCs w:val="21"/>
        </w:rPr>
        <w:t>，运用区域生长算法和颜色、纹理特征相结合的图像分割方法提取坦克的边缘轮廓时，存在着目标部分被遮挡，导致部分边缘缺失的</w:t>
      </w:r>
      <w:r w:rsidRPr="00536C5E">
        <w:rPr>
          <w:rFonts w:ascii="宋体" w:hAnsi="宋体" w:cs="楷体_GB2312"/>
          <w:bCs/>
          <w:color w:val="0070C0"/>
          <w:szCs w:val="21"/>
        </w:rPr>
        <w:t>问题</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由于目标的边缘可以看成</w:t>
      </w:r>
      <w:r w:rsidRPr="00536C5E">
        <w:rPr>
          <w:rFonts w:ascii="宋体" w:hAnsi="宋体" w:cs="楷体_GB2312" w:hint="eastAsia"/>
          <w:bCs/>
          <w:color w:val="0070C0"/>
          <w:szCs w:val="21"/>
        </w:rPr>
        <w:t>几种</w:t>
      </w:r>
      <w:r w:rsidRPr="00536C5E">
        <w:rPr>
          <w:rFonts w:ascii="宋体" w:hAnsi="宋体" w:cs="楷体_GB2312"/>
          <w:bCs/>
          <w:color w:val="0070C0"/>
          <w:szCs w:val="21"/>
        </w:rPr>
        <w:t>几何图像的组合</w:t>
      </w:r>
      <w:r w:rsidRPr="00536C5E">
        <w:rPr>
          <w:rFonts w:ascii="宋体" w:hAnsi="宋体" w:cs="楷体_GB2312" w:hint="eastAsia"/>
          <w:bCs/>
          <w:color w:val="0070C0"/>
          <w:szCs w:val="21"/>
        </w:rPr>
        <w:t>，</w:t>
      </w:r>
      <w:r w:rsidRPr="00536C5E">
        <w:rPr>
          <w:rFonts w:ascii="宋体" w:hAnsi="宋体" w:cs="楷体_GB2312"/>
          <w:bCs/>
          <w:color w:val="0070C0"/>
          <w:szCs w:val="21"/>
        </w:rPr>
        <w:t>可以利用计算几何中隐形几何体（线段、多边形、多面体）</w:t>
      </w:r>
      <w:r w:rsidRPr="00536C5E">
        <w:rPr>
          <w:rFonts w:ascii="宋体" w:hAnsi="宋体" w:cs="楷体_GB2312" w:hint="eastAsia"/>
          <w:bCs/>
          <w:color w:val="0070C0"/>
          <w:szCs w:val="21"/>
        </w:rPr>
        <w:t>识别</w:t>
      </w:r>
      <w:r w:rsidRPr="00536C5E">
        <w:rPr>
          <w:rFonts w:ascii="宋体" w:hAnsi="宋体" w:cs="楷体_GB2312"/>
          <w:bCs/>
          <w:color w:val="0070C0"/>
          <w:szCs w:val="21"/>
        </w:rPr>
        <w:t>算法进行</w:t>
      </w:r>
      <w:r w:rsidRPr="00536C5E">
        <w:rPr>
          <w:rFonts w:ascii="宋体" w:hAnsi="宋体" w:cs="楷体_GB2312" w:hint="eastAsia"/>
          <w:bCs/>
          <w:color w:val="0070C0"/>
          <w:szCs w:val="21"/>
        </w:rPr>
        <w:t>边缘恢复。</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322C97E7" wp14:editId="73CC542E">
            <wp:extent cx="1343025" cy="14001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343025" cy="1400175"/>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19 隐形凸多边形</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以常见的隐形凸多边形恢复为例，如图</w:t>
      </w:r>
      <w:r w:rsidRPr="00536C5E">
        <w:rPr>
          <w:rFonts w:ascii="宋体" w:hAnsi="宋体" w:cs="楷体_GB2312"/>
          <w:bCs/>
          <w:color w:val="0070C0"/>
          <w:szCs w:val="21"/>
        </w:rPr>
        <w:t>2</w:t>
      </w:r>
      <w:r w:rsidRPr="00536C5E">
        <w:rPr>
          <w:rFonts w:ascii="宋体" w:hAnsi="宋体" w:cs="楷体_GB2312" w:hint="eastAsia"/>
          <w:bCs/>
          <w:color w:val="0070C0"/>
          <w:szCs w:val="21"/>
        </w:rPr>
        <w:t>-</w:t>
      </w:r>
      <w:r w:rsidRPr="00536C5E">
        <w:rPr>
          <w:rFonts w:ascii="宋体" w:hAnsi="宋体" w:cs="楷体_GB2312"/>
          <w:bCs/>
          <w:color w:val="0070C0"/>
          <w:szCs w:val="21"/>
        </w:rPr>
        <w:t>19所示</w:t>
      </w:r>
      <w:r w:rsidRPr="00536C5E">
        <w:rPr>
          <w:rFonts w:ascii="宋体" w:hAnsi="宋体" w:cs="楷体_GB2312" w:hint="eastAsia"/>
          <w:bCs/>
          <w:color w:val="0070C0"/>
          <w:szCs w:val="21"/>
        </w:rPr>
        <w:t>（虚线所示区域是被遮挡部分，也是</w:t>
      </w:r>
      <w:r w:rsidRPr="00536C5E">
        <w:rPr>
          <w:rFonts w:ascii="宋体" w:hAnsi="宋体" w:cs="楷体_GB2312" w:hint="eastAsia"/>
          <w:bCs/>
          <w:color w:val="0070C0"/>
          <w:szCs w:val="21"/>
        </w:rPr>
        <w:lastRenderedPageBreak/>
        <w:t>要恢复的部分）</w:t>
      </w:r>
      <w:r w:rsidRPr="00536C5E">
        <w:rPr>
          <w:rFonts w:ascii="宋体" w:hAnsi="宋体" w:cs="楷体_GB2312"/>
          <w:bCs/>
          <w:color w:val="0070C0"/>
          <w:szCs w:val="21"/>
        </w:rPr>
        <w:t>，其</w:t>
      </w:r>
      <w:r w:rsidRPr="00536C5E">
        <w:rPr>
          <w:rFonts w:ascii="宋体" w:hAnsi="宋体" w:cs="楷体_GB2312" w:hint="eastAsia"/>
          <w:bCs/>
          <w:color w:val="0070C0"/>
          <w:szCs w:val="21"/>
        </w:rPr>
        <w:t>特点</w:t>
      </w:r>
      <w:r w:rsidRPr="00536C5E">
        <w:rPr>
          <w:rFonts w:ascii="宋体" w:hAnsi="宋体" w:cs="楷体_GB2312"/>
          <w:bCs/>
          <w:color w:val="0070C0"/>
          <w:szCs w:val="21"/>
        </w:rPr>
        <w:t>是隐形线段、隐形凸多边形的边等均被遮挡，并且它们都是由五边形凹点关联边延伸之后得到的</w:t>
      </w:r>
      <w:r w:rsidRPr="00536C5E">
        <w:rPr>
          <w:rFonts w:ascii="宋体" w:hAnsi="宋体" w:cs="楷体_GB2312" w:hint="eastAsia"/>
          <w:bCs/>
          <w:color w:val="0070C0"/>
          <w:szCs w:val="21"/>
        </w:rPr>
        <w:t>，与</w:t>
      </w:r>
      <w:r w:rsidRPr="00536C5E">
        <w:rPr>
          <w:rFonts w:ascii="宋体" w:hAnsi="宋体" w:cs="楷体_GB2312"/>
          <w:bCs/>
          <w:color w:val="0070C0"/>
          <w:szCs w:val="21"/>
        </w:rPr>
        <w:t>坦克部分被大树遮挡</w:t>
      </w:r>
      <w:r w:rsidRPr="00536C5E">
        <w:rPr>
          <w:rFonts w:ascii="宋体" w:hAnsi="宋体" w:cs="楷体_GB2312" w:hint="eastAsia"/>
          <w:bCs/>
          <w:color w:val="0070C0"/>
          <w:szCs w:val="21"/>
        </w:rPr>
        <w:t>相对应，</w:t>
      </w:r>
      <w:r w:rsidRPr="00536C5E">
        <w:rPr>
          <w:rFonts w:ascii="宋体" w:hAnsi="宋体" w:cs="楷体_GB2312"/>
          <w:bCs/>
          <w:color w:val="0070C0"/>
          <w:szCs w:val="21"/>
        </w:rPr>
        <w:t>可以采用下述方法获取</w:t>
      </w:r>
      <w:r w:rsidRPr="00536C5E">
        <w:rPr>
          <w:rFonts w:ascii="宋体" w:hAnsi="宋体" w:cs="楷体_GB2312" w:hint="eastAsia"/>
          <w:bCs/>
          <w:color w:val="0070C0"/>
          <w:szCs w:val="21"/>
        </w:rPr>
        <w:t>图</w:t>
      </w:r>
      <w:r w:rsidRPr="00536C5E">
        <w:rPr>
          <w:rFonts w:ascii="宋体" w:hAnsi="宋体" w:cs="楷体_GB2312"/>
          <w:bCs/>
          <w:color w:val="0070C0"/>
          <w:szCs w:val="21"/>
        </w:rPr>
        <w:t>2</w:t>
      </w:r>
      <w:r w:rsidRPr="00536C5E">
        <w:rPr>
          <w:rFonts w:ascii="宋体" w:hAnsi="宋体" w:cs="楷体_GB2312" w:hint="eastAsia"/>
          <w:bCs/>
          <w:color w:val="0070C0"/>
          <w:szCs w:val="21"/>
        </w:rPr>
        <w:t>-</w:t>
      </w:r>
      <w:r w:rsidRPr="00536C5E">
        <w:rPr>
          <w:rFonts w:ascii="宋体" w:hAnsi="宋体" w:cs="楷体_GB2312"/>
          <w:bCs/>
          <w:color w:val="0070C0"/>
          <w:szCs w:val="21"/>
        </w:rPr>
        <w:t>20</w:t>
      </w:r>
      <w:r w:rsidRPr="00536C5E">
        <w:rPr>
          <w:rFonts w:ascii="宋体" w:hAnsi="宋体" w:cs="楷体_GB2312" w:hint="eastAsia"/>
          <w:bCs/>
          <w:color w:val="0070C0"/>
          <w:szCs w:val="21"/>
        </w:rPr>
        <w:t>中虚线</w:t>
      </w:r>
      <w:r w:rsidRPr="00536C5E">
        <w:rPr>
          <w:rFonts w:ascii="宋体" w:hAnsi="宋体" w:cs="楷体_GB2312"/>
          <w:bCs/>
          <w:color w:val="0070C0"/>
          <w:szCs w:val="21"/>
        </w:rPr>
        <w:t>所示的隐形线段及隐形凸多边形：</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提取所有的五边形；</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确定每个五边形的凹点</w:t>
      </w:r>
      <w:r w:rsidRPr="00130F3A">
        <w:rPr>
          <w:rFonts w:ascii="宋体" w:hAnsi="宋体"/>
          <w:color w:val="0070C0"/>
          <w:sz w:val="22"/>
          <w:szCs w:val="28"/>
        </w:rPr>
        <w:object w:dxaOrig="277" w:dyaOrig="362">
          <v:shape id="_x0000_i1067" type="#_x0000_t75" style="width:14.25pt;height:17.25pt" o:ole="">
            <v:imagedata r:id="rId109" o:title=""/>
          </v:shape>
          <o:OLEObject Type="Embed" ProgID="Equation.DSMT4" ShapeID="_x0000_i1067" DrawAspect="Content" ObjectID="_1565294210" r:id="rId110"/>
        </w:object>
      </w:r>
      <w:r w:rsidRPr="00130F3A">
        <w:rPr>
          <w:rFonts w:ascii="宋体" w:hAnsi="宋体"/>
          <w:color w:val="0070C0"/>
          <w:sz w:val="22"/>
          <w:szCs w:val="28"/>
        </w:rPr>
        <w:t>及其关联边，设为</w:t>
      </w:r>
      <w:r w:rsidRPr="00130F3A">
        <w:rPr>
          <w:rFonts w:ascii="宋体" w:hAnsi="宋体"/>
          <w:color w:val="0070C0"/>
          <w:sz w:val="22"/>
          <w:szCs w:val="28"/>
        </w:rPr>
        <w:object w:dxaOrig="631" w:dyaOrig="408">
          <v:shape id="_x0000_i1068" type="#_x0000_t75" style="width:31.5pt;height:21pt" o:ole="">
            <v:imagedata r:id="rId111" o:title=""/>
          </v:shape>
          <o:OLEObject Type="Embed" ProgID="Equation.DSMT4" ShapeID="_x0000_i1068" DrawAspect="Content" ObjectID="_1565294211" r:id="rId112"/>
        </w:object>
      </w:r>
      <w:r w:rsidRPr="00130F3A">
        <w:rPr>
          <w:rFonts w:ascii="宋体" w:hAnsi="宋体"/>
          <w:color w:val="0070C0"/>
          <w:sz w:val="22"/>
          <w:szCs w:val="28"/>
        </w:rPr>
        <w:t>与</w:t>
      </w:r>
      <w:r w:rsidRPr="00130F3A">
        <w:rPr>
          <w:rFonts w:ascii="宋体" w:hAnsi="宋体"/>
          <w:color w:val="0070C0"/>
          <w:sz w:val="22"/>
          <w:szCs w:val="28"/>
        </w:rPr>
        <w:object w:dxaOrig="593" w:dyaOrig="408">
          <v:shape id="_x0000_i1069" type="#_x0000_t75" style="width:29.25pt;height:21pt" o:ole="">
            <v:imagedata r:id="rId113" o:title=""/>
          </v:shape>
          <o:OLEObject Type="Embed" ProgID="Equation.DSMT4" ShapeID="_x0000_i1069" DrawAspect="Content" ObjectID="_1565294212" r:id="rId114"/>
        </w:objec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计算</w:t>
      </w:r>
      <w:r w:rsidRPr="00130F3A">
        <w:rPr>
          <w:rFonts w:ascii="宋体" w:hAnsi="宋体"/>
          <w:color w:val="0070C0"/>
          <w:sz w:val="22"/>
          <w:szCs w:val="28"/>
        </w:rPr>
        <w:object w:dxaOrig="631" w:dyaOrig="408">
          <v:shape id="_x0000_i1070" type="#_x0000_t75" style="width:31.5pt;height:21pt" o:ole="">
            <v:imagedata r:id="rId111" o:title=""/>
          </v:shape>
          <o:OLEObject Type="Embed" ProgID="Equation.DSMT4" ShapeID="_x0000_i1070" DrawAspect="Content" ObjectID="_1565294213" r:id="rId115"/>
        </w:object>
      </w:r>
      <w:r w:rsidRPr="00130F3A">
        <w:rPr>
          <w:rFonts w:ascii="宋体" w:hAnsi="宋体"/>
          <w:color w:val="0070C0"/>
          <w:sz w:val="22"/>
          <w:szCs w:val="28"/>
        </w:rPr>
        <w:t>及</w:t>
      </w:r>
      <w:r w:rsidRPr="00130F3A">
        <w:rPr>
          <w:rFonts w:ascii="宋体" w:hAnsi="宋体"/>
          <w:color w:val="0070C0"/>
          <w:sz w:val="22"/>
          <w:szCs w:val="28"/>
        </w:rPr>
        <w:object w:dxaOrig="593" w:dyaOrig="408">
          <v:shape id="_x0000_i1071" type="#_x0000_t75" style="width:29.25pt;height:21pt" o:ole="">
            <v:imagedata r:id="rId113" o:title=""/>
          </v:shape>
          <o:OLEObject Type="Embed" ProgID="Equation.DSMT4" ShapeID="_x0000_i1071" DrawAspect="Content" ObjectID="_1565294214" r:id="rId116"/>
        </w:object>
      </w:r>
      <w:r w:rsidRPr="00130F3A">
        <w:rPr>
          <w:rFonts w:ascii="宋体" w:hAnsi="宋体"/>
          <w:color w:val="0070C0"/>
          <w:sz w:val="22"/>
          <w:szCs w:val="28"/>
        </w:rPr>
        <w:t>的斜率，设为</w:t>
      </w:r>
      <w:r w:rsidRPr="00130F3A">
        <w:rPr>
          <w:rFonts w:ascii="宋体" w:hAnsi="宋体"/>
          <w:color w:val="0070C0"/>
          <w:sz w:val="22"/>
          <w:szCs w:val="28"/>
          <w:vertAlign w:val="subscript"/>
        </w:rPr>
        <w:object w:dxaOrig="208" w:dyaOrig="362">
          <v:shape id="_x0000_i1072" type="#_x0000_t75" style="width:10.5pt;height:17.25pt" o:ole="">
            <v:imagedata r:id="rId117" o:title=""/>
          </v:shape>
          <o:OLEObject Type="Embed" ProgID="Equation.DSMT4" ShapeID="_x0000_i1072" DrawAspect="Content" ObjectID="_1565294215" r:id="rId118"/>
        </w:object>
      </w:r>
      <w:r w:rsidRPr="00130F3A">
        <w:rPr>
          <w:rFonts w:ascii="宋体" w:hAnsi="宋体" w:hint="eastAsia"/>
          <w:color w:val="0070C0"/>
          <w:sz w:val="22"/>
          <w:szCs w:val="28"/>
        </w:rPr>
        <w:t>，</w:t>
      </w:r>
      <w:r w:rsidRPr="00130F3A">
        <w:rPr>
          <w:rFonts w:ascii="宋体" w:hAnsi="宋体"/>
          <w:color w:val="0070C0"/>
          <w:sz w:val="22"/>
          <w:szCs w:val="28"/>
          <w:vertAlign w:val="subscript"/>
        </w:rPr>
        <w:object w:dxaOrig="277" w:dyaOrig="393">
          <v:shape id="_x0000_i1073" type="#_x0000_t75" style="width:14.25pt;height:19.5pt" o:ole="">
            <v:imagedata r:id="rId119" o:title=""/>
            <o:lock v:ext="edit" aspectratio="f"/>
          </v:shape>
          <o:OLEObject Type="Embed" ProgID="Equation.DSMT4" ShapeID="_x0000_i1073" DrawAspect="Content" ObjectID="_1565294216" r:id="rId120"/>
        </w:object>
      </w:r>
      <w:r w:rsidRPr="00130F3A">
        <w:rPr>
          <w:rFonts w:ascii="宋体" w:hAnsi="宋体"/>
          <w:color w:val="0070C0"/>
          <w:sz w:val="22"/>
          <w:szCs w:val="28"/>
        </w:rPr>
        <w:t>，并加以排序，设为</w:t>
      </w:r>
      <w:r w:rsidRPr="00130F3A">
        <w:rPr>
          <w:rFonts w:ascii="宋体" w:hAnsi="宋体"/>
          <w:color w:val="0070C0"/>
          <w:sz w:val="22"/>
          <w:szCs w:val="28"/>
        </w:rPr>
        <w:object w:dxaOrig="2487" w:dyaOrig="362">
          <v:shape id="_x0000_i1074" type="#_x0000_t75" style="width:124.45pt;height:17.25pt" o:ole="">
            <v:imagedata r:id="rId121" o:title=""/>
          </v:shape>
          <o:OLEObject Type="Embed" ProgID="Equation.DSMT4" ShapeID="_x0000_i1074" DrawAspect="Content" ObjectID="_1565294217" r:id="rId122"/>
        </w:object>
      </w:r>
      <w:r w:rsidRPr="00130F3A">
        <w:rPr>
          <w:rFonts w:ascii="宋体" w:hAnsi="宋体"/>
          <w:color w:val="0070C0"/>
          <w:sz w:val="22"/>
          <w:szCs w:val="28"/>
        </w:rPr>
        <w:t>，记该序列为A;</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在A中寻找斜率值相等的两个相邻元素，并且产生</w:t>
      </w:r>
      <w:r w:rsidRPr="00130F3A">
        <w:rPr>
          <w:rFonts w:ascii="宋体" w:hAnsi="宋体"/>
          <w:color w:val="0070C0"/>
          <w:sz w:val="22"/>
          <w:szCs w:val="28"/>
        </w:rPr>
        <w:object w:dxaOrig="701" w:dyaOrig="393">
          <v:shape id="_x0000_i1075" type="#_x0000_t75" style="width:35.25pt;height:19.5pt" o:ole="">
            <v:imagedata r:id="rId123" o:title=""/>
          </v:shape>
          <o:OLEObject Type="Embed" ProgID="Equation.DSMT4" ShapeID="_x0000_i1075" DrawAspect="Content" ObjectID="_1565294218" r:id="rId124"/>
        </w:object>
      </w:r>
      <w:r w:rsidRPr="00130F3A">
        <w:rPr>
          <w:rFonts w:ascii="宋体" w:hAnsi="宋体"/>
          <w:color w:val="0070C0"/>
          <w:sz w:val="22"/>
          <w:szCs w:val="28"/>
        </w:rPr>
        <w:t>的4个顶点共线，则用点线连接顶点</w:t>
      </w:r>
      <w:r w:rsidRPr="00130F3A">
        <w:rPr>
          <w:rFonts w:ascii="宋体" w:hAnsi="宋体"/>
          <w:color w:val="0070C0"/>
          <w:sz w:val="22"/>
          <w:szCs w:val="28"/>
        </w:rPr>
        <w:object w:dxaOrig="277" w:dyaOrig="362">
          <v:shape id="_x0000_i1076" type="#_x0000_t75" style="width:14.25pt;height:17.25pt" o:ole="">
            <v:imagedata r:id="rId109" o:title=""/>
          </v:shape>
          <o:OLEObject Type="Embed" ProgID="Equation.DSMT4" ShapeID="_x0000_i1076" DrawAspect="Content" ObjectID="_1565294219" r:id="rId125"/>
        </w:object>
      </w:r>
      <w:r w:rsidRPr="00130F3A">
        <w:rPr>
          <w:rFonts w:ascii="宋体" w:hAnsi="宋体"/>
          <w:color w:val="0070C0"/>
          <w:sz w:val="22"/>
          <w:szCs w:val="28"/>
        </w:rPr>
        <w:t>与</w:t>
      </w:r>
      <w:r w:rsidRPr="00130F3A">
        <w:rPr>
          <w:rFonts w:ascii="宋体" w:hAnsi="宋体"/>
          <w:color w:val="0070C0"/>
          <w:sz w:val="22"/>
          <w:szCs w:val="28"/>
        </w:rPr>
        <w:object w:dxaOrig="293" w:dyaOrig="393">
          <v:shape id="_x0000_i1077" type="#_x0000_t75" style="width:14.25pt;height:19.5pt" o:ole="">
            <v:imagedata r:id="rId126" o:title=""/>
          </v:shape>
          <o:OLEObject Type="Embed" ProgID="Equation.DSMT4" ShapeID="_x0000_i1077" DrawAspect="Content" ObjectID="_1565294220" r:id="rId127"/>
        </w:object>
      </w:r>
      <w:r w:rsidRPr="00130F3A">
        <w:rPr>
          <w:rFonts w:ascii="宋体" w:hAnsi="宋体"/>
          <w:color w:val="0070C0"/>
          <w:sz w:val="22"/>
          <w:szCs w:val="28"/>
        </w:rPr>
        <w:t>，</w:t>
      </w:r>
      <w:r w:rsidRPr="00130F3A">
        <w:rPr>
          <w:rFonts w:ascii="宋体" w:hAnsi="宋体"/>
          <w:color w:val="0070C0"/>
          <w:sz w:val="22"/>
          <w:szCs w:val="28"/>
        </w:rPr>
        <w:object w:dxaOrig="947" w:dyaOrig="393">
          <v:shape id="_x0000_i1078" type="#_x0000_t75" style="width:47.25pt;height:19.5pt" o:ole="">
            <v:imagedata r:id="rId128" o:title=""/>
          </v:shape>
          <o:OLEObject Type="Embed" ProgID="Equation.DSMT4" ShapeID="_x0000_i1078" DrawAspect="Content" ObjectID="_1565294221" r:id="rId129"/>
        </w:object>
      </w:r>
      <w:r w:rsidRPr="00130F3A">
        <w:rPr>
          <w:rFonts w:ascii="宋体" w:hAnsi="宋体"/>
          <w:color w:val="0070C0"/>
          <w:sz w:val="22"/>
          <w:szCs w:val="28"/>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该</w:t>
      </w:r>
      <w:r w:rsidRPr="00536C5E">
        <w:rPr>
          <w:rFonts w:ascii="宋体" w:hAnsi="宋体" w:cs="楷体_GB2312"/>
          <w:bCs/>
          <w:color w:val="0070C0"/>
          <w:szCs w:val="21"/>
        </w:rPr>
        <w:t>方法亦适用于寻找非五边形凹点之间构成的隐形线段及隐形凸多边形</w:t>
      </w:r>
      <w:r w:rsidRPr="00536C5E">
        <w:rPr>
          <w:rFonts w:ascii="宋体" w:hAnsi="宋体" w:cs="楷体_GB2312" w:hint="eastAsia"/>
          <w:bCs/>
          <w:color w:val="0070C0"/>
          <w:szCs w:val="21"/>
        </w:rPr>
        <w:t>。采用边缘提取与基于计算几何的隐形几何体识别</w:t>
      </w:r>
      <w:r w:rsidRPr="00536C5E">
        <w:rPr>
          <w:rFonts w:ascii="宋体" w:hAnsi="宋体" w:cs="楷体_GB2312"/>
          <w:bCs/>
          <w:color w:val="0070C0"/>
          <w:szCs w:val="21"/>
        </w:rPr>
        <w:t>算法</w:t>
      </w:r>
      <w:r w:rsidRPr="00536C5E">
        <w:rPr>
          <w:rFonts w:ascii="宋体" w:hAnsi="宋体" w:cs="楷体_GB2312" w:hint="eastAsia"/>
          <w:bCs/>
          <w:color w:val="0070C0"/>
          <w:szCs w:val="21"/>
        </w:rPr>
        <w:t>得到的坦克轮廓如图2-</w:t>
      </w:r>
      <w:r w:rsidRPr="00536C5E">
        <w:rPr>
          <w:rFonts w:ascii="宋体" w:hAnsi="宋体" w:cs="楷体_GB2312"/>
          <w:bCs/>
          <w:color w:val="0070C0"/>
          <w:szCs w:val="21"/>
        </w:rPr>
        <w:t>20</w:t>
      </w:r>
      <w:r w:rsidRPr="00536C5E">
        <w:rPr>
          <w:rFonts w:ascii="宋体" w:hAnsi="宋体" w:cs="楷体_GB2312" w:hint="eastAsia"/>
          <w:bCs/>
          <w:color w:val="0070C0"/>
          <w:szCs w:val="21"/>
        </w:rPr>
        <w:t>所示。根据目标轮廓边缘计算目标的主轴率、紧密度、圆方差、椭圆方差、周长平方面积比作为分类识别器——支持向量机的输入，进行目标识别。</w:t>
      </w:r>
    </w:p>
    <w:p w:rsidR="00130F3A" w:rsidRPr="00130F3A" w:rsidRDefault="00130F3A" w:rsidP="00130F3A">
      <w:pPr>
        <w:widowControl/>
        <w:spacing w:line="360" w:lineRule="auto"/>
        <w:ind w:firstLineChars="200" w:firstLine="360"/>
        <w:jc w:val="center"/>
        <w:rPr>
          <w:rFonts w:ascii="宋体" w:hAnsi="宋体"/>
          <w:color w:val="0070C0"/>
          <w:sz w:val="18"/>
        </w:rPr>
      </w:pPr>
      <w:r w:rsidRPr="00130F3A">
        <w:rPr>
          <w:rFonts w:ascii="宋体" w:hAnsi="宋体"/>
          <w:noProof/>
          <w:color w:val="0070C0"/>
          <w:sz w:val="18"/>
        </w:rPr>
        <w:drawing>
          <wp:inline distT="0" distB="0" distL="0" distR="0" wp14:anchorId="00C64BB2" wp14:editId="52529D31">
            <wp:extent cx="1981200" cy="139614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29970" cy="1430516"/>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mc:AlternateContent>
          <mc:Choice Requires="wpg">
            <w:drawing>
              <wp:inline distT="0" distB="0" distL="0" distR="0" wp14:anchorId="46653D1D" wp14:editId="34E65E72">
                <wp:extent cx="2698750" cy="1352550"/>
                <wp:effectExtent l="0" t="0" r="6350" b="0"/>
                <wp:docPr id="33" name="组合 33"/>
                <wp:cNvGraphicFramePr/>
                <a:graphic xmlns:a="http://schemas.openxmlformats.org/drawingml/2006/main">
                  <a:graphicData uri="http://schemas.microsoft.com/office/word/2010/wordprocessingGroup">
                    <wpg:wgp>
                      <wpg:cNvGrpSpPr/>
                      <wpg:grpSpPr>
                        <a:xfrm>
                          <a:off x="0" y="0"/>
                          <a:ext cx="2698750" cy="1352550"/>
                          <a:chOff x="6234" y="264702"/>
                          <a:chExt cx="3371" cy="1580"/>
                        </a:xfrm>
                      </wpg:grpSpPr>
                      <wps:wsp>
                        <wps:cNvPr id="34" name="矩形 10"/>
                        <wps:cNvSpPr/>
                        <wps:spPr>
                          <a:xfrm>
                            <a:off x="6234" y="264948"/>
                            <a:ext cx="2146" cy="1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矩形 69"/>
                        <wps:cNvSpPr/>
                        <wps:spPr>
                          <a:xfrm>
                            <a:off x="6234" y="264702"/>
                            <a:ext cx="2613" cy="15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6" name="组合 78"/>
                        <wpg:cNvGrpSpPr/>
                        <wpg:grpSpPr>
                          <a:xfrm rot="659505">
                            <a:off x="6675" y="265336"/>
                            <a:ext cx="2931" cy="946"/>
                            <a:chOff x="3283862" y="649343"/>
                            <a:chExt cx="6393463" cy="2063508"/>
                          </a:xfrm>
                        </wpg:grpSpPr>
                        <wps:wsp>
                          <wps:cNvPr id="38" name="泪滴形 11"/>
                          <wps:cNvSpPr/>
                          <wps:spPr>
                            <a:xfrm rot="2896096">
                              <a:off x="3307015" y="626190"/>
                              <a:ext cx="2063508" cy="2109814"/>
                            </a:xfrm>
                            <a:prstGeom prst="teardrop">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梯形 29"/>
                          <wps:cNvSpPr/>
                          <wps:spPr>
                            <a:xfrm rot="5400000">
                              <a:off x="4891891" y="1568646"/>
                              <a:ext cx="1230048" cy="225605"/>
                            </a:xfrm>
                            <a:prstGeom prst="trapezoid">
                              <a:avLst>
                                <a:gd name="adj" fmla="val 79348"/>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直接连接符 21"/>
                          <wps:cNvCnPr/>
                          <wps:spPr>
                            <a:xfrm>
                              <a:off x="5394113" y="1066423"/>
                              <a:ext cx="0" cy="123004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2" name="矩形 28"/>
                          <wps:cNvSpPr/>
                          <wps:spPr>
                            <a:xfrm>
                              <a:off x="5408932" y="1066423"/>
                              <a:ext cx="488156" cy="12300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直接连接符 41"/>
                          <wps:cNvCnPr/>
                          <wps:spPr>
                            <a:xfrm flipH="1">
                              <a:off x="5023169" y="2124075"/>
                              <a:ext cx="368562" cy="32937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6" name="直接连接符 43"/>
                          <wps:cNvCnPr/>
                          <wps:spPr>
                            <a:xfrm flipH="1">
                              <a:off x="4938876" y="2451064"/>
                              <a:ext cx="86674" cy="74847"/>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7" name="直接连接符 46"/>
                          <wps:cNvCnPr/>
                          <wps:spPr>
                            <a:xfrm flipH="1">
                              <a:off x="4906350" y="2451064"/>
                              <a:ext cx="119200" cy="75611"/>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8" name="直接连接符 50"/>
                          <wps:cNvCnPr/>
                          <wps:spPr>
                            <a:xfrm flipH="1" flipV="1">
                              <a:off x="5022056" y="871538"/>
                              <a:ext cx="367823" cy="41157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9" name="直接连接符 56"/>
                          <wps:cNvCnPr/>
                          <wps:spPr>
                            <a:xfrm flipH="1" flipV="1">
                              <a:off x="4984596" y="845908"/>
                              <a:ext cx="141418" cy="132997"/>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0" name="直接连接符 59"/>
                          <wps:cNvCnPr/>
                          <wps:spPr>
                            <a:xfrm flipH="1" flipV="1">
                              <a:off x="4846115" y="792321"/>
                              <a:ext cx="209190" cy="98267"/>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3" name="直接连接符 14"/>
                          <wps:cNvCnPr/>
                          <wps:spPr>
                            <a:xfrm>
                              <a:off x="4848013" y="754479"/>
                              <a:ext cx="546100" cy="31194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2" name="直接连接符 64"/>
                          <wps:cNvCnPr/>
                          <wps:spPr>
                            <a:xfrm flipH="1">
                              <a:off x="4799075" y="2458207"/>
                              <a:ext cx="226475" cy="11416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3" name="直接连接符 16"/>
                          <wps:cNvCnPr/>
                          <wps:spPr>
                            <a:xfrm flipV="1">
                              <a:off x="4793043" y="2296473"/>
                              <a:ext cx="601070" cy="31148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4" name="矩形 33"/>
                          <wps:cNvSpPr/>
                          <wps:spPr>
                            <a:xfrm>
                              <a:off x="5397566" y="1576395"/>
                              <a:ext cx="4279759" cy="2617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5" name="直接连接符 195"/>
                        <wps:cNvCnPr/>
                        <wps:spPr>
                          <a:xfrm flipH="1">
                            <a:off x="7594" y="265422"/>
                            <a:ext cx="106" cy="578"/>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2C67F66" id="组合 33" o:spid="_x0000_s1026" style="width:212.5pt;height:106.5pt;mso-position-horizontal-relative:char;mso-position-vertical-relative:line" coordorigin="6234,264702" coordsize="3371,1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">
                <v:rect id="矩形 10" o:spid="_x0000_s1027" style="position:absolute;left:6234;top:264948;width:2146;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" fillcolor="white [3212]" strokecolor="black [3213]" strokeweight="1pt"/>
                <v:rect id="矩形 69" o:spid="_x0000_s1028" style="position:absolute;left:6234;top:264702;width:2613;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group id="组合 78" o:spid="_x0000_s1029" style="position:absolute;left:6675;top:265336;width:2931;height:946;rotation:720355fd" coordorigin="32838,6493" coordsize="63934,2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">
                  <v:shape id="泪滴形 11" o:spid="_x0000_s1030" style="position:absolute;left:33069;top:6262;width:20635;height:21098;rotation:3163309fd;visibility:visible;mso-wrap-style:square;v-text-anchor:middle" coordsize="2063508,210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" path="m,1054907c,472298,461932,,1031754,l2063508,r,1054907c2063508,1637516,1601576,2109814,1031754,2109814,461932,2109814,,1637516,,1054907xe" filled="f" strokecolor="black [3213]" strokeweight="1pt">
                    <v:stroke joinstyle="miter"/>
                    <v:path arrowok="t" o:connecttype="custom" o:connectlocs="0,1054907;1031754,0;2063508,0;2063508,1054907;1031754,2109814;0,1054907" o:connectangles="0,0,0,0,0,0"/>
                  </v:shape>
                  <v:shape id="梯形 29" o:spid="_x0000_s1031" style="position:absolute;left:48919;top:15686;width:12300;height:2256;rotation:90;visibility:visible;mso-wrap-style:square;v-text-anchor:middle" coordsize="1230048,22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" path="m,225605l179013,r872022,l1230048,225605,,225605xe" fillcolor="white [3212]" strokecolor="black [3213]" strokeweight="1pt">
                    <v:stroke joinstyle="miter"/>
                    <v:path arrowok="t" o:connecttype="custom" o:connectlocs="0,225605;179013,0;1051035,0;1230048,225605;0,225605" o:connectangles="0,0,0,0,0"/>
                  </v:shape>
                  <v:line id="直接连接符 21" o:spid="_x0000_s1032" style="position:absolute;visibility:visible;mso-wrap-style:square" from="53941,10664" to="53941,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kKxAAAANsAAAAPAAAAZHJzL2Rvd25yZXYueG1sRI9Ba8JA&#10;FITvBf/D8gre6iZF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NXR+QrEAAAA2wAAAA8A&#10;AAAAAAAAAAAAAAAABwIAAGRycy9kb3ducmV2LnhtbFBLBQYAAAAAAwADALcAAAD4AgAAAAA=&#10;" strokecolor="black [3200]" strokeweight="1pt">
                    <v:stroke joinstyle="miter"/>
                  </v:line>
                  <v:rect id="矩形 28" o:spid="_x0000_s1033" style="position:absolute;left:54089;top:10664;width:4881;height:1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6xAAAANsAAAAPAAAAZHJzL2Rvd25yZXYueG1sRI9Ba8JA&#10;FITvBf/D8gredNNQbB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H86gDrEAAAA2wAAAA8A&#10;AAAAAAAAAAAAAAAABwIAAGRycy9kb3ducmV2LnhtbFBLBQYAAAAAAwADALcAAAD4AgAAAAA=&#10;" fillcolor="white [3212]" strokecolor="white [3212]" strokeweight="1pt"/>
                  <v:line id="直接连接符 41" o:spid="_x0000_s1034" style="position:absolute;flip:x;visibility:visible;mso-wrap-style:square" from="50231,21240" to="53917,24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" strokecolor="white [3212]" strokeweight="2.25pt">
                    <v:stroke joinstyle="miter"/>
                  </v:line>
                  <v:line id="直接连接符 43" o:spid="_x0000_s1035" style="position:absolute;flip:x;visibility:visible;mso-wrap-style:square" from="49388,24510" to="50255,2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" strokecolor="white [3212]" strokeweight="1.5pt">
                    <v:stroke joinstyle="miter"/>
                  </v:line>
                  <v:line id="直接连接符 46" o:spid="_x0000_s1036" style="position:absolute;flip:x;visibility:visible;mso-wrap-style:square" from="49063,24510" to="50255,25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" strokecolor="white [3212]" strokeweight="4.5pt">
                    <v:stroke joinstyle="miter"/>
                  </v:line>
                  <v:line id="直接连接符 50" o:spid="_x0000_s1037" style="position:absolute;flip:x y;visibility:visible;mso-wrap-style:square" from="50220,8715" to="53898,1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" strokecolor="white [3212]" strokeweight="2.25pt">
                    <v:stroke joinstyle="miter"/>
                  </v:line>
                  <v:line id="直接连接符 56" o:spid="_x0000_s1038" style="position:absolute;flip:x y;visibility:visible;mso-wrap-style:square" from="49845,8459" to="51260,9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" strokecolor="white [3212]" strokeweight="2.25pt">
                    <v:stroke joinstyle="miter"/>
                  </v:line>
                  <v:line id="直接连接符 59" o:spid="_x0000_s1039" style="position:absolute;flip:x y;visibility:visible;mso-wrap-style:square" from="48461,7923" to="50553,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" strokecolor="white [3212]" strokeweight="2.25pt">
                    <v:stroke joinstyle="miter"/>
                  </v:line>
                  <v:line id="直接连接符 14" o:spid="_x0000_s1040" style="position:absolute;visibility:visible;mso-wrap-style:square" from="48480,7544" to="53941,10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GxAAAANsAAAAPAAAAZHJzL2Rvd25yZXYueG1sRI/NasMw&#10;EITvgb6D2EJvidwUTO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AH6nobEAAAA2wAAAA8A&#10;AAAAAAAAAAAAAAAABwIAAGRycy9kb3ducmV2LnhtbFBLBQYAAAAAAwADALcAAAD4AgAAAAA=&#10;" strokecolor="black [3200]" strokeweight="1pt">
                    <v:stroke joinstyle="miter"/>
                  </v:line>
                  <v:line id="直接连接符 64" o:spid="_x0000_s1041" style="position:absolute;flip:x;visibility:visible;mso-wrap-style:square" from="47990,24582" to="50255,25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" strokecolor="white [3212]" strokeweight="4.5pt">
                    <v:stroke joinstyle="miter"/>
                  </v:line>
                  <v:line id="直接连接符 16" o:spid="_x0000_s1042" style="position:absolute;flip:y;visibility:visible;mso-wrap-style:square" from="47930,22964" to="53941,26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" strokecolor="black [3200]" strokeweight="1pt">
                    <v:stroke joinstyle="miter"/>
                  </v:line>
                  <v:rect id="矩形 33" o:spid="_x0000_s1043" style="position:absolute;left:53975;top:15763;width:42798;height: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" fillcolor="white [3212]" strokecolor="black [3213]" strokeweight="1pt"/>
                </v:group>
                <v:line id="直接连接符 195" o:spid="_x0000_s1044" style="position:absolute;flip:x;visibility:visible;mso-wrap-style:square" from="7594,265422" to="7700,2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" strokecolor="black [3200]" strokeweight="1pt">
                  <v:stroke joinstyle="miter"/>
                </v:line>
                <w10:anchorlock/>
              </v:group>
            </w:pict>
          </mc:Fallback>
        </mc:AlternateContent>
      </w:r>
      <w:r w:rsidRPr="00130F3A">
        <w:rPr>
          <w:rFonts w:ascii="宋体" w:hAnsi="宋体"/>
          <w:color w:val="0070C0"/>
          <w:sz w:val="18"/>
        </w:rPr>
        <w:t xml:space="preserve"> </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（a）遮掩状态下的坦克      （b）恢复的坦克轮廓图</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2-2</w:t>
      </w:r>
      <w:r w:rsidRPr="00130F3A">
        <w:rPr>
          <w:rFonts w:ascii="宋体" w:hAnsi="宋体"/>
          <w:color w:val="0070C0"/>
          <w:sz w:val="18"/>
        </w:rPr>
        <w:t>0</w:t>
      </w:r>
      <w:r w:rsidRPr="00130F3A">
        <w:rPr>
          <w:rFonts w:ascii="宋体" w:hAnsi="宋体" w:hint="eastAsia"/>
          <w:color w:val="0070C0"/>
          <w:sz w:val="18"/>
        </w:rPr>
        <w:t xml:space="preserve"> 恢复后的坦克轮廓</w:t>
      </w:r>
    </w:p>
    <w:p w:rsidR="00130F3A" w:rsidRPr="00130F3A" w:rsidRDefault="00130F3A" w:rsidP="007343AE">
      <w:pPr>
        <w:rPr>
          <w:rFonts w:ascii="宋体" w:hAnsi="宋体"/>
          <w:color w:val="0070C0"/>
          <w:sz w:val="22"/>
        </w:rPr>
      </w:pPr>
      <w:r w:rsidRPr="00130F3A">
        <w:rPr>
          <w:rFonts w:ascii="宋体" w:hAnsi="宋体"/>
          <w:color w:val="0070C0"/>
          <w:sz w:val="22"/>
        </w:rPr>
        <w:t>3</w:t>
      </w:r>
      <w:r w:rsidRPr="00130F3A">
        <w:rPr>
          <w:rFonts w:ascii="宋体" w:hAnsi="宋体" w:hint="eastAsia"/>
          <w:color w:val="0070C0"/>
          <w:sz w:val="22"/>
        </w:rPr>
        <w:t>.</w:t>
      </w:r>
      <w:r w:rsidRPr="00130F3A">
        <w:rPr>
          <w:rFonts w:ascii="宋体" w:hAnsi="宋体"/>
          <w:color w:val="0070C0"/>
          <w:sz w:val="22"/>
        </w:rPr>
        <w:t>5 典型地面目标的综合特征及</w:t>
      </w:r>
      <w:r w:rsidRPr="00130F3A">
        <w:rPr>
          <w:rFonts w:ascii="宋体" w:hAnsi="宋体" w:hint="eastAsia"/>
          <w:color w:val="0070C0"/>
          <w:sz w:val="22"/>
        </w:rPr>
        <w:t>辅助判读信息</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综合分析多传感器</w:t>
      </w:r>
      <w:r w:rsidRPr="00536C5E">
        <w:rPr>
          <w:rFonts w:ascii="宋体" w:hAnsi="宋体" w:cs="楷体_GB2312"/>
          <w:bCs/>
          <w:color w:val="0070C0"/>
          <w:szCs w:val="21"/>
        </w:rPr>
        <w:t>在各自</w:t>
      </w:r>
      <w:r w:rsidRPr="00536C5E">
        <w:rPr>
          <w:rFonts w:ascii="宋体" w:hAnsi="宋体" w:cs="楷体_GB2312" w:hint="eastAsia"/>
          <w:bCs/>
          <w:color w:val="0070C0"/>
          <w:szCs w:val="21"/>
        </w:rPr>
        <w:t>适合背景</w:t>
      </w:r>
      <w:r w:rsidRPr="00536C5E">
        <w:rPr>
          <w:rFonts w:ascii="宋体" w:hAnsi="宋体" w:cs="楷体_GB2312"/>
          <w:bCs/>
          <w:color w:val="0070C0"/>
          <w:szCs w:val="21"/>
        </w:rPr>
        <w:t>下</w:t>
      </w:r>
      <w:r w:rsidRPr="00536C5E">
        <w:rPr>
          <w:rFonts w:ascii="宋体" w:hAnsi="宋体" w:cs="楷体_GB2312" w:hint="eastAsia"/>
          <w:bCs/>
          <w:color w:val="0070C0"/>
          <w:szCs w:val="21"/>
        </w:rPr>
        <w:t>所提取</w:t>
      </w:r>
      <w:r w:rsidRPr="00536C5E">
        <w:rPr>
          <w:rFonts w:ascii="宋体" w:hAnsi="宋体" w:cs="楷体_GB2312"/>
          <w:bCs/>
          <w:color w:val="0070C0"/>
          <w:szCs w:val="21"/>
        </w:rPr>
        <w:t>的特征</w:t>
      </w:r>
      <w:r w:rsidRPr="00536C5E">
        <w:rPr>
          <w:rFonts w:ascii="宋体" w:hAnsi="宋体" w:cs="楷体_GB2312" w:hint="eastAsia"/>
          <w:bCs/>
          <w:color w:val="0070C0"/>
          <w:szCs w:val="21"/>
        </w:rPr>
        <w:t>，结合已有特征数据库，建立一个基于</w:t>
      </w:r>
      <w:r w:rsidRPr="00536C5E">
        <w:rPr>
          <w:rFonts w:ascii="宋体" w:hAnsi="宋体" w:cs="楷体_GB2312"/>
          <w:bCs/>
          <w:color w:val="0070C0"/>
          <w:szCs w:val="21"/>
        </w:rPr>
        <w:t>全天时、全天候、全地域的</w:t>
      </w:r>
      <w:r w:rsidRPr="00536C5E">
        <w:rPr>
          <w:rFonts w:ascii="宋体" w:hAnsi="宋体" w:cs="楷体_GB2312" w:hint="eastAsia"/>
          <w:bCs/>
          <w:color w:val="0070C0"/>
          <w:szCs w:val="21"/>
        </w:rPr>
        <w:t>，对</w:t>
      </w:r>
      <w:r w:rsidRPr="00536C5E">
        <w:rPr>
          <w:rFonts w:ascii="宋体" w:hAnsi="宋体" w:cs="楷体_GB2312"/>
          <w:bCs/>
          <w:color w:val="0070C0"/>
          <w:szCs w:val="21"/>
        </w:rPr>
        <w:t>地面多目标</w:t>
      </w:r>
      <w:r w:rsidRPr="00536C5E">
        <w:rPr>
          <w:rFonts w:ascii="宋体" w:hAnsi="宋体" w:cs="楷体_GB2312" w:hint="eastAsia"/>
          <w:bCs/>
          <w:color w:val="0070C0"/>
          <w:szCs w:val="21"/>
        </w:rPr>
        <w:t>在静止、待机、运动等工作状态下和隐蔽、伪装等防护状态下的识别和综合分析特征库。</w:t>
      </w:r>
    </w:p>
    <w:p w:rsidR="00130F3A" w:rsidRPr="00130F3A" w:rsidRDefault="00130F3A" w:rsidP="00130F3A">
      <w:pPr>
        <w:widowControl/>
        <w:spacing w:line="500" w:lineRule="exact"/>
        <w:jc w:val="center"/>
        <w:rPr>
          <w:rFonts w:ascii="宋体" w:hAnsi="宋体"/>
          <w:color w:val="0070C0"/>
          <w:sz w:val="18"/>
          <w:szCs w:val="28"/>
        </w:rPr>
      </w:pPr>
      <w:r w:rsidRPr="00130F3A">
        <w:rPr>
          <w:rFonts w:ascii="宋体" w:hAnsi="宋体"/>
          <w:color w:val="0070C0"/>
          <w:sz w:val="18"/>
          <w:szCs w:val="28"/>
        </w:rPr>
        <w:t>表</w:t>
      </w:r>
      <w:r w:rsidRPr="00130F3A">
        <w:rPr>
          <w:rFonts w:ascii="宋体" w:hAnsi="宋体" w:hint="eastAsia"/>
          <w:color w:val="0070C0"/>
          <w:sz w:val="18"/>
          <w:szCs w:val="28"/>
        </w:rPr>
        <w:t xml:space="preserve">2-1 </w:t>
      </w:r>
      <w:r w:rsidRPr="00130F3A">
        <w:rPr>
          <w:rFonts w:ascii="宋体" w:hAnsi="宋体"/>
          <w:color w:val="0070C0"/>
          <w:sz w:val="18"/>
          <w:szCs w:val="28"/>
        </w:rPr>
        <w:t xml:space="preserve"> 典型地面目标在</w:t>
      </w:r>
      <w:r w:rsidRPr="00130F3A">
        <w:rPr>
          <w:rFonts w:ascii="宋体" w:hAnsi="宋体" w:hint="eastAsia"/>
          <w:color w:val="0070C0"/>
          <w:sz w:val="18"/>
          <w:szCs w:val="28"/>
        </w:rPr>
        <w:t>工作</w:t>
      </w:r>
      <w:r w:rsidRPr="00130F3A">
        <w:rPr>
          <w:rFonts w:ascii="宋体" w:hAnsi="宋体"/>
          <w:color w:val="0070C0"/>
          <w:sz w:val="18"/>
          <w:szCs w:val="28"/>
        </w:rPr>
        <w:t>状态和防护状态下的特征分析</w:t>
      </w:r>
    </w:p>
    <w:tbl>
      <w:tblPr>
        <w:tblStyle w:val="2-1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560"/>
        <w:gridCol w:w="1559"/>
        <w:gridCol w:w="1559"/>
        <w:gridCol w:w="1559"/>
      </w:tblGrid>
      <w:tr w:rsidR="00130F3A" w:rsidRPr="00130F3A" w:rsidTr="008F18BE">
        <w:trPr>
          <w:cnfStyle w:val="100000000000" w:firstRow="1" w:lastRow="0" w:firstColumn="0" w:lastColumn="0" w:oddVBand="0" w:evenVBand="0" w:oddHBand="0" w:evenHBand="0" w:firstRowFirstColumn="0" w:firstRowLastColumn="0" w:lastRowFirstColumn="0" w:lastRowLastColumn="0"/>
          <w:trHeight w:val="409"/>
          <w:tblHeader/>
          <w:jc w:val="center"/>
        </w:trPr>
        <w:tc>
          <w:tcPr>
            <w:cnfStyle w:val="001000000000" w:firstRow="0" w:lastRow="0" w:firstColumn="1" w:lastColumn="0" w:oddVBand="0" w:evenVBand="0" w:oddHBand="0" w:evenHBand="0" w:firstRowFirstColumn="0" w:firstRowLastColumn="0" w:lastRowFirstColumn="0" w:lastRowLastColumn="0"/>
            <w:tcW w:w="704" w:type="dxa"/>
            <w:vMerge w:val="restart"/>
            <w:tcBorders>
              <w:top w:val="single" w:sz="12" w:space="0" w:color="auto"/>
              <w:left w:val="single" w:sz="12" w:space="0" w:color="auto"/>
              <w:bottom w:val="single" w:sz="4" w:space="0" w:color="auto"/>
              <w:right w:val="double" w:sz="4" w:space="0" w:color="auto"/>
              <w:tl2br w:val="single" w:sz="4" w:space="0" w:color="auto"/>
            </w:tcBorders>
            <w:shd w:val="clear" w:color="auto" w:fill="DEEAF6" w:themeFill="accent5" w:themeFillTint="33"/>
          </w:tcPr>
          <w:p w:rsidR="00130F3A" w:rsidRPr="00130F3A" w:rsidRDefault="00130F3A" w:rsidP="008F18BE">
            <w:pPr>
              <w:widowControl/>
              <w:spacing w:line="360" w:lineRule="auto"/>
              <w:jc w:val="right"/>
              <w:rPr>
                <w:rFonts w:ascii="宋体" w:hAnsi="宋体"/>
                <w:b w:val="0"/>
                <w:bCs w:val="0"/>
                <w:color w:val="0070C0"/>
                <w:sz w:val="16"/>
              </w:rPr>
            </w:pPr>
            <w:r w:rsidRPr="00130F3A">
              <w:rPr>
                <w:rFonts w:ascii="宋体" w:hAnsi="宋体" w:hint="eastAsia"/>
                <w:b w:val="0"/>
                <w:color w:val="0070C0"/>
                <w:sz w:val="16"/>
              </w:rPr>
              <w:t>状态</w:t>
            </w:r>
          </w:p>
          <w:p w:rsidR="00130F3A" w:rsidRPr="00130F3A" w:rsidRDefault="00130F3A" w:rsidP="008F18BE">
            <w:pPr>
              <w:widowControl/>
              <w:spacing w:line="360" w:lineRule="auto"/>
              <w:jc w:val="left"/>
              <w:rPr>
                <w:rFonts w:ascii="宋体" w:hAnsi="宋体"/>
                <w:b w:val="0"/>
                <w:bCs w:val="0"/>
                <w:color w:val="0070C0"/>
                <w:sz w:val="16"/>
              </w:rPr>
            </w:pPr>
            <w:r w:rsidRPr="00130F3A">
              <w:rPr>
                <w:rFonts w:ascii="宋体" w:hAnsi="宋体"/>
                <w:b w:val="0"/>
                <w:color w:val="0070C0"/>
                <w:sz w:val="16"/>
              </w:rPr>
              <w:t>目标</w:t>
            </w:r>
          </w:p>
        </w:tc>
        <w:tc>
          <w:tcPr>
            <w:tcW w:w="4678" w:type="dxa"/>
            <w:gridSpan w:val="3"/>
            <w:tcBorders>
              <w:top w:val="single" w:sz="12" w:space="0" w:color="auto"/>
              <w:left w:val="double" w:sz="4" w:space="0" w:color="auto"/>
              <w:bottom w:val="sing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color w:val="0070C0"/>
                <w:sz w:val="16"/>
              </w:rPr>
            </w:pPr>
            <w:r w:rsidRPr="00130F3A">
              <w:rPr>
                <w:rFonts w:ascii="宋体" w:hAnsi="宋体" w:hint="eastAsia"/>
                <w:b w:val="0"/>
                <w:color w:val="0070C0"/>
                <w:sz w:val="16"/>
              </w:rPr>
              <w:t>工作状态</w:t>
            </w:r>
          </w:p>
        </w:tc>
        <w:tc>
          <w:tcPr>
            <w:tcW w:w="3118" w:type="dxa"/>
            <w:gridSpan w:val="2"/>
            <w:tcBorders>
              <w:top w:val="single" w:sz="12" w:space="0" w:color="auto"/>
              <w:left w:val="single" w:sz="4" w:space="0" w:color="auto"/>
              <w:bottom w:val="single" w:sz="4" w:space="0" w:color="auto"/>
              <w:right w:val="single" w:sz="12"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color w:val="0070C0"/>
                <w:sz w:val="16"/>
              </w:rPr>
            </w:pPr>
            <w:r w:rsidRPr="00130F3A">
              <w:rPr>
                <w:rFonts w:ascii="宋体" w:hAnsi="宋体"/>
                <w:b w:val="0"/>
                <w:color w:val="0070C0"/>
                <w:sz w:val="16"/>
              </w:rPr>
              <w:t>防护状态</w:t>
            </w:r>
          </w:p>
        </w:tc>
      </w:tr>
      <w:tr w:rsidR="00130F3A" w:rsidRPr="00130F3A" w:rsidTr="008F18B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4" w:type="dxa"/>
            <w:vMerge/>
            <w:tcBorders>
              <w:left w:val="single" w:sz="12" w:space="0" w:color="auto"/>
              <w:bottom w:val="double" w:sz="4" w:space="0" w:color="auto"/>
              <w:right w:val="double" w:sz="4" w:space="0" w:color="auto"/>
            </w:tcBorders>
            <w:shd w:val="clear" w:color="auto" w:fill="DEEAF6" w:themeFill="accent5" w:themeFillTint="33"/>
          </w:tcPr>
          <w:p w:rsidR="00130F3A" w:rsidRPr="00130F3A" w:rsidRDefault="00130F3A" w:rsidP="008F18BE">
            <w:pPr>
              <w:widowControl/>
              <w:spacing w:line="360" w:lineRule="auto"/>
              <w:jc w:val="center"/>
              <w:rPr>
                <w:rFonts w:ascii="宋体" w:hAnsi="宋体"/>
                <w:b w:val="0"/>
                <w:bCs w:val="0"/>
                <w:color w:val="0070C0"/>
                <w:sz w:val="16"/>
              </w:rPr>
            </w:pPr>
          </w:p>
        </w:tc>
        <w:tc>
          <w:tcPr>
            <w:tcW w:w="1559" w:type="dxa"/>
            <w:tcBorders>
              <w:left w:val="doub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静止</w:t>
            </w:r>
          </w:p>
        </w:tc>
        <w:tc>
          <w:tcPr>
            <w:tcW w:w="1560" w:type="dxa"/>
            <w:tcBorders>
              <w:left w:val="sing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待机</w:t>
            </w:r>
          </w:p>
        </w:tc>
        <w:tc>
          <w:tcPr>
            <w:tcW w:w="1559" w:type="dxa"/>
            <w:tcBorders>
              <w:left w:val="sing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运动</w:t>
            </w:r>
          </w:p>
        </w:tc>
        <w:tc>
          <w:tcPr>
            <w:tcW w:w="1559" w:type="dxa"/>
            <w:tcBorders>
              <w:left w:val="single" w:sz="4" w:space="0" w:color="auto"/>
              <w:bottom w:val="double" w:sz="4" w:space="0" w:color="auto"/>
              <w:right w:val="single" w:sz="4"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Cs w:val="0"/>
                <w:color w:val="0070C0"/>
                <w:sz w:val="16"/>
              </w:rPr>
            </w:pPr>
            <w:r w:rsidRPr="00130F3A">
              <w:rPr>
                <w:rFonts w:ascii="宋体" w:hAnsi="宋体"/>
                <w:color w:val="0070C0"/>
                <w:sz w:val="16"/>
              </w:rPr>
              <w:t>伪装</w:t>
            </w:r>
          </w:p>
        </w:tc>
        <w:tc>
          <w:tcPr>
            <w:tcW w:w="1559" w:type="dxa"/>
            <w:tcBorders>
              <w:left w:val="single" w:sz="4" w:space="0" w:color="auto"/>
              <w:bottom w:val="double" w:sz="4" w:space="0" w:color="auto"/>
              <w:right w:val="single" w:sz="12"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Cs w:val="0"/>
                <w:color w:val="0070C0"/>
                <w:sz w:val="16"/>
              </w:rPr>
            </w:pPr>
            <w:r w:rsidRPr="00130F3A">
              <w:rPr>
                <w:rFonts w:ascii="宋体" w:hAnsi="宋体" w:hint="eastAsia"/>
                <w:color w:val="0070C0"/>
                <w:sz w:val="16"/>
              </w:rPr>
              <w:t>隐藏</w:t>
            </w: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top w:val="double" w:sz="4" w:space="0" w:color="auto"/>
              <w:left w:val="single" w:sz="12" w:space="0" w:color="auto"/>
              <w:right w:val="doub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t>坦</w:t>
            </w:r>
          </w:p>
          <w:p w:rsidR="00130F3A" w:rsidRPr="00130F3A" w:rsidRDefault="00130F3A" w:rsidP="008F18BE">
            <w:pPr>
              <w:widowControl/>
              <w:jc w:val="center"/>
              <w:rPr>
                <w:rFonts w:ascii="宋体" w:hAnsi="宋体"/>
                <w:b w:val="0"/>
                <w:bCs w:val="0"/>
                <w:color w:val="0070C0"/>
                <w:sz w:val="18"/>
                <w:szCs w:val="21"/>
              </w:rPr>
            </w:pP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克</w:t>
            </w:r>
          </w:p>
        </w:tc>
        <w:tc>
          <w:tcPr>
            <w:tcW w:w="1559" w:type="dxa"/>
            <w:tcBorders>
              <w:top w:val="double" w:sz="4" w:space="0" w:color="auto"/>
              <w:left w:val="doub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lastRenderedPageBreak/>
              <w:t>红外</w:t>
            </w:r>
            <w:r w:rsidRPr="00130F3A">
              <w:rPr>
                <w:rFonts w:ascii="宋体" w:hAnsi="宋体" w:hint="eastAsia"/>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60"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lastRenderedPageBreak/>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lastRenderedPageBreak/>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lastRenderedPageBreak/>
              <w:t>雷达</w:t>
            </w:r>
            <w:r w:rsidRPr="00130F3A">
              <w:rPr>
                <w:rFonts w:ascii="宋体" w:hAnsi="宋体" w:hint="eastAsia"/>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lastRenderedPageBreak/>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（痕迹、轮廓、纹理、颜色、几何特征）</w:t>
            </w:r>
          </w:p>
        </w:tc>
        <w:tc>
          <w:tcPr>
            <w:tcW w:w="1559"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lastRenderedPageBreak/>
              <w:t>雷达</w:t>
            </w:r>
            <w:r w:rsidRPr="00130F3A">
              <w:rPr>
                <w:rFonts w:ascii="宋体" w:hAnsi="宋体" w:hint="eastAsia"/>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lastRenderedPageBreak/>
              <w:t>红外</w:t>
            </w:r>
            <w:r w:rsidRPr="00130F3A">
              <w:rPr>
                <w:rFonts w:ascii="宋体" w:hAnsi="宋体" w:hint="eastAsia"/>
                <w:color w:val="0070C0"/>
                <w:sz w:val="18"/>
                <w:szCs w:val="21"/>
              </w:rPr>
              <w:t>（雷达隐身：空间、像素数比、温度、统计）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top w:val="double" w:sz="4" w:space="0" w:color="auto"/>
              <w:left w:val="single" w:sz="4"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lastRenderedPageBreak/>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lastRenderedPageBreak/>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doub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lastRenderedPageBreak/>
              <w:t>装</w:t>
            </w:r>
          </w:p>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t>甲</w:t>
            </w:r>
          </w:p>
          <w:p w:rsidR="00130F3A" w:rsidRPr="00130F3A" w:rsidRDefault="00130F3A" w:rsidP="008F18BE">
            <w:pPr>
              <w:widowControl/>
              <w:jc w:val="center"/>
              <w:rPr>
                <w:rFonts w:ascii="宋体" w:hAnsi="宋体"/>
                <w:b w:val="0"/>
                <w:color w:val="0070C0"/>
                <w:sz w:val="18"/>
                <w:szCs w:val="21"/>
              </w:rPr>
            </w:pPr>
            <w:r w:rsidRPr="00130F3A">
              <w:rPr>
                <w:rFonts w:ascii="宋体" w:hAnsi="宋体"/>
                <w:color w:val="0070C0"/>
                <w:sz w:val="18"/>
                <w:szCs w:val="21"/>
              </w:rPr>
              <w:t>车</w:t>
            </w:r>
          </w:p>
        </w:tc>
        <w:tc>
          <w:tcPr>
            <w:tcW w:w="1559" w:type="dxa"/>
            <w:tcBorders>
              <w:left w:val="doub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可见光</w:t>
            </w:r>
            <w:r w:rsidRPr="00130F3A">
              <w:rPr>
                <w:rFonts w:ascii="宋体" w:hAnsi="宋体" w:hint="eastAsia"/>
                <w:bCs/>
                <w:color w:val="0070C0"/>
                <w:sz w:val="18"/>
                <w:szCs w:val="21"/>
              </w:rPr>
              <w:t>（轮廓、纹理、颜色、几何特征）</w:t>
            </w:r>
          </w:p>
        </w:tc>
        <w:tc>
          <w:tcPr>
            <w:tcW w:w="1560"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可见光</w:t>
            </w:r>
            <w:r w:rsidRPr="00130F3A">
              <w:rPr>
                <w:rFonts w:ascii="宋体" w:hAnsi="宋体" w:hint="eastAsia"/>
                <w:bCs/>
                <w:color w:val="0070C0"/>
                <w:sz w:val="18"/>
                <w:szCs w:val="21"/>
              </w:rPr>
              <w:t>（轮廓、纹理、颜色、几何特征）</w:t>
            </w: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可见光</w:t>
            </w:r>
            <w:r w:rsidRPr="00130F3A">
              <w:rPr>
                <w:rFonts w:ascii="宋体" w:hAnsi="宋体" w:hint="eastAsia"/>
                <w:bCs/>
                <w:color w:val="0070C0"/>
                <w:sz w:val="18"/>
                <w:szCs w:val="21"/>
              </w:rPr>
              <w:t>（痕迹、轮廓、纹理、颜色、几何特征）</w:t>
            </w: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（雷达隐身：空间、像素数比、温度、统计）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可见光</w:t>
            </w:r>
            <w:r w:rsidRPr="00130F3A">
              <w:rPr>
                <w:rFonts w:ascii="宋体" w:hAnsi="宋体" w:hint="eastAsia"/>
                <w:bCs/>
                <w:color w:val="0070C0"/>
                <w:sz w:val="18"/>
                <w:szCs w:val="21"/>
              </w:rPr>
              <w:t>（轮廓、纹理、颜色、几何特征）</w:t>
            </w:r>
          </w:p>
        </w:tc>
        <w:tc>
          <w:tcPr>
            <w:tcW w:w="1559" w:type="dxa"/>
            <w:tcBorders>
              <w:left w:val="single" w:sz="4" w:space="0" w:color="auto"/>
              <w:right w:val="single" w:sz="12"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导</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弹</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发</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射</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车</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60"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（痕迹、轮廓、纹理、颜色、几何特征）</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（雷达隐身：空间、像素数比、温度、统计）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left w:val="single" w:sz="4"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典型</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炸药</w:t>
            </w:r>
          </w:p>
        </w:tc>
        <w:tc>
          <w:tcPr>
            <w:tcW w:w="1559"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60"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（颜色、面积）</w:t>
            </w:r>
          </w:p>
        </w:tc>
        <w:tc>
          <w:tcPr>
            <w:tcW w:w="1559"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right w:val="single" w:sz="12"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bottom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简易</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爆炸</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装置</w:t>
            </w: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可见光</w:t>
            </w:r>
            <w:r w:rsidRPr="00130F3A">
              <w:rPr>
                <w:rFonts w:ascii="宋体" w:hAnsi="宋体" w:hint="eastAsia"/>
                <w:color w:val="0070C0"/>
                <w:sz w:val="18"/>
                <w:szCs w:val="21"/>
              </w:rPr>
              <w:t>（位置、外形）</w:t>
            </w:r>
          </w:p>
        </w:tc>
        <w:tc>
          <w:tcPr>
            <w:tcW w:w="1560" w:type="dxa"/>
            <w:tcBorders>
              <w:left w:val="single" w:sz="4" w:space="0" w:color="auto"/>
              <w:bottom w:val="single" w:sz="12" w:space="0" w:color="auto"/>
              <w:right w:val="single" w:sz="4" w:space="0" w:color="auto"/>
              <w:tl2br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color w:val="0070C0"/>
                <w:sz w:val="18"/>
                <w:szCs w:val="21"/>
              </w:rPr>
              <w:t>如当量达到一定规模，同典型炸药</w:t>
            </w: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可见光</w:t>
            </w:r>
            <w:r w:rsidRPr="00130F3A">
              <w:rPr>
                <w:rFonts w:ascii="宋体" w:hAnsi="宋体" w:hint="eastAsia"/>
                <w:color w:val="0070C0"/>
                <w:sz w:val="18"/>
                <w:szCs w:val="21"/>
              </w:rPr>
              <w:t>（位置、外形）</w:t>
            </w:r>
          </w:p>
        </w:tc>
        <w:tc>
          <w:tcPr>
            <w:tcW w:w="1559" w:type="dxa"/>
            <w:tcBorders>
              <w:left w:val="single" w:sz="4" w:space="0" w:color="auto"/>
              <w:bottom w:val="single" w:sz="12"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（位置、外形）</w:t>
            </w:r>
          </w:p>
        </w:tc>
      </w:tr>
    </w:tbl>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坦克特征</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lastRenderedPageBreak/>
        <w:t>外形特征：单炮筒、口径大、身管长，炮管长一般大于5米，旋转炮塔</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印痕特征：机动目标附近有履带式车辙印等运动痕迹</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材质特征：主要以合金钢铁和复合材料制造</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温度特征：真假目标昼夜温差、不同状态温差及炮筒等设备温度异常</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装甲车特征</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外形特征：口径小、身管短，炮管长一般小于2米，配备一至两门中小口径火炮及数挺机枪</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印痕特征：机动目标附近有履带式、轮式、履带和轮式相结合的车辙印等运动痕迹</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材质特征：主要由热处理过的铝材制造</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温度特征：真假目标昼夜温差、不同状态温差及炮筒等设备温度异常</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导弹发射车特征</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通行特征：交叉路口宽度是否满足目标车辆转弯半径</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印痕特征：机动目标附近有无车辙印等运动痕迹</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温度特征：真假目标温差、目标昼夜温差及附属设备温度异常</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周围背景特征：火炮、导弹发射车附近植被是否完整</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典型炸药特征</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化学特征：成分中含有特殊化学元素，如铝、氯等</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光学特征：爆速达6000</w:t>
      </w:r>
      <w:r w:rsidRPr="00130F3A">
        <w:rPr>
          <w:rFonts w:ascii="宋体" w:hAnsi="宋体"/>
          <w:color w:val="0070C0"/>
          <w:sz w:val="22"/>
          <w:szCs w:val="28"/>
        </w:rPr>
        <w:t>～</w:t>
      </w:r>
      <w:r w:rsidRPr="00130F3A">
        <w:rPr>
          <w:rFonts w:ascii="宋体" w:hAnsi="宋体" w:hint="eastAsia"/>
          <w:color w:val="0070C0"/>
          <w:sz w:val="22"/>
          <w:szCs w:val="28"/>
        </w:rPr>
        <w:t>8000m/s，爆炸区域空气冲击波产生强光及烟雾，呈灰、黑色云团状</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温度特征：瞬间爆炸温度高达4000℃，持续温度通常高于</w:t>
      </w:r>
      <w:r w:rsidRPr="00130F3A">
        <w:rPr>
          <w:rFonts w:ascii="宋体" w:hAnsi="宋体"/>
          <w:color w:val="0070C0"/>
          <w:sz w:val="22"/>
          <w:szCs w:val="28"/>
        </w:rPr>
        <w:t>15</w:t>
      </w:r>
      <w:r w:rsidRPr="00130F3A">
        <w:rPr>
          <w:rFonts w:ascii="宋体" w:hAnsi="宋体" w:hint="eastAsia"/>
          <w:color w:val="0070C0"/>
          <w:sz w:val="22"/>
          <w:szCs w:val="28"/>
        </w:rPr>
        <w:t>00℃</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周围背景特征：爆炸区域附近产生焦坑，建筑物、车辆等损毁</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简易爆炸装置特征</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位置特征：重点监测主要供应线和交通要道沿线等要塞位置</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伪装特征：监测区域是否有新的可疑物出现，如垃圾堆、石头或者动物尸体</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地物异常特征：监测区域附近土壤、植被是否有人为痕迹</w:t>
      </w:r>
    </w:p>
    <w:p w:rsidR="00130F3A" w:rsidRPr="00130F3A" w:rsidRDefault="00130F3A" w:rsidP="000C4DC1">
      <w:pPr>
        <w:snapToGrid w:val="0"/>
        <w:spacing w:afterLines="30" w:after="93" w:line="312" w:lineRule="auto"/>
        <w:ind w:firstLineChars="200" w:firstLine="420"/>
        <w:rPr>
          <w:rFonts w:ascii="宋体" w:hAnsi="宋体" w:cs="楷体_GB2312"/>
          <w:bCs/>
          <w:szCs w:val="21"/>
        </w:rPr>
      </w:pPr>
    </w:p>
    <w:p w:rsidR="005668CF" w:rsidRPr="003860BB" w:rsidRDefault="005668CF" w:rsidP="000C4DC1">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lastRenderedPageBreak/>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）神经网络建模</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1</w:t>
      </w:r>
      <w:r w:rsidRPr="0007258C">
        <w:rPr>
          <w:rFonts w:ascii="黑体" w:eastAsia="黑体" w:hAnsi="黑体" w:cs="楷体_GB2312" w:hint="eastAsia"/>
          <w:bCs/>
          <w:szCs w:val="21"/>
        </w:rPr>
        <w:t>）</w:t>
      </w:r>
      <w:r w:rsidR="00D574DF" w:rsidRPr="0007258C">
        <w:rPr>
          <w:rFonts w:ascii="黑体" w:eastAsia="黑体" w:hAnsi="黑体" w:cs="楷体_GB2312" w:hint="eastAsia"/>
          <w:bCs/>
          <w:szCs w:val="21"/>
        </w:rPr>
        <w:t>BP神经网络建模</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Pr="0007258C">
        <w:rPr>
          <w:rFonts w:ascii="宋体" w:hAnsi="宋体" w:cs="楷体_GB2312"/>
          <w:b/>
          <w:bCs/>
          <w:szCs w:val="21"/>
        </w:rPr>
        <w:t>.</w:t>
      </w:r>
      <w:r w:rsidR="00D574DF" w:rsidRPr="0007258C">
        <w:rPr>
          <w:rFonts w:ascii="宋体" w:hAnsi="宋体" w:cs="楷体_GB2312" w:hint="eastAsia"/>
          <w:b/>
          <w:bCs/>
          <w:szCs w:val="21"/>
        </w:rPr>
        <w:t>使用</w:t>
      </w:r>
      <w:r w:rsidR="00D574DF" w:rsidRPr="0007258C">
        <w:rPr>
          <w:rFonts w:ascii="宋体" w:hAnsi="宋体" w:cs="楷体_GB2312"/>
          <w:b/>
          <w:bCs/>
          <w:szCs w:val="21"/>
        </w:rPr>
        <w:t>神经网络训练流程</w:t>
      </w:r>
    </w:p>
    <w:p w:rsidR="00711041" w:rsidRPr="00711041" w:rsidRDefault="00711041" w:rsidP="00711041">
      <w:pPr>
        <w:snapToGrid w:val="0"/>
        <w:spacing w:afterLines="30" w:after="93" w:line="312" w:lineRule="auto"/>
        <w:ind w:firstLineChars="200" w:firstLine="422"/>
        <w:rPr>
          <w:rFonts w:ascii="宋体" w:hAnsi="宋体" w:cs="楷体_GB2312"/>
          <w:b/>
          <w:bCs/>
          <w:color w:val="FF0000"/>
          <w:szCs w:val="21"/>
        </w:rPr>
      </w:pPr>
      <w:r w:rsidRPr="00711041">
        <w:rPr>
          <w:rFonts w:ascii="宋体" w:hAnsi="宋体" w:cs="楷体_GB2312" w:hint="eastAsia"/>
          <w:b/>
          <w:bCs/>
          <w:color w:val="FF0000"/>
          <w:szCs w:val="21"/>
        </w:rPr>
        <w:t>下面的图用visio</w:t>
      </w:r>
      <w:r>
        <w:rPr>
          <w:rFonts w:ascii="宋体" w:hAnsi="宋体" w:cs="楷体_GB2312" w:hint="eastAsia"/>
          <w:b/>
          <w:bCs/>
          <w:color w:val="FF0000"/>
          <w:szCs w:val="21"/>
        </w:rPr>
        <w:t>重新</w:t>
      </w:r>
      <w:r w:rsidRPr="00711041">
        <w:rPr>
          <w:rFonts w:ascii="宋体" w:hAnsi="宋体" w:cs="楷体_GB2312" w:hint="eastAsia"/>
          <w:b/>
          <w:bCs/>
          <w:color w:val="FF0000"/>
          <w:szCs w:val="21"/>
        </w:rPr>
        <w:t>画</w:t>
      </w:r>
      <w:r>
        <w:rPr>
          <w:rFonts w:ascii="宋体" w:hAnsi="宋体" w:cs="楷体_GB2312" w:hint="eastAsia"/>
          <w:b/>
          <w:bCs/>
          <w:color w:val="FF0000"/>
          <w:szCs w:val="21"/>
        </w:rPr>
        <w:t>一下</w:t>
      </w:r>
    </w:p>
    <w:p w:rsidR="00D574DF" w:rsidRDefault="00D574DF" w:rsidP="00D574DF">
      <w:pPr>
        <w:rPr>
          <w:rStyle w:val="a9"/>
          <w:rFonts w:ascii="宋体" w:hAnsi="宋体" w:cs="Courier New"/>
          <w:b w:val="0"/>
          <w:kern w:val="0"/>
          <w:sz w:val="22"/>
          <w:szCs w:val="27"/>
          <w:shd w:val="clear" w:color="auto" w:fill="FFFFFF"/>
        </w:rPr>
      </w:pPr>
      <w:r>
        <w:rPr>
          <w:rStyle w:val="a9"/>
          <w:rFonts w:ascii="宋体" w:hAnsi="宋体" w:cs="Courier New"/>
          <w:kern w:val="0"/>
          <w:sz w:val="22"/>
          <w:szCs w:val="27"/>
          <w:shd w:val="clear" w:color="auto" w:fill="FFFFFF"/>
        </w:rPr>
        <w:br w:type="page"/>
      </w:r>
    </w:p>
    <w:p w:rsidR="00D574DF" w:rsidRPr="00B031AF" w:rsidRDefault="00B031AF" w:rsidP="00B031AF">
      <w:pPr>
        <w:spacing w:line="360" w:lineRule="auto"/>
        <w:jc w:val="center"/>
        <w:rPr>
          <w:rFonts w:ascii="宋体" w:hAnsi="宋体"/>
          <w:szCs w:val="21"/>
        </w:rPr>
      </w:pPr>
      <w:r>
        <w:object w:dxaOrig="7935" w:dyaOrig="8011">
          <v:shape id="_x0000_i1079" type="#_x0000_t75" style="width:295.6pt;height:297.6pt" o:ole="">
            <v:imagedata r:id="rId131" o:title=""/>
          </v:shape>
          <o:OLEObject Type="Embed" ProgID="Visio.Drawing.15" ShapeID="_x0000_i1079" DrawAspect="Content" ObjectID="_1565294222" r:id="rId132"/>
        </w:object>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b/>
          <w:bCs/>
          <w:szCs w:val="21"/>
        </w:rPr>
        <w:t>隐含层的选取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在BP神经网络中，输入层和输出层的节点个数都是确定的，而隐含层节点个数不确定，那么应该设置为多少才合适呢？实际上，隐含层节点个数的多少对神经网络的性能是有影响的，有一个经验公式可以确定隐含层节点数目，如下</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5597800C" wp14:editId="30182CB8">
            <wp:extent cx="1657350" cy="257175"/>
            <wp:effectExtent l="0" t="0" r="0" b="9525"/>
            <wp:docPr id="62" name="图片 62" descr="http://images.cnitblog.com/blog/571227/201412/191145471412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571227/201412/191145471412994.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57350" cy="257175"/>
                    </a:xfrm>
                    <a:prstGeom prst="rect">
                      <a:avLst/>
                    </a:prstGeom>
                    <a:noFill/>
                    <a:ln>
                      <a:noFill/>
                    </a:ln>
                  </pic:spPr>
                </pic:pic>
              </a:graphicData>
            </a:graphic>
          </wp:inline>
        </w:drawing>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其中</w:t>
      </w:r>
      <w:r w:rsidRPr="000C4DC1">
        <w:rPr>
          <w:rFonts w:ascii="宋体" w:hAnsi="宋体" w:cs="楷体_GB2312"/>
          <w:bCs/>
          <w:noProof/>
          <w:szCs w:val="21"/>
        </w:rPr>
        <w:drawing>
          <wp:inline distT="0" distB="0" distL="0" distR="0" wp14:anchorId="2A7858F3" wp14:editId="65F92E67">
            <wp:extent cx="161925" cy="180975"/>
            <wp:effectExtent l="0" t="0" r="9525" b="9525"/>
            <wp:docPr id="57" name="图片 57" descr="http://images.cnitblog.com/blog/571227/201412/19114515891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571227/201412/1911451589111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62224" cy="181309"/>
                    </a:xfrm>
                    <a:prstGeom prst="rect">
                      <a:avLst/>
                    </a:prstGeom>
                    <a:noFill/>
                    <a:ln>
                      <a:noFill/>
                    </a:ln>
                  </pic:spPr>
                </pic:pic>
              </a:graphicData>
            </a:graphic>
          </wp:inline>
        </w:drawing>
      </w:r>
      <w:r w:rsidRPr="000C4DC1">
        <w:rPr>
          <w:rFonts w:ascii="宋体" w:hAnsi="宋体" w:cs="楷体_GB2312"/>
          <w:bCs/>
          <w:szCs w:val="21"/>
        </w:rPr>
        <w:t>为隐含层节点数目，</w:t>
      </w:r>
      <w:r w:rsidRPr="000C4DC1">
        <w:rPr>
          <w:rFonts w:ascii="宋体" w:hAnsi="宋体" w:cs="楷体_GB2312"/>
          <w:bCs/>
          <w:noProof/>
          <w:szCs w:val="21"/>
        </w:rPr>
        <w:drawing>
          <wp:inline distT="0" distB="0" distL="0" distR="0" wp14:anchorId="2376143D" wp14:editId="03F33471">
            <wp:extent cx="257175" cy="161925"/>
            <wp:effectExtent l="0" t="0" r="9525" b="9525"/>
            <wp:docPr id="56" name="图片 56" descr="http://images.cnitblog.com/blog/571227/201411/231434129068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571227/201411/23143412906855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C4DC1">
        <w:rPr>
          <w:rFonts w:ascii="宋体" w:hAnsi="宋体" w:cs="楷体_GB2312"/>
          <w:bCs/>
          <w:szCs w:val="21"/>
        </w:rPr>
        <w:t>为输入层节点数目，</w:t>
      </w:r>
      <w:r w:rsidRPr="000C4DC1">
        <w:rPr>
          <w:rFonts w:ascii="宋体" w:hAnsi="宋体" w:cs="楷体_GB2312"/>
          <w:bCs/>
          <w:noProof/>
          <w:szCs w:val="21"/>
        </w:rPr>
        <w:drawing>
          <wp:inline distT="0" distB="0" distL="0" distR="0" wp14:anchorId="242F8315" wp14:editId="4DC480AA">
            <wp:extent cx="180975" cy="171450"/>
            <wp:effectExtent l="0" t="0" r="9525" b="0"/>
            <wp:docPr id="55" name="图片 55" descr="http://images.cnitblog.com/blog/571227/201411/231434303909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571227/201411/231434303909312.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0C4DC1">
        <w:rPr>
          <w:rFonts w:ascii="宋体" w:hAnsi="宋体" w:cs="楷体_GB2312"/>
          <w:bCs/>
          <w:szCs w:val="21"/>
        </w:rPr>
        <w:t>为输出层节点数目，</w:t>
      </w:r>
      <w:r w:rsidRPr="000C4DC1">
        <w:rPr>
          <w:rFonts w:ascii="宋体" w:hAnsi="宋体" w:cs="楷体_GB2312"/>
          <w:bCs/>
          <w:noProof/>
          <w:szCs w:val="21"/>
        </w:rPr>
        <w:drawing>
          <wp:inline distT="0" distB="0" distL="0" distR="0" wp14:anchorId="0688D0E7" wp14:editId="49C2EAE9">
            <wp:extent cx="209550" cy="161925"/>
            <wp:effectExtent l="0" t="0" r="0" b="9525"/>
            <wp:docPr id="53" name="图片 53" descr="http://images.cnitblog.com/blog/571227/201411/231435141876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571227/201411/23143514187626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0C4DC1">
        <w:rPr>
          <w:rFonts w:ascii="宋体" w:hAnsi="宋体" w:cs="楷体_GB2312"/>
          <w:bCs/>
          <w:szCs w:val="21"/>
        </w:rPr>
        <w:t>为</w:t>
      </w:r>
      <w:r w:rsidRPr="000C4DC1">
        <w:rPr>
          <w:rFonts w:ascii="宋体" w:hAnsi="宋体" w:cs="楷体_GB2312"/>
          <w:bCs/>
          <w:noProof/>
          <w:szCs w:val="21"/>
        </w:rPr>
        <w:drawing>
          <wp:inline distT="0" distB="0" distL="0" distR="0" wp14:anchorId="55BAC0F0" wp14:editId="78889E49">
            <wp:extent cx="666750" cy="180975"/>
            <wp:effectExtent l="0" t="0" r="0" b="9525"/>
            <wp:docPr id="52" name="图片 52" descr="http://images.cnitblog.com/blog/571227/201411/231435510155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571227/201411/23143551015518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Pr="000C4DC1">
        <w:rPr>
          <w:rFonts w:ascii="宋体" w:hAnsi="宋体" w:cs="楷体_GB2312"/>
          <w:bCs/>
          <w:szCs w:val="21"/>
        </w:rPr>
        <w:t>之间的调节常数。</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D574DF" w:rsidRPr="0007258C">
        <w:rPr>
          <w:rFonts w:ascii="宋体" w:hAnsi="宋体" w:cs="楷体_GB2312"/>
          <w:b/>
          <w:bCs/>
          <w:szCs w:val="21"/>
        </w:rPr>
        <w:t>算法步骤</w:t>
      </w:r>
    </w:p>
    <w:p w:rsidR="00D574DF" w:rsidRPr="0007258C"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7258C">
        <w:rPr>
          <w:rFonts w:ascii="宋体" w:hAnsi="宋体" w:cs="楷体_GB2312"/>
          <w:bCs/>
          <w:szCs w:val="21"/>
        </w:rPr>
        <w:t>创建神经网络结构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隐藏层一般来说为一层，若为多层时，每层单元数默认相同，一般单元数大于输入层单元数，输入层单元数为特征数量</w:t>
      </w:r>
      <w:r w:rsidRPr="000C4DC1">
        <w:rPr>
          <w:rFonts w:ascii="宋体" w:hAnsi="宋体" w:cs="楷体_GB2312" w:hint="eastAsia"/>
          <w:bCs/>
          <w:szCs w:val="21"/>
        </w:rPr>
        <w:t>。</w:t>
      </w:r>
      <w:r w:rsidRPr="000C4DC1">
        <w:rPr>
          <w:rFonts w:ascii="宋体" w:hAnsi="宋体" w:cs="楷体_GB2312"/>
          <w:bCs/>
          <w:szCs w:val="21"/>
        </w:rPr>
        <w:t>隐层单元数</w:t>
      </w:r>
      <w:r w:rsidRPr="000C4DC1">
        <w:rPr>
          <w:rFonts w:ascii="宋体" w:hAnsi="宋体" w:cs="楷体_GB2312" w:hint="eastAsia"/>
          <w:bCs/>
          <w:szCs w:val="21"/>
        </w:rPr>
        <w:t>M</w:t>
      </w:r>
      <w:r w:rsidRPr="000C4DC1">
        <w:rPr>
          <w:rFonts w:ascii="宋体" w:hAnsi="宋体" w:cs="楷体_GB2312"/>
          <w:bCs/>
          <w:szCs w:val="21"/>
        </w:rPr>
        <w:t>满足</w:t>
      </w:r>
      <w:r w:rsidRPr="000C4DC1">
        <w:rPr>
          <w:rFonts w:ascii="宋体" w:hAnsi="宋体" w:cs="楷体_GB2312" w:hint="eastAsia"/>
          <w:bCs/>
          <w:szCs w:val="21"/>
        </w:rPr>
        <w:t>M&gt;</w:t>
      </w:r>
      <m:oMath>
        <m:func>
          <m:funcPr>
            <m:ctrlPr>
              <w:rPr>
                <w:rFonts w:ascii="Cambria Math" w:hAnsi="Cambria Math" w:cs="楷体_GB2312"/>
                <w:bCs/>
                <w:szCs w:val="21"/>
              </w:rPr>
            </m:ctrlPr>
          </m:funcPr>
          <m:fName>
            <m:sSub>
              <m:sSubPr>
                <m:ctrlPr>
                  <w:rPr>
                    <w:rFonts w:ascii="Cambria Math" w:hAnsi="Cambria Math" w:cs="楷体_GB2312"/>
                    <w:bCs/>
                    <w:szCs w:val="21"/>
                  </w:rPr>
                </m:ctrlPr>
              </m:sSubPr>
              <m:e>
                <m:r>
                  <m:rPr>
                    <m:sty m:val="p"/>
                  </m:rPr>
                  <w:rPr>
                    <w:rFonts w:ascii="Cambria Math" w:hAnsi="Cambria Math" w:cs="楷体_GB2312"/>
                    <w:szCs w:val="21"/>
                  </w:rPr>
                  <m:t>log</m:t>
                </m:r>
              </m:e>
              <m:sub>
                <m:r>
                  <m:rPr>
                    <m:sty m:val="p"/>
                  </m:rPr>
                  <w:rPr>
                    <w:rFonts w:ascii="Cambria Math" w:hAnsi="Cambria Math" w:cs="楷体_GB2312"/>
                    <w:szCs w:val="21"/>
                  </w:rPr>
                  <m:t>2</m:t>
                </m:r>
              </m:sub>
            </m:sSub>
          </m:fName>
          <m:e>
            <m:r>
              <m:rPr>
                <m:sty m:val="p"/>
              </m:rPr>
              <w:rPr>
                <w:rFonts w:ascii="Cambria Math" w:hAnsi="Cambria Math" w:cs="楷体_GB2312"/>
                <w:szCs w:val="21"/>
              </w:rPr>
              <m:t>m</m:t>
            </m:r>
          </m:e>
        </m:func>
      </m:oMath>
      <w:r w:rsidRPr="000C4DC1">
        <w:rPr>
          <w:rFonts w:ascii="宋体" w:hAnsi="宋体" w:cs="楷体_GB2312"/>
          <w:bCs/>
          <w:szCs w:val="21"/>
        </w:rPr>
        <w:t>，其中</w:t>
      </w:r>
      <w:r w:rsidRPr="000C4DC1">
        <w:rPr>
          <w:rFonts w:ascii="宋体" w:hAnsi="宋体" w:cs="楷体_GB2312" w:hint="eastAsia"/>
          <w:bCs/>
          <w:szCs w:val="21"/>
        </w:rPr>
        <w:t>m</w:t>
      </w:r>
      <w:r w:rsidRPr="000C4DC1">
        <w:rPr>
          <w:rFonts w:ascii="宋体" w:hAnsi="宋体" w:cs="楷体_GB2312"/>
          <w:bCs/>
          <w:szCs w:val="21"/>
        </w:rPr>
        <w:t>表示训练样本数</w:t>
      </w:r>
      <w:r w:rsidRPr="000C4DC1">
        <w:rPr>
          <w:rFonts w:ascii="宋体" w:hAnsi="宋体" w:cs="楷体_GB2312" w:hint="eastAsia"/>
          <w:bCs/>
          <w:szCs w:val="21"/>
        </w:rPr>
        <w:t>。</w:t>
      </w:r>
    </w:p>
    <w:p w:rsidR="00D574DF" w:rsidRPr="000C4DC1"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C4DC1">
        <w:rPr>
          <w:rFonts w:ascii="宋体" w:hAnsi="宋体" w:cs="楷体_GB2312"/>
          <w:bCs/>
          <w:szCs w:val="21"/>
        </w:rPr>
        <w:t>初始化网络权重</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随机初始化一个很小的值，不能全置为0，全置为0后每次更新权重都会是一样的结果</w:t>
      </w:r>
      <w:r w:rsidRPr="000C4DC1">
        <w:rPr>
          <w:rFonts w:ascii="宋体" w:hAnsi="宋体" w:cs="楷体_GB2312" w:hint="eastAsia"/>
          <w:bCs/>
          <w:szCs w:val="21"/>
        </w:rPr>
        <w:t>。</w:t>
      </w:r>
    </w:p>
    <w:p w:rsidR="00D574DF" w:rsidRPr="000C4DC1"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C4DC1">
        <w:rPr>
          <w:rFonts w:ascii="宋体" w:hAnsi="宋体" w:cs="楷体_GB2312"/>
          <w:bCs/>
          <w:szCs w:val="21"/>
        </w:rPr>
        <w:t>将</w:t>
      </w:r>
      <w:r w:rsidRPr="000C4DC1">
        <w:rPr>
          <w:rFonts w:ascii="宋体" w:hAnsi="宋体" w:cs="楷体_GB2312" w:hint="eastAsia"/>
          <w:bCs/>
          <w:szCs w:val="21"/>
        </w:rPr>
        <w:t>m</w:t>
      </w:r>
      <w:r w:rsidRPr="000C4DC1">
        <w:rPr>
          <w:rFonts w:ascii="宋体" w:hAnsi="宋体" w:cs="楷体_GB2312"/>
          <w:bCs/>
          <w:szCs w:val="21"/>
        </w:rPr>
        <w:t>个训练样本循环输入模型中进行训练</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前向传播计算每个神经单元的输出</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反向计算隐藏层误差</w:t>
      </w:r>
      <w:r w:rsidRPr="000C4DC1">
        <w:rPr>
          <w:rFonts w:ascii="宋体" w:hAnsi="宋体" w:cs="楷体_GB2312" w:hint="eastAsia"/>
          <w:bCs/>
          <w:szCs w:val="21"/>
        </w:rPr>
        <w:t>：</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lastRenderedPageBreak/>
        <w:drawing>
          <wp:inline distT="0" distB="0" distL="0" distR="0" wp14:anchorId="2C2D5453" wp14:editId="6208CD17">
            <wp:extent cx="2333625" cy="466725"/>
            <wp:effectExtent l="0" t="0" r="9525" b="9525"/>
            <wp:docPr id="51" name="图片 51" descr="https://pic4.zhimg.com/v2-7d34a0b298489a35d2f0b58d39d9fe3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ic4.zhimg.com/v2-7d34a0b298489a35d2f0b58d39d9fe37_b.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33625" cy="466725"/>
                    </a:xfrm>
                    <a:prstGeom prst="rect">
                      <a:avLst/>
                    </a:prstGeom>
                    <a:noFill/>
                    <a:ln>
                      <a:noFill/>
                    </a:ln>
                  </pic:spPr>
                </pic:pic>
              </a:graphicData>
            </a:graphic>
          </wp:inline>
        </w:drawing>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d.</w:t>
      </w:r>
      <w:r w:rsidR="00D574DF" w:rsidRPr="0007258C">
        <w:rPr>
          <w:rFonts w:ascii="宋体" w:hAnsi="宋体" w:cs="楷体_GB2312"/>
          <w:b/>
          <w:bCs/>
          <w:szCs w:val="21"/>
        </w:rPr>
        <w:t>BP</w:t>
      </w:r>
      <w:r w:rsidR="00D574DF" w:rsidRPr="0007258C">
        <w:rPr>
          <w:rFonts w:ascii="宋体" w:hAnsi="宋体" w:cs="楷体_GB2312" w:hint="eastAsia"/>
          <w:b/>
          <w:bCs/>
          <w:szCs w:val="21"/>
        </w:rPr>
        <w:t>网络适应的</w:t>
      </w:r>
      <w:r w:rsidR="00D574DF" w:rsidRPr="0007258C">
        <w:rPr>
          <w:rFonts w:ascii="宋体" w:hAnsi="宋体" w:cs="楷体_GB2312"/>
          <w:b/>
          <w:bCs/>
          <w:szCs w:val="21"/>
        </w:rPr>
        <w:t>场景</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网络实质上实现了一个从输入到输出的映射功能，而数学理论已证明它具有实现任何复杂非线性映射的功能。这使得它特别适合于求解内部机制复杂的问题；</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网络能通过学习带正确答案的实例集自动提取“合理的”求解规则，即具有自学习能力；</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网络具有一定的推广、概括能力。</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e.</w:t>
      </w:r>
      <w:r w:rsidR="00D574DF" w:rsidRPr="0007258C">
        <w:rPr>
          <w:rFonts w:ascii="宋体" w:hAnsi="宋体" w:cs="楷体_GB2312" w:hint="eastAsia"/>
          <w:b/>
          <w:bCs/>
          <w:szCs w:val="21"/>
        </w:rPr>
        <w:t>网络训练需要解决的难题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从数学角度看，BP算法为一种局部搜索的优化方法，但它要解决的问题为求解复杂非线性函数的全局极值，因此，算法很有可能陷入局部极值，使训练失败；</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网络的逼近、推广能力同学习样本的典型性密切相关，而从问题中选取典型样本实例组成训练集是一个很困难的问题。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难以解决应用问题的实例规模和网络规模间的矛盾。这涉及到网络容量的可能性与可行性的关系问题，即学习复杂性问题；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结构的选择尚无一种统一而完整的理论指导，一般只能由经验选定。为此，有人称神经网络的结构选择为一种艺术。而网络的结构直接影响网络的逼近能力及推广性质。因此，应用中如何选择合适的网络结构是一个重要的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新加入的样本要影</w:t>
      </w:r>
      <w:r w:rsidR="008444FE">
        <w:rPr>
          <w:rFonts w:ascii="宋体" w:hAnsi="宋体" w:cs="楷体_GB2312"/>
          <w:bCs/>
          <w:szCs w:val="21"/>
        </w:rPr>
        <w:t>响已学习成功的网络，而且刻画每个输入样本的特征的数目也必须相同</w:t>
      </w:r>
      <w:r w:rsidR="008444FE">
        <w:rPr>
          <w:rFonts w:ascii="宋体" w:hAnsi="宋体" w:cs="楷体_GB2312" w:hint="eastAsia"/>
          <w:bCs/>
          <w:szCs w:val="21"/>
        </w:rPr>
        <w:t>。</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f.</w:t>
      </w:r>
      <w:r w:rsidR="00D574DF" w:rsidRPr="0007258C">
        <w:rPr>
          <w:rFonts w:ascii="宋体" w:hAnsi="宋体" w:cs="楷体_GB2312" w:hint="eastAsia"/>
          <w:b/>
          <w:bCs/>
          <w:szCs w:val="21"/>
        </w:rPr>
        <w:t>提高B</w:t>
      </w:r>
      <w:r w:rsidR="00D574DF" w:rsidRPr="0007258C">
        <w:rPr>
          <w:rFonts w:ascii="宋体" w:hAnsi="宋体" w:cs="楷体_GB2312"/>
          <w:b/>
          <w:bCs/>
          <w:szCs w:val="21"/>
        </w:rPr>
        <w:t>P</w:t>
      </w:r>
      <w:r w:rsidR="00D574DF" w:rsidRPr="0007258C">
        <w:rPr>
          <w:rFonts w:ascii="宋体" w:hAnsi="宋体" w:cs="楷体_GB2312" w:hint="eastAsia"/>
          <w:b/>
          <w:bCs/>
          <w:szCs w:val="21"/>
        </w:rPr>
        <w:t>网络收敛速度的方法归纳为三类</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网络学习率的变化方式来提高训练速度的方法。如</w:t>
      </w:r>
      <w:r w:rsidRPr="008444FE">
        <w:rPr>
          <w:rFonts w:ascii="宋体" w:hAnsi="宋体" w:cs="楷体_GB2312" w:hint="eastAsia"/>
          <w:bCs/>
          <w:szCs w:val="21"/>
        </w:rPr>
        <w:t>：</w:t>
      </w:r>
      <w:r w:rsidRPr="008444FE">
        <w:rPr>
          <w:rFonts w:ascii="宋体" w:hAnsi="宋体" w:cs="楷体_GB2312"/>
          <w:bCs/>
          <w:szCs w:val="21"/>
        </w:rPr>
        <w:t>动量项法</w:t>
      </w:r>
      <w:r w:rsidRPr="008444FE">
        <w:rPr>
          <w:rFonts w:ascii="宋体" w:hAnsi="宋体" w:cs="楷体_GB2312" w:hint="eastAsia"/>
          <w:bCs/>
          <w:szCs w:val="21"/>
        </w:rPr>
        <w:t>、</w:t>
      </w:r>
      <w:r w:rsidRPr="008444FE">
        <w:rPr>
          <w:rFonts w:ascii="宋体" w:hAnsi="宋体" w:cs="楷体_GB2312"/>
          <w:bCs/>
          <w:szCs w:val="21"/>
        </w:rPr>
        <w:t>自适应学习</w:t>
      </w:r>
      <w:r w:rsidRPr="008444FE">
        <w:rPr>
          <w:rFonts w:ascii="宋体" w:hAnsi="宋体" w:cs="楷体_GB2312" w:hint="eastAsia"/>
          <w:bCs/>
          <w:szCs w:val="21"/>
        </w:rPr>
        <w:t>率</w:t>
      </w:r>
      <w:r w:rsidR="008444FE">
        <w:rPr>
          <w:rFonts w:ascii="宋体" w:hAnsi="宋体" w:cs="楷体_GB2312"/>
          <w:bCs/>
          <w:szCs w:val="21"/>
        </w:rPr>
        <w:t>法、共轭梯度法、牛顿迭代法等</w:t>
      </w:r>
      <w:r w:rsidR="008444FE">
        <w:rPr>
          <w:rFonts w:ascii="宋体" w:hAnsi="宋体" w:cs="楷体_GB2312" w:hint="eastAsia"/>
          <w:bCs/>
          <w:szCs w:val="21"/>
        </w:rPr>
        <w:t>；</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网络初始参数方式来提高训练速度的方法。如</w:t>
      </w:r>
      <w:r w:rsidRPr="008444FE">
        <w:rPr>
          <w:rFonts w:ascii="宋体" w:hAnsi="宋体" w:cs="楷体_GB2312" w:hint="eastAsia"/>
          <w:bCs/>
          <w:szCs w:val="21"/>
        </w:rPr>
        <w:t>：</w:t>
      </w:r>
      <w:r w:rsidRPr="008444FE">
        <w:rPr>
          <w:rFonts w:ascii="宋体" w:hAnsi="宋体" w:cs="楷体_GB2312"/>
          <w:bCs/>
          <w:szCs w:val="21"/>
        </w:rPr>
        <w:t>对输入初始参数和网络连接权重参数进行归一化</w:t>
      </w:r>
      <w:r w:rsidRPr="008444FE">
        <w:rPr>
          <w:rFonts w:ascii="宋体" w:hAnsi="宋体" w:cs="楷体_GB2312" w:hint="eastAsia"/>
          <w:bCs/>
          <w:szCs w:val="21"/>
        </w:rPr>
        <w:t>等</w:t>
      </w:r>
      <w:r w:rsidR="008444FE">
        <w:rPr>
          <w:rFonts w:ascii="宋体" w:hAnsi="宋体" w:cs="楷体_GB2312" w:hint="eastAsia"/>
          <w:bCs/>
          <w:szCs w:val="21"/>
        </w:rPr>
        <w:t>；</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网络学习结构的参数来提高训练速度的方法。如</w:t>
      </w:r>
      <w:r w:rsidRPr="008444FE">
        <w:rPr>
          <w:rFonts w:ascii="宋体" w:hAnsi="宋体" w:cs="楷体_GB2312" w:hint="eastAsia"/>
          <w:bCs/>
          <w:szCs w:val="21"/>
        </w:rPr>
        <w:t>：</w:t>
      </w:r>
      <w:r w:rsidRPr="008444FE">
        <w:rPr>
          <w:rFonts w:ascii="宋体" w:hAnsi="宋体" w:cs="楷体_GB2312"/>
          <w:bCs/>
          <w:szCs w:val="21"/>
        </w:rPr>
        <w:t>误差函数修正法、激励函数选取</w:t>
      </w:r>
      <w:r w:rsidRPr="008444FE">
        <w:rPr>
          <w:rFonts w:ascii="宋体" w:hAnsi="宋体" w:cs="楷体_GB2312" w:hint="eastAsia"/>
          <w:bCs/>
          <w:szCs w:val="21"/>
        </w:rPr>
        <w:t>法</w:t>
      </w:r>
      <w:r w:rsidRPr="008444FE">
        <w:rPr>
          <w:rFonts w:ascii="宋体" w:hAnsi="宋体" w:cs="楷体_GB2312"/>
          <w:bCs/>
          <w:szCs w:val="21"/>
        </w:rPr>
        <w:t>等</w:t>
      </w:r>
      <w:r w:rsidRPr="008444FE">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网络的预测能力（也称泛化能力、推广能力）与训练能力（也称逼近能力、学习能力）的矛盾。一般情况下，训练能力差时，预测能力也差，并且一定程度上，随训练能力地提高，预测能力也提高。但这种趋势有一个极限，当达到此极限时，随训练能力的提高，预测能力反而下降，即出现所谓“过拟合”现象。此时，网络学习了过多的样本细节，而不能反映样本内含的规律</w:t>
      </w:r>
      <w:r w:rsidRPr="000C4DC1">
        <w:rPr>
          <w:rFonts w:ascii="宋体" w:hAnsi="宋体" w:cs="楷体_GB2312" w:hint="eastAsia"/>
          <w:bCs/>
          <w:szCs w:val="21"/>
        </w:rPr>
        <w:t>。</w:t>
      </w:r>
    </w:p>
    <w:p w:rsidR="00D574DF" w:rsidRPr="0007258C" w:rsidRDefault="008444FE"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2）</w:t>
      </w:r>
      <w:r w:rsidR="00D574DF" w:rsidRPr="0007258C">
        <w:rPr>
          <w:rFonts w:ascii="黑体" w:eastAsia="黑体" w:hAnsi="黑体" w:cs="楷体_GB2312" w:hint="eastAsia"/>
          <w:bCs/>
          <w:szCs w:val="21"/>
        </w:rPr>
        <w:t>极限学习机建模</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单层前馈神经网络（SLFN）以其良好的学习能力在许多领域得到了广泛的应用，然而传</w:t>
      </w:r>
      <w:r w:rsidRPr="000C4DC1">
        <w:rPr>
          <w:rFonts w:ascii="宋体" w:hAnsi="宋体" w:cs="楷体_GB2312"/>
          <w:bCs/>
          <w:szCs w:val="21"/>
        </w:rPr>
        <w:lastRenderedPageBreak/>
        <w:t>统的学习</w:t>
      </w:r>
      <w:hyperlink r:id="rId140" w:tgtFrame="_blank" w:tooltip="算法与数据结构知识库" w:history="1">
        <w:r w:rsidRPr="000C4DC1">
          <w:rPr>
            <w:rFonts w:ascii="宋体" w:hAnsi="宋体" w:cs="楷体_GB2312"/>
            <w:bCs/>
            <w:szCs w:val="21"/>
          </w:rPr>
          <w:t>算法</w:t>
        </w:r>
      </w:hyperlink>
      <w:r w:rsidRPr="000C4DC1">
        <w:rPr>
          <w:rFonts w:ascii="宋体" w:hAnsi="宋体" w:cs="楷体_GB2312"/>
          <w:bCs/>
          <w:szCs w:val="21"/>
        </w:rPr>
        <w:t>，如BP等固有的一些缺点，成为制约其发展的主要瓶颈，前馈神经网络大多采用梯度下降法，该方法存在以下几个方面的缺点和不足：</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训练速度慢。由于梯度下降法需要多次迭代，从而达到修正权值和阈值的目的，因此训练过程耗时较长；</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容易陷入局部极小值，无法到达全局最小；</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学习率</w:t>
      </w:r>
      <m:oMath>
        <m:r>
          <m:rPr>
            <m:sty m:val="p"/>
          </m:rPr>
          <w:rPr>
            <w:rFonts w:ascii="Cambria Math" w:hAnsi="Cambria Math" w:cs="楷体_GB2312"/>
            <w:szCs w:val="21"/>
          </w:rPr>
          <m:t>η</m:t>
        </m:r>
      </m:oMath>
      <w:r w:rsidRPr="008444FE">
        <w:rPr>
          <w:rFonts w:ascii="宋体" w:hAnsi="宋体" w:cs="楷体_GB2312"/>
          <w:bCs/>
          <w:szCs w:val="21"/>
        </w:rPr>
        <w:t>的选择敏感，学习率对神经网络的性能影响较大，必须选择合适的才能达到较为理想的效果，</w:t>
      </w:r>
      <m:oMath>
        <m:r>
          <m:rPr>
            <m:sty m:val="p"/>
          </m:rPr>
          <w:rPr>
            <w:rFonts w:ascii="Cambria Math" w:hAnsi="Cambria Math" w:cs="楷体_GB2312"/>
            <w:szCs w:val="21"/>
          </w:rPr>
          <m:t>η</m:t>
        </m:r>
      </m:oMath>
      <w:r w:rsidRPr="008444FE">
        <w:rPr>
          <w:rFonts w:ascii="宋体" w:hAnsi="宋体" w:cs="楷体_GB2312"/>
          <w:bCs/>
          <w:szCs w:val="21"/>
        </w:rPr>
        <w:t>太小则算法的收敛速度很慢，训练过程耗时较长，</w:t>
      </w:r>
      <m:oMath>
        <m:r>
          <m:rPr>
            <m:sty m:val="p"/>
          </m:rPr>
          <w:rPr>
            <w:rFonts w:ascii="Cambria Math" w:hAnsi="Cambria Math" w:cs="楷体_GB2312"/>
            <w:szCs w:val="21"/>
          </w:rPr>
          <m:t>η</m:t>
        </m:r>
      </m:oMath>
      <w:r w:rsidRPr="008444FE">
        <w:rPr>
          <w:rFonts w:ascii="宋体" w:hAnsi="宋体" w:cs="楷体_GB2312"/>
          <w:bCs/>
          <w:szCs w:val="21"/>
        </w:rPr>
        <w:t>太大则训练过程可能不稳定。</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而极限学习机可以改善这一情况。</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极限学习机</w:t>
      </w:r>
      <w:r w:rsidRPr="000C4DC1">
        <w:rPr>
          <w:rFonts w:ascii="宋体" w:hAnsi="宋体" w:cs="楷体_GB2312"/>
          <w:bCs/>
          <w:szCs w:val="21"/>
        </w:rPr>
        <w:t>(ExtremeLearningMachine</w:t>
      </w:r>
      <w:r w:rsidRPr="000C4DC1">
        <w:rPr>
          <w:rFonts w:ascii="宋体" w:hAnsi="宋体" w:cs="楷体_GB2312" w:hint="eastAsia"/>
          <w:bCs/>
          <w:szCs w:val="21"/>
        </w:rPr>
        <w:t>，</w:t>
      </w:r>
      <w:r w:rsidRPr="000C4DC1">
        <w:rPr>
          <w:rFonts w:ascii="宋体" w:hAnsi="宋体" w:cs="楷体_GB2312"/>
          <w:bCs/>
          <w:szCs w:val="21"/>
        </w:rPr>
        <w:t>ELM)是一种新型的快速学习算法，对于单隐层神经网络，ELM可以随机初始化输入权重和偏置并得到相应的输出权重。该算法将随机产生输入层和隐含层间的连接权值和隐含层神经元的阈值，且在训练过程中无需调整，只需要设置隐含层的神经元的个数，便可以获得唯一最优解，与传统的训练方法相比，该方法具有学习速率快、泛化性能好等优点。</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ELM最大的特点是对于传统的神经网络，尤其是单隐层前馈神经网络(SLFNs)，在保证学习精度的前提下比传统的学习算法速度更快。</w:t>
      </w:r>
    </w:p>
    <w:p w:rsidR="00D574DF" w:rsidRPr="00E506FD" w:rsidRDefault="00D574DF" w:rsidP="00B51578">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1B4A0ED3" wp14:editId="032779F7">
            <wp:extent cx="2760453" cy="179964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64F69D.tmp"/>
                    <pic:cNvPicPr/>
                  </pic:nvPicPr>
                  <pic:blipFill>
                    <a:blip r:embed="rId141">
                      <a:extLst>
                        <a:ext uri="{28A0092B-C50C-407E-A947-70E740481C1C}">
                          <a14:useLocalDpi xmlns:a14="http://schemas.microsoft.com/office/drawing/2010/main" val="0"/>
                        </a:ext>
                      </a:extLst>
                    </a:blip>
                    <a:stretch>
                      <a:fillRect/>
                    </a:stretch>
                  </pic:blipFill>
                  <pic:spPr>
                    <a:xfrm>
                      <a:off x="0" y="0"/>
                      <a:ext cx="2782809" cy="1814220"/>
                    </a:xfrm>
                    <a:prstGeom prst="rect">
                      <a:avLst/>
                    </a:prstGeom>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极限学习机的</w:t>
      </w:r>
      <w:r w:rsidRPr="000C4DC1">
        <w:rPr>
          <w:rFonts w:ascii="宋体" w:hAnsi="宋体" w:cs="楷体_GB2312"/>
          <w:bCs/>
          <w:szCs w:val="21"/>
        </w:rPr>
        <w:t>隐含层与输出层之间是全连接的。输入层的神经元的个数是根据样本的而特征数的多少来确定的，输出层的神经元的个数是根据样本的种类数来确定的</w: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ELM在训练之前可以随机产生w和b，只要确定隐含层神经元个数及隐含层神经元的激活函数，即可计算出</w:t>
      </w:r>
      <m:oMath>
        <m:r>
          <m:rPr>
            <m:sty m:val="p"/>
          </m:rPr>
          <w:rPr>
            <w:rFonts w:ascii="Cambria Math" w:hAnsi="Cambria Math" w:cs="楷体_GB2312"/>
            <w:szCs w:val="21"/>
          </w:rPr>
          <m:t>β</m:t>
        </m:r>
      </m:oMath>
      <w:r w:rsidRPr="000C4DC1">
        <w:rPr>
          <w:rFonts w:ascii="宋体" w:hAnsi="宋体" w:cs="楷体_GB2312" w:hint="eastAsia"/>
          <w:bCs/>
          <w:szCs w:val="21"/>
        </w:rPr>
        <w:t>。具体地有以下几个步骤：</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确定隐含层神经元个数，随机设定输入层与隐含层的连接权值</w:t>
      </w:r>
      <w:r w:rsidRPr="000C4DC1">
        <w:object w:dxaOrig="279" w:dyaOrig="279">
          <v:shape id="_x0000_i1080" type="#_x0000_t75" style="width:14.25pt;height:14.25pt" o:ole="">
            <v:imagedata r:id="rId142" o:title=""/>
          </v:shape>
          <o:OLEObject Type="Embed" ProgID="Equation.DSMT4" ShapeID="_x0000_i1080" DrawAspect="Content" ObjectID="_1565294223" r:id="rId143"/>
        </w:object>
      </w:r>
      <w:r w:rsidRPr="00B51578">
        <w:rPr>
          <w:rFonts w:ascii="宋体" w:hAnsi="宋体" w:cs="楷体_GB2312" w:hint="eastAsia"/>
          <w:bCs/>
          <w:szCs w:val="21"/>
        </w:rPr>
        <w:t>和隐含层神经元的阈值</w:t>
      </w:r>
      <w:r w:rsidRPr="000C4DC1">
        <w:object w:dxaOrig="200" w:dyaOrig="279">
          <v:shape id="_x0000_i1081" type="#_x0000_t75" style="width:10.5pt;height:14.25pt" o:ole="">
            <v:imagedata r:id="rId144" o:title=""/>
          </v:shape>
          <o:OLEObject Type="Embed" ProgID="Equation.DSMT4" ShapeID="_x0000_i1081" DrawAspect="Content" ObjectID="_1565294224" r:id="rId145"/>
        </w:object>
      </w:r>
      <w:r w:rsidRPr="00B51578">
        <w:rPr>
          <w:rFonts w:ascii="宋体" w:hAnsi="宋体" w:cs="楷体_GB2312" w:hint="eastAsia"/>
          <w:bCs/>
          <w:szCs w:val="21"/>
        </w:rPr>
        <w:t>；</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选择一个无限可微的函数作为隐含层神经元的激活函数，进而计算隐含层输出矩阵</w:t>
      </w:r>
      <w:r w:rsidRPr="000C4DC1">
        <w:object w:dxaOrig="279" w:dyaOrig="260">
          <v:shape id="_x0000_i1082" type="#_x0000_t75" style="width:14.25pt;height:12.75pt" o:ole="">
            <v:imagedata r:id="rId146" o:title=""/>
          </v:shape>
          <o:OLEObject Type="Embed" ProgID="Equation.DSMT4" ShapeID="_x0000_i1082" DrawAspect="Content" ObjectID="_1565294225" r:id="rId147"/>
        </w:object>
      </w:r>
      <w:r w:rsidRPr="00B51578">
        <w:rPr>
          <w:rFonts w:ascii="宋体" w:hAnsi="宋体" w:cs="楷体_GB2312" w:hint="eastAsia"/>
          <w:bCs/>
          <w:szCs w:val="21"/>
        </w:rPr>
        <w:t>；</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计算输出层权值</w:t>
      </w:r>
      <w:r w:rsidRPr="000C4DC1">
        <w:object w:dxaOrig="920" w:dyaOrig="360">
          <v:shape id="_x0000_i1083" type="#_x0000_t75" style="width:46.5pt;height:18pt" o:ole="">
            <v:imagedata r:id="rId148" o:title=""/>
          </v:shape>
          <o:OLEObject Type="Embed" ProgID="Equation.DSMT4" ShapeID="_x0000_i1083" DrawAspect="Content" ObjectID="_1565294226" r:id="rId149"/>
        </w:object>
      </w:r>
      <w:r w:rsidRPr="00B51578">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ELM与BP都是基于前馈神经网络的</w:t>
      </w:r>
      <w:hyperlink r:id="rId150" w:tgtFrame="_blank" w:tooltip="大型网站架构知识库" w:history="1">
        <w:r w:rsidRPr="000C4DC1">
          <w:rPr>
            <w:rFonts w:ascii="宋体" w:hAnsi="宋体" w:cs="楷体_GB2312"/>
            <w:bCs/>
            <w:szCs w:val="21"/>
          </w:rPr>
          <w:t>架构</w:t>
        </w:r>
      </w:hyperlink>
      <w:r w:rsidRPr="000C4DC1">
        <w:rPr>
          <w:rFonts w:ascii="宋体" w:hAnsi="宋体" w:cs="楷体_GB2312"/>
          <w:bCs/>
          <w:szCs w:val="21"/>
        </w:rPr>
        <w:t>之下的，他们的不同之处在于学习的方法不同</w:t>
      </w:r>
      <w:r w:rsidRPr="000C4DC1">
        <w:rPr>
          <w:rFonts w:ascii="宋体" w:hAnsi="宋体" w:cs="楷体_GB2312" w:hint="eastAsia"/>
          <w:bCs/>
          <w:szCs w:val="21"/>
        </w:rPr>
        <w:t>。</w:t>
      </w:r>
      <w:r w:rsidRPr="000C4DC1">
        <w:rPr>
          <w:rFonts w:ascii="宋体" w:hAnsi="宋体" w:cs="楷体_GB2312"/>
          <w:bCs/>
          <w:szCs w:val="21"/>
        </w:rPr>
        <w:lastRenderedPageBreak/>
        <w:t>BP是通过梯度下降法，利用反向传播的方式进行的学习，需要不断地进行迭代来更新权重和阈值</w:t>
      </w:r>
      <w:r w:rsidRPr="000C4DC1">
        <w:rPr>
          <w:rFonts w:ascii="宋体" w:hAnsi="宋体" w:cs="楷体_GB2312" w:hint="eastAsia"/>
          <w:bCs/>
          <w:szCs w:val="21"/>
        </w:rPr>
        <w:t>；</w:t>
      </w:r>
      <w:r w:rsidRPr="000C4DC1">
        <w:rPr>
          <w:rFonts w:ascii="宋体" w:hAnsi="宋体" w:cs="楷体_GB2312"/>
          <w:bCs/>
          <w:szCs w:val="21"/>
        </w:rPr>
        <w:t>而ELM则是通过增加隐层节点的个数来达到学习的目的，隐层节点的个数一般是根据样本的个数来确定的，巧妙地将隐含层的个数与样本的个数进行了联系。</w:t>
      </w:r>
    </w:p>
    <w:p w:rsidR="0007258C" w:rsidRDefault="0007258C" w:rsidP="0007258C">
      <w:pPr>
        <w:snapToGrid w:val="0"/>
        <w:spacing w:afterLines="30" w:after="93" w:line="312" w:lineRule="auto"/>
        <w:ind w:firstLineChars="200" w:firstLine="420"/>
        <w:rPr>
          <w:rFonts w:ascii="黑体" w:eastAsia="黑体" w:hAnsi="黑体" w:cs="楷体_GB2312"/>
          <w:bCs/>
          <w:szCs w:val="21"/>
        </w:rPr>
      </w:pPr>
      <w:r>
        <w:rPr>
          <w:rFonts w:ascii="黑体" w:eastAsia="黑体" w:hAnsi="黑体" w:cs="楷体_GB2312" w:hint="eastAsia"/>
          <w:bCs/>
          <w:szCs w:val="21"/>
        </w:rPr>
        <w:t>3）卷积神经网络</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00D574DF" w:rsidRPr="0007258C">
        <w:rPr>
          <w:rFonts w:ascii="宋体" w:hAnsi="宋体" w:cs="楷体_GB2312" w:hint="eastAsia"/>
          <w:b/>
          <w:bCs/>
          <w:szCs w:val="21"/>
        </w:rPr>
        <w:t>卷积神经网络建模</w:t>
      </w:r>
    </w:p>
    <w:p w:rsidR="00D574DF" w:rsidRPr="000C4DC1" w:rsidRDefault="00D574DF" w:rsidP="00B51578">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神经网络是一种特殊的深度前馈神经网络，为了避免层级之间全连接造成的参数冗余，而导致网络模型的训练以来相当参数个数的数据量；它的设计选择局部连接，符合生物神经元层级之间稀疏连接的稀疏响应特性，大大降低网络模型的参数规模，相对而言，对训练数据量的依赖性降低。</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神经网络的基础模块为卷积流，包括卷积（用于维数扩展）、非线性（稀疏性、饱和、侧抑制）、池化（空间或特征类型的聚合）和批量归一化（优化操作，目的是为了加快训练过程中的收敛速度，同时避免陷入局部最优）等四种操作。</w:t>
      </w:r>
    </w:p>
    <w:p w:rsidR="00D574DF" w:rsidRPr="00B51578"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卷积</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利用卷积核对输入图片进行处理，可学习到鲁棒性较高的特征。深度学习平台Caffe中常用的卷积操作包含两个参数即Stride和ZeroPadding，其中Stride指的是窗口从当前位置到下一个位置，跳过的中间数据个数。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操作的核心是：可以约减不必要的权值连接，引入稀疏或局部连接，带来的权值共享策略大大地减少参数量相对地提升了数据量，从而可以避免过拟合现象的发生；另外，由于卷积操作具有平移不变性，使得学到的特征具有拓扑对应性、鲁棒性的特性。下图分别给出全连接、局部连接和权值共享时所对应的的参数，其中权值共享是指相邻神经元的活性相似，从而共享相同的权值参数。</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2A0DEF21" wp14:editId="739B94A2">
            <wp:extent cx="4819650" cy="895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74110" cy="905467"/>
                    </a:xfrm>
                    <a:prstGeom prst="rect">
                      <a:avLst/>
                    </a:prstGeom>
                    <a:noFill/>
                    <a:ln>
                      <a:noFill/>
                    </a:ln>
                  </pic:spPr>
                </pic:pic>
              </a:graphicData>
            </a:graphic>
          </wp:inline>
        </w:drawing>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w:t>
      </w:r>
      <w:r w:rsidR="00605F36">
        <w:rPr>
          <w:rFonts w:ascii="宋体" w:hAnsi="宋体" w:cs="楷体_GB2312"/>
          <w:bCs/>
          <w:szCs w:val="21"/>
        </w:rPr>
        <w:t xml:space="preserve"> </w:t>
      </w:r>
      <w:r w:rsidRPr="000C4DC1">
        <w:rPr>
          <w:rFonts w:ascii="宋体" w:hAnsi="宋体" w:cs="楷体_GB2312" w:hint="eastAsia"/>
          <w:bCs/>
          <w:szCs w:val="21"/>
        </w:rPr>
        <w:t>连接类型</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池化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池化操作执行空间或特征类型的聚合，降低空间维度，其主要意义是：减少计算量，刻画平移不变特性；约减下一层的输入维度（核心是对应的下一层级的参数有效地降低，有效控制过拟合风险。</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池化的操作方式有多种形式，例如最大池化、平均池化、范数池化和对数概率池化等。常用的池化方式为最大池化，但是另一种多尺度的空域金字塔池化方式可以获取数据（指卷积后的特征映射图）的多尺度信息，另外，空域金字塔池化可以把任何尺度的图像的军妓特征转化成相同维度，这不仅可以让卷积神经网络处理任意尺度的图像，还能避免cropping和warping操作所导致的一些信息丢失，具有非常重要的意义。空域金字塔池化方法尽可能在最后的卷积流中使用，避免之前的拉伸或向量化所带来的信息丢失。</w:t>
      </w:r>
    </w:p>
    <w:p w:rsidR="00D574DF" w:rsidRPr="000C4DC1" w:rsidRDefault="003E2D07" w:rsidP="00B51578">
      <w:pPr>
        <w:snapToGrid w:val="0"/>
        <w:spacing w:afterLines="30" w:after="93" w:line="312" w:lineRule="auto"/>
        <w:jc w:val="center"/>
        <w:rPr>
          <w:rFonts w:ascii="宋体" w:hAnsi="宋体" w:cs="楷体_GB2312"/>
          <w:bCs/>
          <w:szCs w:val="21"/>
        </w:rPr>
      </w:pP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hint="eastAsia"/>
                <w:szCs w:val="21"/>
              </w:rPr>
              <m:t>i</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argmin</m:t>
                </m:r>
              </m:e>
              <m:lim>
                <m:r>
                  <w:rPr>
                    <w:rFonts w:ascii="Cambria Math" w:hAnsi="Cambria Math" w:cs="楷体_GB2312"/>
                    <w:szCs w:val="21"/>
                  </w:rPr>
                  <m:t>α</m:t>
                </m:r>
              </m:lim>
            </m:limLow>
          </m:fName>
          <m:e>
            <m:r>
              <m:rPr>
                <m:sty m:val="p"/>
              </m:rPr>
              <w:rPr>
                <w:rFonts w:ascii="Cambria Math" w:hAnsi="Cambria Math" w:cs="楷体_GB2312"/>
                <w:szCs w:val="21"/>
              </w:rPr>
              <m:t>(</m:t>
            </m:r>
            <m:r>
              <w:rPr>
                <w:rFonts w:ascii="Cambria Math" w:hAnsi="Cambria Math" w:cs="楷体_GB2312"/>
                <w:szCs w:val="21"/>
              </w:rPr>
              <m:t>α</m:t>
            </m:r>
            <m:r>
              <m:rPr>
                <m:sty m:val="p"/>
              </m:rPr>
              <w:rPr>
                <w:rFonts w:ascii="Cambria Math" w:hAnsi="Cambria Math" w:cs="楷体_GB2312"/>
                <w:szCs w:val="21"/>
              </w:rPr>
              <m:t>,</m:t>
            </m:r>
            <m:r>
              <w:rPr>
                <w:rFonts w:ascii="Cambria Math" w:hAnsi="Cambria Math" w:cs="楷体_GB2312"/>
                <w:szCs w:val="21"/>
              </w:rPr>
              <m:t>D</m:t>
            </m:r>
            <m:r>
              <m:rPr>
                <m:sty m:val="p"/>
              </m:rPr>
              <w:rPr>
                <w:rFonts w:ascii="Cambria Math" w:hAnsi="Cambria Math" w:cs="楷体_GB2312"/>
                <w:szCs w:val="21"/>
              </w:rPr>
              <m:t>)</m:t>
            </m:r>
          </m:e>
        </m:func>
        <m:r>
          <m:rPr>
            <m:sty m:val="p"/>
          </m:rPr>
          <w:rPr>
            <w:rFonts w:ascii="Cambria Math" w:hAnsi="Cambria Math" w:cs="楷体_GB2312"/>
            <w:szCs w:val="21"/>
          </w:rPr>
          <m:t>≜</m:t>
        </m:r>
        <m:sSubSup>
          <m:sSubSupPr>
            <m:ctrlPr>
              <w:rPr>
                <w:rFonts w:ascii="Cambria Math" w:hAnsi="Cambria Math" w:cs="楷体_GB2312"/>
                <w:bCs/>
                <w:szCs w:val="21"/>
              </w:rPr>
            </m:ctrlPr>
          </m:sSubSupPr>
          <m:e>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x</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Dα</m:t>
                </m:r>
              </m:e>
            </m:d>
          </m:e>
          <m:sub>
            <m:r>
              <m:rPr>
                <m:sty m:val="p"/>
              </m:rPr>
              <w:rPr>
                <w:rFonts w:ascii="Cambria Math" w:hAnsi="Cambria Math" w:cs="楷体_GB2312"/>
                <w:szCs w:val="21"/>
              </w:rPr>
              <m:t>2</m:t>
            </m:r>
          </m:sub>
          <m:sup>
            <m:r>
              <m:rPr>
                <m:sty m:val="p"/>
              </m:rPr>
              <w:rPr>
                <w:rFonts w:ascii="Cambria Math" w:hAnsi="Cambria Math" w:cs="楷体_GB2312"/>
                <w:szCs w:val="21"/>
              </w:rPr>
              <m:t>2</m:t>
            </m:r>
          </m:sup>
        </m:sSubSup>
        <m:r>
          <m:rPr>
            <m:sty m:val="p"/>
          </m:rPr>
          <w:rPr>
            <w:rFonts w:ascii="Cambria Math" w:hAnsi="Cambria Math" w:cs="楷体_GB2312"/>
            <w:szCs w:val="21"/>
          </w:rPr>
          <m:t>+</m:t>
        </m:r>
        <m:r>
          <w:rPr>
            <w:rFonts w:ascii="Cambria Math" w:hAnsi="Cambria Math" w:cs="楷体_GB2312"/>
            <w:szCs w:val="21"/>
          </w:rPr>
          <m:t>λ</m:t>
        </m:r>
        <m:sSub>
          <m:sSubPr>
            <m:ctrlPr>
              <w:rPr>
                <w:rFonts w:ascii="Cambria Math" w:hAnsi="Cambria Math" w:cs="楷体_GB2312"/>
                <w:bCs/>
                <w:szCs w:val="21"/>
              </w:rPr>
            </m:ctrlPr>
          </m:sSubPr>
          <m:e>
            <m:d>
              <m:dPr>
                <m:begChr m:val="‖"/>
                <m:endChr m:val="‖"/>
                <m:ctrlPr>
                  <w:rPr>
                    <w:rFonts w:ascii="Cambria Math" w:hAnsi="Cambria Math" w:cs="楷体_GB2312"/>
                    <w:bCs/>
                    <w:szCs w:val="21"/>
                  </w:rPr>
                </m:ctrlPr>
              </m:dPr>
              <m:e>
                <m:r>
                  <w:rPr>
                    <w:rFonts w:ascii="Cambria Math" w:hAnsi="Cambria Math" w:cs="楷体_GB2312"/>
                    <w:szCs w:val="21"/>
                  </w:rPr>
                  <m:t>α</m:t>
                </m:r>
              </m:e>
            </m:d>
          </m:e>
          <m:sub>
            <m:r>
              <m:rPr>
                <m:sty m:val="p"/>
              </m:rPr>
              <w:rPr>
                <w:rFonts w:ascii="Cambria Math" w:hAnsi="Cambria Math" w:cs="楷体_GB2312"/>
                <w:szCs w:val="21"/>
              </w:rPr>
              <m:t>1</m:t>
            </m:r>
          </m:sub>
        </m:sSub>
      </m:oMath>
      <w:r w:rsidR="00D574DF" w:rsidRPr="000C4DC1">
        <w:rPr>
          <w:rFonts w:ascii="宋体" w:hAnsi="宋体" w:cs="楷体_GB2312" w:hint="eastAsia"/>
          <w:bCs/>
          <w:szCs w:val="21"/>
        </w:rPr>
        <w:t>,</w:t>
      </w:r>
    </w:p>
    <w:p w:rsidR="00D574DF" w:rsidRPr="000C4DC1" w:rsidRDefault="003E2D07" w:rsidP="000C4DC1">
      <w:pPr>
        <w:snapToGrid w:val="0"/>
        <w:spacing w:afterLines="30" w:after="93" w:line="312" w:lineRule="auto"/>
        <w:ind w:firstLineChars="200" w:firstLine="420"/>
        <w:rPr>
          <w:rFonts w:ascii="宋体" w:hAnsi="宋体" w:cs="楷体_GB2312"/>
          <w:bCs/>
          <w:szCs w:val="21"/>
        </w:rPr>
      </w:pPr>
      <m:oMathPara>
        <m:oMath>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m</m:t>
              </m:r>
              <m:r>
                <m:rPr>
                  <m:sty m:val="p"/>
                </m:rPr>
                <w:rPr>
                  <w:rFonts w:ascii="Cambria Math" w:hAnsi="Cambria Math" w:cs="楷体_GB2312"/>
                  <w:szCs w:val="21"/>
                </w:rPr>
                <m:t>,</m:t>
              </m:r>
              <m:r>
                <w:rPr>
                  <w:rFonts w:ascii="Cambria Math" w:hAnsi="Cambria Math" w:cs="楷体_GB2312"/>
                  <w:szCs w:val="21"/>
                </w:rPr>
                <m:t>j</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i</m:t>
                  </m:r>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N</m:t>
                      </m:r>
                    </m:e>
                    <m:sub>
                      <m:r>
                        <w:rPr>
                          <w:rFonts w:ascii="Cambria Math" w:hAnsi="Cambria Math" w:cs="楷体_GB2312"/>
                          <w:szCs w:val="21"/>
                        </w:rPr>
                        <m:t>m</m:t>
                      </m:r>
                    </m:sub>
                  </m:sSub>
                </m:lim>
              </m:limLow>
            </m:fName>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r>
                    <m:rPr>
                      <m:sty m:val="p"/>
                    </m:rPr>
                    <w:rPr>
                      <w:rFonts w:ascii="Cambria Math" w:hAnsi="Cambria Math" w:cs="楷体_GB2312"/>
                      <w:szCs w:val="21"/>
                    </w:rPr>
                    <m:t>,</m:t>
                  </m:r>
                  <m:r>
                    <w:rPr>
                      <w:rFonts w:ascii="Cambria Math" w:hAnsi="Cambria Math" w:cs="楷体_GB2312"/>
                      <w:szCs w:val="21"/>
                    </w:rPr>
                    <m:t>j</m:t>
                  </m:r>
                </m:sub>
              </m:sSub>
            </m:e>
          </m:func>
          <m:r>
            <m:rPr>
              <m:sty m:val="p"/>
            </m:rPr>
            <w:rPr>
              <w:rFonts w:ascii="Cambria Math" w:hAnsi="Cambria Math" w:cs="楷体_GB2312"/>
              <w:szCs w:val="21"/>
            </w:rPr>
            <m:t>,</m:t>
          </m:r>
          <m:r>
            <w:rPr>
              <w:rFonts w:ascii="Cambria Math" w:hAnsi="Cambria Math" w:cs="楷体_GB2312"/>
              <w:szCs w:val="21"/>
            </w:rPr>
            <m:t>fori</m:t>
          </m:r>
          <m:r>
            <m:rPr>
              <m:sty m:val="p"/>
            </m:rPr>
            <w:rPr>
              <w:rFonts w:ascii="Cambria Math" w:hAnsi="Cambria Math" w:cs="楷体_GB2312"/>
              <w:szCs w:val="21"/>
            </w:rPr>
            <m:t>=1,…,</m:t>
          </m:r>
          <m:r>
            <w:rPr>
              <w:rFonts w:ascii="Cambria Math" w:hAnsi="Cambria Math" w:cs="楷体_GB2312"/>
              <w:szCs w:val="21"/>
            </w:rPr>
            <m:t>K</m:t>
          </m:r>
        </m:oMath>
      </m:oMathPara>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激活函数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激活函数的核心是：通过层级（简单）非线性映射的复合使得整个网络的（负责）非线性刻画能力得到提升，若网络中没有非线性操作，更多的层级组合仍未线性逼近方式，表征或挖掘数据中高层语义特性的能力有限。</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批量归一化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批量归一化操作，目的是避免随着层级的加深而导致信息的传递呈现逐层衰减的趋势，因为数据范围大的输入在模式分类中的作用可能偏大，而数据范围小的输入作用可能偏小，总之数据范围偏大或偏小，可能导致深度神经网络收敛慢、训练时间长。常用的归一化操作有：L</w:t>
      </w:r>
      <w:r w:rsidRPr="000C4DC1">
        <w:rPr>
          <w:rFonts w:ascii="宋体" w:hAnsi="宋体" w:cs="楷体_GB2312"/>
          <w:bCs/>
          <w:szCs w:val="21"/>
        </w:rPr>
        <w:t>2</w:t>
      </w:r>
      <w:r w:rsidRPr="000C4DC1">
        <w:rPr>
          <w:rFonts w:ascii="宋体" w:hAnsi="宋体" w:cs="楷体_GB2312" w:hint="eastAsia"/>
          <w:bCs/>
          <w:szCs w:val="21"/>
        </w:rPr>
        <w:t>范数归一化、Sigmoid函数归一化等。卷积神经网络里面有时候会用到各种各样的归一化层，但是近几年来的研究表明，这个层级似乎对最后结果的帮助非常小，因此可以摒弃。</w:t>
      </w:r>
    </w:p>
    <w:p w:rsidR="00D574DF" w:rsidRPr="00E506FD" w:rsidRDefault="007A1FB8"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2521" w:dyaOrig="4560">
          <v:shape id="_x0000_i1084" type="#_x0000_t75" style="width:130.45pt;height:236.9pt" o:ole="">
            <v:imagedata r:id="rId152" o:title=""/>
          </v:shape>
          <o:OLEObject Type="Embed" ProgID="Visio.Drawing.15" ShapeID="_x0000_i1084" DrawAspect="Content" ObjectID="_1565294227" r:id="rId153"/>
        </w:object>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w:t>
      </w:r>
      <w:r w:rsidR="007E4722">
        <w:rPr>
          <w:rFonts w:ascii="宋体" w:hAnsi="宋体" w:cs="楷体_GB2312" w:hint="eastAsia"/>
          <w:bCs/>
          <w:szCs w:val="21"/>
        </w:rPr>
        <w:t xml:space="preserve"> </w:t>
      </w:r>
      <w:r w:rsidRPr="000C4DC1">
        <w:rPr>
          <w:rFonts w:ascii="宋体" w:hAnsi="宋体" w:cs="楷体_GB2312" w:hint="eastAsia"/>
          <w:bCs/>
          <w:szCs w:val="21"/>
        </w:rPr>
        <w:t>典型卷积网络层的组件</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b.</w:t>
      </w:r>
      <w:r w:rsidR="00D574DF" w:rsidRPr="0007258C">
        <w:rPr>
          <w:rFonts w:ascii="宋体" w:hAnsi="宋体" w:cs="楷体_GB2312" w:hint="eastAsia"/>
          <w:b/>
          <w:bCs/>
          <w:szCs w:val="21"/>
        </w:rPr>
        <w:t>深度卷积神经网络的流程</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数据预处理</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数据的预处理包括输入数据的预处理及隐层输出的归一化处理，其中输入数据的预处理常用的有：数据集去冗余，即给定训练数据集，计算其均值，然后数据集中的每一个数据减去均值，得到的新数据集作为网络的输入，该处理对于输入拓扑结构简单的数据集常常有效，例如基于深度学习平台Caffe下的手写体数据识别任务，若没有此操作，则模型的训练性能和测试性能（也称泛化性能）比较差，另外层级间的归一化处理，可以保持层级间信息传递的值域一致（而不是呈现逐层衰减），起到加速运算的作用。但是并不是所有的数据集在使用深度卷积神经网络时都进行数据的预处理（例如使用GoogleNet对ImageNet数据集进行</w:t>
      </w:r>
      <w:r w:rsidRPr="000C4DC1">
        <w:rPr>
          <w:rFonts w:ascii="宋体" w:hAnsi="宋体" w:cs="楷体_GB2312" w:hint="eastAsia"/>
          <w:bCs/>
          <w:szCs w:val="21"/>
        </w:rPr>
        <w:lastRenderedPageBreak/>
        <w:t>分类的时候，就没有使用输入数据的预处理等）。除此之外，图像的增强、修复、降噪等本质上可以提升数据的“质”，使得拓扑结构信息更为清晰、丰富。</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网络模型参数初始化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网络模型参数初始化的目的是减弱非凸优化目标函数对初值的依赖性，尽可能避免所求的解过早地陷入局部最优。深度卷积神经网络在没有引入逐层学习之前，关于模型参数的初始化主要有四种：零化（初始参数设置为0）、完全随机（服从于高斯分布）、带尺度约束的随机（尺度因子在-</w:t>
      </w:r>
      <w:r w:rsidRPr="000C4DC1">
        <w:rPr>
          <w:rFonts w:ascii="宋体" w:hAnsi="宋体" w:cs="楷体_GB2312"/>
          <w:bCs/>
          <w:szCs w:val="21"/>
        </w:rPr>
        <w:t>1</w:t>
      </w:r>
      <w:r w:rsidRPr="000C4DC1">
        <w:rPr>
          <w:rFonts w:ascii="宋体" w:hAnsi="宋体" w:cs="楷体_GB2312" w:hint="eastAsia"/>
          <w:bCs/>
          <w:szCs w:val="21"/>
        </w:rPr>
        <w:t>与1之间）和Xaviar-glorot（不同分布下的半随机初始化）。除此之外，还有利用各种变换所对应的解析函数的离散化来构造相应的滤波器集合，从该集合中随机选择滤波器来进行参数初始化的选取，例如Gobor变化所对应的Gobor函数（具有类初级视觉皮层的特性，即局部化、方向和多尺度特性等）、小波变换中的各种小波母函数、多尺度几何分析所对应的各种二代小波（例如曲波、脊波、楔形波和轮廓波等）。另外，对于深度卷积神经网络超参数的选择也非常重要，例如一把你倾向于使用小滤波器、小步长和补零，这样就不会减少参数数量，从而特生整个网络的准确率，另外常用的池化尺寸是</w:t>
      </w:r>
      <m:oMath>
        <m:r>
          <m:rPr>
            <m:sty m:val="p"/>
          </m:rPr>
          <w:rPr>
            <w:rFonts w:ascii="Cambria Math" w:hAnsi="Cambria Math" w:cs="楷体_GB2312"/>
            <w:szCs w:val="21"/>
          </w:rPr>
          <m:t>2×2</m:t>
        </m:r>
      </m:oMath>
      <w:r w:rsidRPr="000C4DC1">
        <w:rPr>
          <w:rFonts w:ascii="宋体" w:hAnsi="宋体" w:cs="楷体_GB2312" w:hint="eastAsia"/>
          <w:bCs/>
          <w:szCs w:val="21"/>
        </w:rPr>
        <w:t>，可以在保持平移不变性的同时，有效地降低餐数量。</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训练阶段学习速率及激活函数特性分析</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学习速率的调整可以通过验证集来实现，若发现验证集上的表现（包括损失函数和准确率）不再提升，将学习率除以batchsize，这样可以通过增大batchsize而达到验证集上的损失函数降低、准确率提升的效果。常用的激活函数有修正线性单元ReLU，相比于Sigmoid、Tanh、Sotfplus等激活函数，它具有不饱和、计算快、稀疏等特性。进一步，对修正线性单元的改进提出了LeakyReLU（给R</w:t>
      </w:r>
      <w:r w:rsidRPr="000C4DC1">
        <w:rPr>
          <w:rFonts w:ascii="宋体" w:hAnsi="宋体" w:cs="楷体_GB2312"/>
          <w:bCs/>
          <w:szCs w:val="21"/>
        </w:rPr>
        <w:t>eLU</w:t>
      </w:r>
      <w:r w:rsidRPr="000C4DC1">
        <w:rPr>
          <w:rFonts w:ascii="宋体" w:hAnsi="宋体" w:cs="楷体_GB2312" w:hint="eastAsia"/>
          <w:bCs/>
          <w:szCs w:val="21"/>
        </w:rPr>
        <w:t>的负半轴加一个小斜坡）、ParametricReLU、RandomizedReLU（负半轴上函数的斜率在训练时是随机的，测试时固定）等非线性函数，各有优势。</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正则化约束</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神经网络模型的训练依赖于数据量（自然获取、人工裁剪与旋转、生成式对抗网络获取），刻画网络的优劣则是泛化性能（外插或预测）。提升泛化性能常遇到的问题便是过拟合。防止过拟合有效的策略是DropOut正则化，即随机地让网络某些隐层节点暂时不工作，不工作的那些节点可以暂时认为不是网络结构的一部分。相比较其他正则化策略，Drop</w:t>
      </w:r>
      <w:r w:rsidRPr="000C4DC1">
        <w:rPr>
          <w:rFonts w:ascii="宋体" w:hAnsi="宋体" w:cs="楷体_GB2312"/>
          <w:bCs/>
          <w:szCs w:val="21"/>
        </w:rPr>
        <w:t>Out</w:t>
      </w:r>
      <w:r w:rsidRPr="000C4DC1">
        <w:rPr>
          <w:rFonts w:ascii="宋体" w:hAnsi="宋体" w:cs="楷体_GB2312" w:hint="eastAsia"/>
          <w:bCs/>
          <w:szCs w:val="21"/>
        </w:rPr>
        <w:t>通过概率来刻画某一隐层上隐单元的激活特性（删减），且不同Epoch下的激活特性不同（动态变化），具有平衡数据量与模型参数量的作用，与稀疏性一样，合理地使用可以改良模型的性能（合理性：不是所有策略在每一层上都是用），与他相似的是DropConnec</w:t>
      </w:r>
      <w:r w:rsidRPr="000C4DC1">
        <w:rPr>
          <w:rFonts w:ascii="宋体" w:hAnsi="宋体" w:cs="楷体_GB2312"/>
          <w:bCs/>
          <w:szCs w:val="21"/>
        </w:rPr>
        <w:t>t</w:t>
      </w:r>
      <w:r w:rsidRPr="000C4DC1">
        <w:rPr>
          <w:rFonts w:ascii="宋体" w:hAnsi="宋体" w:cs="楷体_GB2312" w:hint="eastAsia"/>
          <w:bCs/>
          <w:szCs w:val="21"/>
        </w:rPr>
        <w:t>（保留），关于DropOut，通常在训练阶段有DropOut，测试阶段不进行DropOut，可以看作是所有（指数级数目的）子图测试结果的平均，类似组合的方法，DropOut比例可以设置为0.5，也可以在验证集上验证得出。除了DropOut正则化策略以外，还可以使用L2/L1正则化（约束权值连接矩阵）。</w:t>
      </w:r>
    </w:p>
    <w:p w:rsidR="00D574DF" w:rsidRDefault="00B51578"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5761" w:dyaOrig="9630">
          <v:shape id="_x0000_i1085" type="#_x0000_t75" style="width:208.55pt;height:349.55pt" o:ole="">
            <v:imagedata r:id="rId154" o:title=""/>
          </v:shape>
          <o:OLEObject Type="Embed" ProgID="Visio.Drawing.15" ShapeID="_x0000_i1085" DrawAspect="Content" ObjectID="_1565294228" r:id="rId155"/>
        </w:object>
      </w:r>
    </w:p>
    <w:p w:rsidR="007E4722" w:rsidRPr="00E506FD" w:rsidRDefault="007E4722" w:rsidP="00B51578">
      <w:pPr>
        <w:snapToGrid w:val="0"/>
        <w:spacing w:afterLines="30" w:after="93" w:line="312" w:lineRule="auto"/>
        <w:jc w:val="center"/>
        <w:rPr>
          <w:rFonts w:ascii="宋体" w:hAnsi="宋体" w:cs="楷体_GB2312"/>
          <w:szCs w:val="21"/>
        </w:rPr>
      </w:pPr>
      <w:r>
        <w:rPr>
          <w:rFonts w:ascii="宋体" w:hAnsi="宋体" w:cs="楷体_GB2312" w:hint="eastAsia"/>
          <w:szCs w:val="21"/>
        </w:rPr>
        <w:t>图 卷积神经网络流程图</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c.</w:t>
      </w:r>
      <w:r w:rsidR="00D574DF" w:rsidRPr="0007258C">
        <w:rPr>
          <w:rFonts w:ascii="宋体" w:hAnsi="宋体" w:cs="楷体_GB2312" w:hint="eastAsia"/>
          <w:b/>
          <w:bCs/>
          <w:szCs w:val="21"/>
        </w:rPr>
        <w:t>深度卷积神经网络的优缺点分析</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卷积神经网络的核心模块是卷积流，即卷积、池化、非线性和批量归一化等操作，相比较于全连接形式的深度前馈神经网络，模型的优势在于稀疏（局部）连接、权值共享（网络连接结构）和特征图的平移不变性（刻画层级特征的统计特性）等特性；不论是LeNet网络、AlexNet或者VGG网络，再或者是Maxout网络，ZF网络、Over</w:t>
      </w:r>
      <w:r w:rsidRPr="000C4DC1">
        <w:rPr>
          <w:rFonts w:ascii="宋体" w:hAnsi="宋体" w:cs="楷体_GB2312"/>
          <w:bCs/>
          <w:szCs w:val="21"/>
        </w:rPr>
        <w:t>feat</w:t>
      </w:r>
      <w:r w:rsidRPr="000C4DC1">
        <w:rPr>
          <w:rFonts w:ascii="宋体" w:hAnsi="宋体" w:cs="楷体_GB2312" w:hint="eastAsia"/>
          <w:bCs/>
          <w:szCs w:val="21"/>
        </w:rPr>
        <w:t>网络、Network</w:t>
      </w:r>
      <w:r w:rsidRPr="000C4DC1">
        <w:rPr>
          <w:rFonts w:ascii="宋体" w:hAnsi="宋体" w:cs="楷体_GB2312"/>
          <w:bCs/>
          <w:szCs w:val="21"/>
        </w:rPr>
        <w:t>inNetwork</w:t>
      </w:r>
      <w:r w:rsidRPr="000C4DC1">
        <w:rPr>
          <w:rFonts w:ascii="宋体" w:hAnsi="宋体" w:cs="楷体_GB2312" w:hint="eastAsia"/>
          <w:bCs/>
          <w:szCs w:val="21"/>
        </w:rPr>
        <w:t>，还是GoogleNet、深度残差网络、深度分形网络等，这些深度卷积神经网络的模型都具有通用的设计模式或者特点，例如结构上需符合应用，多通道（注重模型架构中的分支数量，而不是继续增加深度）、简洁性（使用更少类型的层以保持网络尽可能简单，如深度分形网络），塔式结构（整体的平滑的下采样），对称性以及技巧上的批量归一化输入，过拟合（引入正则项，包括有噪声数据的使用提升网络的泛化性能）等。</w:t>
      </w:r>
    </w:p>
    <w:p w:rsidR="00D574DF" w:rsidRPr="00B51578" w:rsidRDefault="00D574DF" w:rsidP="00F03251">
      <w:pPr>
        <w:pStyle w:val="a7"/>
        <w:numPr>
          <w:ilvl w:val="0"/>
          <w:numId w:val="9"/>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AlexNet网络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AlexNet网络模型在ILSVRC</w:t>
      </w:r>
      <w:r w:rsidRPr="000C4DC1">
        <w:rPr>
          <w:rFonts w:ascii="宋体" w:hAnsi="宋体" w:cs="楷体_GB2312"/>
          <w:bCs/>
          <w:szCs w:val="21"/>
        </w:rPr>
        <w:t>2012</w:t>
      </w:r>
      <w:r w:rsidRPr="000C4DC1">
        <w:rPr>
          <w:rFonts w:ascii="宋体" w:hAnsi="宋体" w:cs="楷体_GB2312" w:hint="eastAsia"/>
          <w:bCs/>
          <w:szCs w:val="21"/>
        </w:rPr>
        <w:t>图像分类任务上赢得冠军，该模型的优势在于：引入多种技巧与策略（如DropOut、数据扩张、局部响应对异化和重叠池化、ReLU激活函数）解决过拟合，并且可以利用多GPU加速计算。</w:t>
      </w:r>
    </w:p>
    <w:p w:rsidR="00D574DF" w:rsidRPr="00B51578" w:rsidRDefault="00D574DF" w:rsidP="00F03251">
      <w:pPr>
        <w:pStyle w:val="a7"/>
        <w:numPr>
          <w:ilvl w:val="0"/>
          <w:numId w:val="10"/>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VGG、GoogleNet网络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VGG和GoogleNet是ILSVRC</w:t>
      </w:r>
      <w:r w:rsidRPr="000C4DC1">
        <w:rPr>
          <w:rFonts w:ascii="宋体" w:hAnsi="宋体" w:cs="楷体_GB2312"/>
          <w:bCs/>
          <w:szCs w:val="21"/>
        </w:rPr>
        <w:t>2014</w:t>
      </w:r>
      <w:r w:rsidRPr="000C4DC1">
        <w:rPr>
          <w:rFonts w:ascii="宋体" w:hAnsi="宋体" w:cs="楷体_GB2312" w:hint="eastAsia"/>
          <w:bCs/>
          <w:szCs w:val="21"/>
        </w:rPr>
        <w:t>竞赛的双雄，这两类模型结构有一个共同特点：层级</w:t>
      </w:r>
      <w:r w:rsidRPr="000C4DC1">
        <w:rPr>
          <w:rFonts w:ascii="宋体" w:hAnsi="宋体" w:cs="楷体_GB2312" w:hint="eastAsia"/>
          <w:bCs/>
          <w:szCs w:val="21"/>
        </w:rPr>
        <w:lastRenderedPageBreak/>
        <w:t>开始走向“极深”，跟GoogleNet不同的是VGG继承了LeNet以及AlexNet的一些框架，尤其是跟AlexNet框架非常像。另外，注意使用更多的卷积、更多的层次可以得到更好的结构，但是随着卷积层的逐渐加深，准确率的提升也愈加困难。</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d</w:t>
      </w:r>
      <w:r w:rsidRPr="0007258C">
        <w:rPr>
          <w:rFonts w:ascii="宋体" w:hAnsi="宋体" w:cs="楷体_GB2312"/>
          <w:b/>
          <w:bCs/>
          <w:szCs w:val="21"/>
        </w:rPr>
        <w:t>.</w:t>
      </w:r>
      <w:r w:rsidR="00D574DF" w:rsidRPr="0007258C">
        <w:rPr>
          <w:rFonts w:ascii="宋体" w:hAnsi="宋体" w:cs="楷体_GB2312" w:hint="eastAsia"/>
          <w:b/>
          <w:bCs/>
          <w:szCs w:val="21"/>
        </w:rPr>
        <w:t>全卷积神经网络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反卷积神经网络和深度卷积神经网络的应用场景一样，如分类任务、目标检测和语义分割等，当然它还可以应用至图像复原任务；但由于卷积稀疏编码受限于训练和测试阶段，导致前向传播计算的速度较慢。另外，可以利用反卷积操作（卷积稀疏编码）可视化理解深度卷积神经网络；本质上，由于卷积操作仍为线性操作，所以卷积稀疏编码与稀疏编码从形式上是一致的，进而深度反卷积神经网络与稀疏层次目标识别网络S-HMAX是一致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全卷积神经网络（FullyConcolutionalNetworks,FCN）对输入图像进行像素级分类，解决了予以级别的图像分割问题，与经典的卷积神经网络在若干卷积流后使用全连接层得到固定长度的特征向量进行分类不同，全卷积神经网络可以接受任意尺寸的输入图像，引入反卷积操作对最后一个卷积层上的特征图进行上采样，即需要将卷积神经网络中的全连接层也改成卷积层，顾名思义网络结构中没有全连接层，都为卷积流架构，使特征图恢复到与输入图像相同的尺寸，从而可以对每一个像素产生一个预测，同时保留原始输入图像中的空间信息，最后在上采样的特征图上进行逐像素分类。</w:t>
      </w:r>
    </w:p>
    <w:p w:rsidR="00D574DF" w:rsidRPr="00E506FD" w:rsidRDefault="00D574DF"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7396" w:dyaOrig="1935">
          <v:shape id="_x0000_i1086" type="#_x0000_t75" style="width:370.55pt;height:96pt" o:ole="">
            <v:imagedata r:id="rId156" o:title=""/>
          </v:shape>
          <o:OLEObject Type="Embed" ProgID="Visio.Drawing.15" ShapeID="_x0000_i1086" DrawAspect="Content" ObjectID="_1565294229" r:id="rId157"/>
        </w:object>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图4全卷积神经网络流图</w:t>
      </w:r>
    </w:p>
    <w:p w:rsidR="00D574DF"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全卷积神经网络模型的优点有：一是训练一个端到端的全卷积神经网络模型，利用卷积神经网络很强的学习能力，能够得到较准确的结果，与以前的基于卷积神经网络的方法相比不用再对输入或者输出做处理；二是直接使用现有的卷积神经网络模型，如AlexNet、VGG</w:t>
      </w:r>
      <w:r w:rsidRPr="000C4DC1">
        <w:rPr>
          <w:rFonts w:ascii="宋体" w:hAnsi="宋体" w:cs="楷体_GB2312"/>
          <w:bCs/>
          <w:szCs w:val="21"/>
        </w:rPr>
        <w:t>16</w:t>
      </w:r>
      <w:r w:rsidRPr="000C4DC1">
        <w:rPr>
          <w:rFonts w:ascii="宋体" w:hAnsi="宋体" w:cs="楷体_GB2312" w:hint="eastAsia"/>
          <w:bCs/>
          <w:szCs w:val="21"/>
        </w:rPr>
        <w:t>、GoogleNet，只需将其中的全连接层改为卷积层并采用上采样和裁剪操作，即可实现网络的架构；三是不限制输入图片的尺寸，不要求图片集中所有图片都是同样尺寸。模型的缺点：和期望输出相比，该方法容易丢失较小的目标。对于模型的改进便引入了多尺度精细化策略，即不用一次性地将特征图C8上采样至32倍，可以先上采样2倍，结合C</w:t>
      </w:r>
      <w:r w:rsidRPr="000C4DC1">
        <w:rPr>
          <w:rFonts w:ascii="宋体" w:hAnsi="宋体" w:cs="楷体_GB2312"/>
          <w:bCs/>
          <w:szCs w:val="21"/>
        </w:rPr>
        <w:t>4</w:t>
      </w:r>
      <w:r w:rsidRPr="000C4DC1">
        <w:rPr>
          <w:rFonts w:ascii="宋体" w:hAnsi="宋体" w:cs="楷体_GB2312" w:hint="eastAsia"/>
          <w:bCs/>
          <w:szCs w:val="21"/>
        </w:rPr>
        <w:t>的信息，再上采样16倍；实验发现后者分批次进行上采样并利用之前特征图上的信息，得到的结果能够保留较小目标的细节。目前，全卷积神经网络主要用于的场景为目标检测中的定位和语义分割任务等。</w:t>
      </w:r>
    </w:p>
    <w:p w:rsidR="00130F3A" w:rsidRPr="00130F3A" w:rsidRDefault="00130F3A" w:rsidP="007343AE">
      <w:pPr>
        <w:rPr>
          <w:rFonts w:ascii="宋体" w:hAnsi="宋体"/>
          <w:color w:val="0070C0"/>
          <w:sz w:val="22"/>
          <w:szCs w:val="28"/>
        </w:rPr>
      </w:pPr>
      <w:bookmarkStart w:id="127" w:name="_Toc484096105"/>
      <w:r w:rsidRPr="00130F3A">
        <w:rPr>
          <w:rFonts w:ascii="宋体" w:hAnsi="宋体"/>
          <w:color w:val="0070C0"/>
          <w:sz w:val="22"/>
          <w:szCs w:val="28"/>
        </w:rPr>
        <w:t>4</w:t>
      </w:r>
      <w:r w:rsidRPr="00130F3A">
        <w:rPr>
          <w:rFonts w:ascii="宋体" w:hAnsi="宋体" w:hint="eastAsia"/>
          <w:color w:val="0070C0"/>
          <w:sz w:val="22"/>
          <w:szCs w:val="28"/>
        </w:rPr>
        <w:t>．不同状态下的多特征融合</w:t>
      </w:r>
      <w:r w:rsidRPr="00130F3A">
        <w:rPr>
          <w:rFonts w:ascii="宋体" w:hAnsi="宋体"/>
          <w:color w:val="0070C0"/>
          <w:sz w:val="22"/>
          <w:szCs w:val="28"/>
        </w:rPr>
        <w:t>目标综合识别</w:t>
      </w:r>
      <w:bookmarkEnd w:id="127"/>
      <w:r w:rsidRPr="00130F3A">
        <w:rPr>
          <w:rFonts w:ascii="宋体" w:hAnsi="宋体" w:hint="eastAsia"/>
          <w:color w:val="0070C0"/>
          <w:sz w:val="22"/>
          <w:szCs w:val="28"/>
        </w:rPr>
        <w:t xml:space="preserve">  </w:t>
      </w:r>
    </w:p>
    <w:p w:rsidR="00130F3A" w:rsidRPr="00130F3A" w:rsidRDefault="00130F3A" w:rsidP="007343AE">
      <w:pPr>
        <w:rPr>
          <w:rFonts w:ascii="宋体" w:hAnsi="宋体"/>
          <w:color w:val="0070C0"/>
          <w:sz w:val="22"/>
        </w:rPr>
      </w:pPr>
      <w:r w:rsidRPr="00130F3A">
        <w:rPr>
          <w:rFonts w:ascii="宋体" w:hAnsi="宋体"/>
          <w:color w:val="0070C0"/>
          <w:sz w:val="22"/>
        </w:rPr>
        <w:t xml:space="preserve">4.1 </w:t>
      </w:r>
      <w:r w:rsidRPr="00130F3A">
        <w:rPr>
          <w:rFonts w:ascii="宋体" w:hAnsi="宋体" w:hint="eastAsia"/>
          <w:color w:val="0070C0"/>
          <w:sz w:val="22"/>
        </w:rPr>
        <w:t>多特征融合的目标综合分析识别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由于多传感器工作波段不同，空间分辨率不同，对于同一地物可以获得其在不同波段和不同清晰度的图像，这些图像包含很多</w:t>
      </w:r>
      <w:r w:rsidRPr="00536C5E">
        <w:rPr>
          <w:rFonts w:ascii="宋体" w:hAnsi="宋体" w:cs="楷体_GB2312"/>
          <w:bCs/>
          <w:color w:val="0070C0"/>
          <w:szCs w:val="21"/>
        </w:rPr>
        <w:t>异同点</w:t>
      </w:r>
      <w:r w:rsidRPr="00536C5E">
        <w:rPr>
          <w:rFonts w:ascii="宋体" w:hAnsi="宋体" w:cs="楷体_GB2312" w:hint="eastAsia"/>
          <w:bCs/>
          <w:color w:val="0070C0"/>
          <w:szCs w:val="21"/>
        </w:rPr>
        <w:t>。多特征融合的目的就是利用互补信息，全面挖掘图像内容。基于多特征融合的目标识别方法，能获得目标全面、鲁棒、区分明显的特征，</w:t>
      </w:r>
      <w:r w:rsidRPr="00536C5E">
        <w:rPr>
          <w:rFonts w:ascii="宋体" w:hAnsi="宋体" w:cs="楷体_GB2312" w:hint="eastAsia"/>
          <w:bCs/>
          <w:color w:val="0070C0"/>
          <w:szCs w:val="21"/>
        </w:rPr>
        <w:lastRenderedPageBreak/>
        <w:t>实现对多源数据的地面目标多层次、全方位的识别</w:t>
      </w:r>
      <w:r w:rsidRPr="00536C5E">
        <w:rPr>
          <w:rFonts w:ascii="宋体" w:hAnsi="宋体" w:cs="楷体_GB2312"/>
          <w:bCs/>
          <w:color w:val="0070C0"/>
          <w:szCs w:val="21"/>
        </w:rPr>
        <w:t>与分析</w:t>
      </w:r>
      <w:r w:rsidRPr="00536C5E">
        <w:rPr>
          <w:rFonts w:ascii="宋体" w:hAnsi="宋体" w:cs="楷体_GB2312" w:hint="eastAsia"/>
          <w:bCs/>
          <w:color w:val="0070C0"/>
          <w:szCs w:val="21"/>
        </w:rPr>
        <w:t>。例如在战车的目标识别系统中，通过对目标成像的长宽、轮廓周长、分割后的面积、图像统计特征、辐射参数以及目标的运动方向、位置、速度等特征参数的融合，使得目标的预警、识别、敌我判断都更加精确。</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多特征融合</w:t>
      </w:r>
      <w:r w:rsidRPr="00536C5E">
        <w:rPr>
          <w:rFonts w:ascii="宋体" w:hAnsi="宋体" w:cs="楷体_GB2312"/>
          <w:bCs/>
          <w:color w:val="0070C0"/>
          <w:szCs w:val="21"/>
        </w:rPr>
        <w:t>的目标</w:t>
      </w:r>
      <w:r w:rsidRPr="00536C5E">
        <w:rPr>
          <w:rFonts w:ascii="宋体" w:hAnsi="宋体" w:cs="楷体_GB2312" w:hint="eastAsia"/>
          <w:bCs/>
          <w:color w:val="0070C0"/>
          <w:szCs w:val="21"/>
        </w:rPr>
        <w:t>综合</w:t>
      </w:r>
      <w:r w:rsidRPr="00536C5E">
        <w:rPr>
          <w:rFonts w:ascii="宋体" w:hAnsi="宋体" w:cs="楷体_GB2312"/>
          <w:bCs/>
          <w:color w:val="0070C0"/>
          <w:szCs w:val="21"/>
        </w:rPr>
        <w:t>识别与分析分为多特征融合</w:t>
      </w:r>
      <w:r w:rsidRPr="00536C5E">
        <w:rPr>
          <w:rFonts w:ascii="宋体" w:hAnsi="宋体" w:cs="楷体_GB2312" w:hint="eastAsia"/>
          <w:bCs/>
          <w:color w:val="0070C0"/>
          <w:szCs w:val="21"/>
        </w:rPr>
        <w:t>、</w:t>
      </w:r>
      <w:r w:rsidRPr="00536C5E">
        <w:rPr>
          <w:rFonts w:ascii="宋体" w:hAnsi="宋体" w:cs="楷体_GB2312"/>
          <w:bCs/>
          <w:color w:val="0070C0"/>
          <w:szCs w:val="21"/>
        </w:rPr>
        <w:t>多分类器集成</w:t>
      </w:r>
      <w:r w:rsidRPr="00536C5E">
        <w:rPr>
          <w:rFonts w:ascii="宋体" w:hAnsi="宋体" w:cs="楷体_GB2312" w:hint="eastAsia"/>
          <w:bCs/>
          <w:color w:val="0070C0"/>
          <w:szCs w:val="21"/>
        </w:rPr>
        <w:t>、</w:t>
      </w:r>
      <w:r w:rsidRPr="00536C5E">
        <w:rPr>
          <w:rFonts w:ascii="宋体" w:hAnsi="宋体" w:cs="楷体_GB2312"/>
          <w:bCs/>
          <w:color w:val="0070C0"/>
          <w:szCs w:val="21"/>
        </w:rPr>
        <w:t>目标</w:t>
      </w:r>
      <w:r w:rsidRPr="00536C5E">
        <w:rPr>
          <w:rFonts w:ascii="宋体" w:hAnsi="宋体" w:cs="楷体_GB2312" w:hint="eastAsia"/>
          <w:bCs/>
          <w:color w:val="0070C0"/>
          <w:szCs w:val="21"/>
        </w:rPr>
        <w:t>综合分析</w:t>
      </w:r>
      <w:r w:rsidRPr="00536C5E">
        <w:rPr>
          <w:rFonts w:ascii="宋体" w:hAnsi="宋体" w:cs="楷体_GB2312"/>
          <w:bCs/>
          <w:color w:val="0070C0"/>
          <w:szCs w:val="21"/>
        </w:rPr>
        <w:t>与识别三个模块</w:t>
      </w:r>
      <w:r w:rsidRPr="00536C5E">
        <w:rPr>
          <w:rFonts w:ascii="宋体" w:hAnsi="宋体" w:cs="楷体_GB2312" w:hint="eastAsia"/>
          <w:bCs/>
          <w:color w:val="0070C0"/>
          <w:szCs w:val="21"/>
        </w:rPr>
        <w:t>，如图2-21所示。</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9631" w:dyaOrig="3941">
          <v:shape id="_x0000_i1087" type="#_x0000_t75" style="width:383.3pt;height:156.05pt" o:ole="">
            <v:imagedata r:id="rId158" o:title=""/>
          </v:shape>
          <o:OLEObject Type="Embed" ProgID="Visio.Drawing.15" ShapeID="_x0000_i1087" DrawAspect="Content" ObjectID="_1565294230" r:id="rId159"/>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w:t>
      </w:r>
      <w:r w:rsidRPr="00130F3A">
        <w:rPr>
          <w:rFonts w:ascii="宋体" w:hAnsi="宋体"/>
          <w:color w:val="0070C0"/>
          <w:sz w:val="18"/>
        </w:rPr>
        <w:t xml:space="preserve">21 </w:t>
      </w:r>
      <w:r w:rsidRPr="00130F3A">
        <w:rPr>
          <w:rFonts w:ascii="宋体" w:hAnsi="宋体" w:hint="eastAsia"/>
          <w:color w:val="0070C0"/>
          <w:sz w:val="18"/>
        </w:rPr>
        <w:t>基于多特征融合的目标综合分析识别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多特征融合模块</w:t>
      </w:r>
      <w:r w:rsidRPr="00536C5E">
        <w:rPr>
          <w:rFonts w:ascii="宋体" w:hAnsi="宋体" w:cs="楷体_GB2312"/>
          <w:bCs/>
          <w:color w:val="0070C0"/>
          <w:szCs w:val="21"/>
        </w:rPr>
        <w:t>采用</w:t>
      </w:r>
      <w:r w:rsidRPr="00536C5E">
        <w:rPr>
          <w:rFonts w:ascii="宋体" w:hAnsi="宋体" w:cs="楷体_GB2312" w:hint="eastAsia"/>
          <w:bCs/>
          <w:color w:val="0070C0"/>
          <w:szCs w:val="21"/>
        </w:rPr>
        <w:t>特征</w:t>
      </w:r>
      <w:r w:rsidRPr="00536C5E">
        <w:rPr>
          <w:rFonts w:ascii="宋体" w:hAnsi="宋体" w:cs="楷体_GB2312"/>
          <w:bCs/>
          <w:color w:val="0070C0"/>
          <w:szCs w:val="21"/>
        </w:rPr>
        <w:t>融合</w:t>
      </w:r>
      <w:r w:rsidRPr="00536C5E">
        <w:rPr>
          <w:rFonts w:ascii="宋体" w:hAnsi="宋体" w:cs="楷体_GB2312" w:hint="eastAsia"/>
          <w:bCs/>
          <w:color w:val="0070C0"/>
          <w:szCs w:val="21"/>
        </w:rPr>
        <w:t>、</w:t>
      </w:r>
      <w:r w:rsidRPr="00536C5E">
        <w:rPr>
          <w:rFonts w:ascii="宋体" w:hAnsi="宋体" w:cs="楷体_GB2312"/>
          <w:bCs/>
          <w:color w:val="0070C0"/>
          <w:szCs w:val="21"/>
        </w:rPr>
        <w:t>核</w:t>
      </w:r>
      <w:r w:rsidRPr="00536C5E">
        <w:rPr>
          <w:rFonts w:ascii="宋体" w:hAnsi="宋体" w:cs="楷体_GB2312" w:hint="eastAsia"/>
          <w:bCs/>
          <w:color w:val="0070C0"/>
          <w:szCs w:val="21"/>
        </w:rPr>
        <w:t>主成分分析(</w:t>
      </w:r>
      <w:r w:rsidRPr="00536C5E">
        <w:rPr>
          <w:rFonts w:ascii="宋体" w:hAnsi="宋体" w:cs="楷体_GB2312"/>
          <w:bCs/>
          <w:color w:val="0070C0"/>
          <w:szCs w:val="21"/>
        </w:rPr>
        <w:t>Kernel Principal Component Analysis, Kernel-PCA)</w:t>
      </w:r>
      <w:r w:rsidRPr="00536C5E">
        <w:rPr>
          <w:rFonts w:ascii="宋体" w:hAnsi="宋体" w:cs="楷体_GB2312" w:hint="eastAsia"/>
          <w:bCs/>
          <w:color w:val="0070C0"/>
          <w:szCs w:val="21"/>
        </w:rPr>
        <w:t>技术，对多源数据</w:t>
      </w:r>
      <w:r w:rsidRPr="00536C5E">
        <w:rPr>
          <w:rFonts w:ascii="宋体" w:hAnsi="宋体" w:cs="楷体_GB2312"/>
          <w:bCs/>
          <w:color w:val="0070C0"/>
          <w:szCs w:val="21"/>
        </w:rPr>
        <w:t>的</w:t>
      </w:r>
      <w:r w:rsidRPr="00536C5E">
        <w:rPr>
          <w:rFonts w:ascii="宋体" w:hAnsi="宋体" w:cs="楷体_GB2312" w:hint="eastAsia"/>
          <w:bCs/>
          <w:color w:val="0070C0"/>
          <w:szCs w:val="21"/>
        </w:rPr>
        <w:t>电磁散射</w:t>
      </w:r>
      <w:r w:rsidRPr="00536C5E">
        <w:rPr>
          <w:rFonts w:ascii="宋体" w:hAnsi="宋体" w:cs="楷体_GB2312"/>
          <w:bCs/>
          <w:color w:val="0070C0"/>
          <w:szCs w:val="21"/>
        </w:rPr>
        <w:t>特征</w:t>
      </w:r>
      <w:r w:rsidRPr="00536C5E">
        <w:rPr>
          <w:rFonts w:ascii="宋体" w:hAnsi="宋体" w:cs="楷体_GB2312" w:hint="eastAsia"/>
          <w:bCs/>
          <w:color w:val="0070C0"/>
          <w:szCs w:val="21"/>
        </w:rPr>
        <w:t>、红外辐射</w:t>
      </w:r>
      <w:r w:rsidRPr="00536C5E">
        <w:rPr>
          <w:rFonts w:ascii="宋体" w:hAnsi="宋体" w:cs="楷体_GB2312"/>
          <w:bCs/>
          <w:color w:val="0070C0"/>
          <w:szCs w:val="21"/>
        </w:rPr>
        <w:t>特征、反射光谱特征、</w:t>
      </w:r>
      <w:r w:rsidRPr="00536C5E">
        <w:rPr>
          <w:rFonts w:ascii="宋体" w:hAnsi="宋体" w:cs="楷体_GB2312" w:hint="eastAsia"/>
          <w:bCs/>
          <w:color w:val="0070C0"/>
          <w:szCs w:val="21"/>
        </w:rPr>
        <w:t>几何特征等进行特征级</w:t>
      </w:r>
      <w:r w:rsidRPr="00536C5E">
        <w:rPr>
          <w:rFonts w:ascii="宋体" w:hAnsi="宋体" w:cs="楷体_GB2312"/>
          <w:bCs/>
          <w:color w:val="0070C0"/>
          <w:szCs w:val="21"/>
        </w:rPr>
        <w:t>融合</w:t>
      </w:r>
      <w:r w:rsidRPr="00536C5E">
        <w:rPr>
          <w:rFonts w:ascii="宋体" w:hAnsi="宋体" w:cs="楷体_GB2312" w:hint="eastAsia"/>
          <w:bCs/>
          <w:color w:val="0070C0"/>
          <w:szCs w:val="21"/>
        </w:rPr>
        <w:t>，消除</w:t>
      </w:r>
      <w:r w:rsidRPr="00536C5E">
        <w:rPr>
          <w:rFonts w:ascii="宋体" w:hAnsi="宋体" w:cs="楷体_GB2312"/>
          <w:bCs/>
          <w:color w:val="0070C0"/>
          <w:szCs w:val="21"/>
        </w:rPr>
        <w:t>各</w:t>
      </w:r>
      <w:r w:rsidRPr="00536C5E">
        <w:rPr>
          <w:rFonts w:ascii="宋体" w:hAnsi="宋体" w:cs="楷体_GB2312" w:hint="eastAsia"/>
          <w:bCs/>
          <w:color w:val="0070C0"/>
          <w:szCs w:val="21"/>
        </w:rPr>
        <w:t>特征之间</w:t>
      </w:r>
      <w:r w:rsidRPr="00536C5E">
        <w:rPr>
          <w:rFonts w:ascii="宋体" w:hAnsi="宋体" w:cs="楷体_GB2312"/>
          <w:bCs/>
          <w:color w:val="0070C0"/>
          <w:szCs w:val="21"/>
        </w:rPr>
        <w:t>的相关性和冗余性</w:t>
      </w:r>
      <w:r w:rsidRPr="00536C5E">
        <w:rPr>
          <w:rFonts w:ascii="宋体" w:hAnsi="宋体" w:cs="楷体_GB2312" w:hint="eastAsia"/>
          <w:bCs/>
          <w:color w:val="0070C0"/>
          <w:szCs w:val="21"/>
        </w:rPr>
        <w:t>。首先特征</w:t>
      </w:r>
      <w:r w:rsidRPr="00536C5E">
        <w:rPr>
          <w:rFonts w:ascii="宋体" w:hAnsi="宋体" w:cs="楷体_GB2312"/>
          <w:bCs/>
          <w:color w:val="0070C0"/>
          <w:szCs w:val="21"/>
        </w:rPr>
        <w:t>融合</w:t>
      </w:r>
      <w:r w:rsidRPr="00536C5E">
        <w:rPr>
          <w:rFonts w:ascii="宋体" w:hAnsi="宋体" w:cs="楷体_GB2312" w:hint="eastAsia"/>
          <w:bCs/>
          <w:color w:val="0070C0"/>
          <w:szCs w:val="21"/>
        </w:rPr>
        <w:t>将</w:t>
      </w:r>
      <w:r w:rsidRPr="00536C5E">
        <w:rPr>
          <w:rFonts w:ascii="宋体" w:hAnsi="宋体" w:cs="楷体_GB2312"/>
          <w:bCs/>
          <w:color w:val="0070C0"/>
          <w:szCs w:val="21"/>
        </w:rPr>
        <w:t>多特征空间的信息</w:t>
      </w:r>
      <w:r w:rsidRPr="00536C5E">
        <w:rPr>
          <w:rFonts w:ascii="宋体" w:hAnsi="宋体" w:cs="楷体_GB2312" w:hint="eastAsia"/>
          <w:bCs/>
          <w:color w:val="0070C0"/>
          <w:szCs w:val="21"/>
        </w:rPr>
        <w:t>映射到</w:t>
      </w:r>
      <w:r w:rsidRPr="00536C5E">
        <w:rPr>
          <w:rFonts w:ascii="宋体" w:hAnsi="宋体" w:cs="楷体_GB2312"/>
          <w:bCs/>
          <w:color w:val="0070C0"/>
          <w:szCs w:val="21"/>
        </w:rPr>
        <w:t>统一的特征</w:t>
      </w:r>
      <w:r w:rsidRPr="00536C5E">
        <w:rPr>
          <w:rFonts w:ascii="宋体" w:hAnsi="宋体" w:cs="楷体_GB2312" w:hint="eastAsia"/>
          <w:bCs/>
          <w:color w:val="0070C0"/>
          <w:szCs w:val="21"/>
        </w:rPr>
        <w:t>空间，然后Kernel</w:t>
      </w:r>
      <w:r w:rsidRPr="00536C5E">
        <w:rPr>
          <w:rFonts w:ascii="宋体" w:hAnsi="宋体" w:cs="楷体_GB2312"/>
          <w:bCs/>
          <w:color w:val="0070C0"/>
          <w:szCs w:val="21"/>
        </w:rPr>
        <w:t>-PCA</w:t>
      </w:r>
      <w:r w:rsidRPr="00536C5E">
        <w:rPr>
          <w:rFonts w:ascii="宋体" w:hAnsi="宋体" w:cs="楷体_GB2312" w:hint="eastAsia"/>
          <w:bCs/>
          <w:color w:val="0070C0"/>
          <w:szCs w:val="21"/>
        </w:rPr>
        <w:t>通过线性变换将原始高维数据变换为一组线性无关的表示，最终实现高效的统计数据分析、特征融合和数据降维。Kernel</w:t>
      </w:r>
      <w:r w:rsidRPr="00536C5E">
        <w:rPr>
          <w:rFonts w:ascii="宋体" w:hAnsi="宋体" w:cs="楷体_GB2312"/>
          <w:bCs/>
          <w:color w:val="0070C0"/>
          <w:szCs w:val="21"/>
        </w:rPr>
        <w:t>-</w:t>
      </w:r>
      <w:r w:rsidRPr="00536C5E">
        <w:rPr>
          <w:rFonts w:ascii="宋体" w:hAnsi="宋体" w:cs="楷体_GB2312" w:hint="eastAsia"/>
          <w:bCs/>
          <w:color w:val="0070C0"/>
          <w:szCs w:val="21"/>
        </w:rPr>
        <w:t>PCA是一种非线性的主成分分析技术</w:t>
      </w:r>
      <w:r w:rsidRPr="00536C5E">
        <w:rPr>
          <w:rFonts w:ascii="宋体" w:hAnsi="宋体" w:cs="楷体_GB2312"/>
          <w:bCs/>
          <w:color w:val="0070C0"/>
          <w:szCs w:val="21"/>
        </w:rPr>
        <w:t>，</w:t>
      </w:r>
      <w:r w:rsidRPr="00536C5E">
        <w:rPr>
          <w:rFonts w:ascii="宋体" w:hAnsi="宋体" w:cs="楷体_GB2312" w:hint="eastAsia"/>
          <w:bCs/>
          <w:color w:val="0070C0"/>
          <w:szCs w:val="21"/>
        </w:rPr>
        <w:t>既保留了参与融合的多特征的有效鉴别信息，又在很大程度上消除了由于主客观因素带来多特征之间相关性的冗余信息，保留有效的目标分类信息，实现信息压缩。</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多分类器集成模块，利用随机森林、</w:t>
      </w:r>
      <w:r w:rsidRPr="00536C5E">
        <w:rPr>
          <w:rFonts w:ascii="宋体" w:hAnsi="宋体" w:cs="楷体_GB2312"/>
          <w:bCs/>
          <w:color w:val="0070C0"/>
          <w:szCs w:val="21"/>
        </w:rPr>
        <w:t>神经网络</w:t>
      </w:r>
      <w:r w:rsidRPr="00536C5E">
        <w:rPr>
          <w:rFonts w:ascii="宋体" w:hAnsi="宋体" w:cs="楷体_GB2312" w:hint="eastAsia"/>
          <w:bCs/>
          <w:color w:val="0070C0"/>
          <w:szCs w:val="21"/>
        </w:rPr>
        <w:t>、支持向量机等分类模型构建集成分类器，避免单一分类器容易造成的错分、漏分现象，实现模式互补、交叉验证。本模块使用并行结构的多分类器集成方法，并行</w:t>
      </w:r>
      <w:r w:rsidRPr="00536C5E">
        <w:rPr>
          <w:rFonts w:ascii="宋体" w:hAnsi="宋体" w:cs="楷体_GB2312"/>
          <w:bCs/>
          <w:color w:val="0070C0"/>
          <w:szCs w:val="21"/>
        </w:rPr>
        <w:t>结构中各个分类器</w:t>
      </w:r>
      <w:r w:rsidRPr="00536C5E">
        <w:rPr>
          <w:rFonts w:ascii="宋体" w:hAnsi="宋体" w:cs="楷体_GB2312" w:hint="eastAsia"/>
          <w:bCs/>
          <w:color w:val="0070C0"/>
          <w:szCs w:val="21"/>
        </w:rPr>
        <w:t>相互之间具有独立决策能力，集成分类器将</w:t>
      </w:r>
      <w:r w:rsidRPr="00536C5E">
        <w:rPr>
          <w:rFonts w:ascii="宋体" w:hAnsi="宋体" w:cs="楷体_GB2312"/>
          <w:bCs/>
          <w:color w:val="0070C0"/>
          <w:szCs w:val="21"/>
        </w:rPr>
        <w:t>多个分类器的</w:t>
      </w:r>
      <w:r w:rsidRPr="00536C5E">
        <w:rPr>
          <w:rFonts w:ascii="宋体" w:hAnsi="宋体" w:cs="楷体_GB2312" w:hint="eastAsia"/>
          <w:bCs/>
          <w:color w:val="0070C0"/>
          <w:szCs w:val="21"/>
        </w:rPr>
        <w:t>输出结果</w:t>
      </w:r>
      <w:r w:rsidRPr="00536C5E">
        <w:rPr>
          <w:rFonts w:ascii="宋体" w:hAnsi="宋体" w:cs="楷体_GB2312"/>
          <w:bCs/>
          <w:color w:val="0070C0"/>
          <w:szCs w:val="21"/>
        </w:rPr>
        <w:t>综合</w:t>
      </w:r>
      <w:r w:rsidRPr="00536C5E">
        <w:rPr>
          <w:rFonts w:ascii="宋体" w:hAnsi="宋体" w:cs="楷体_GB2312" w:hint="eastAsia"/>
          <w:bCs/>
          <w:color w:val="0070C0"/>
          <w:szCs w:val="21"/>
        </w:rPr>
        <w:t>考虑</w:t>
      </w:r>
      <w:r w:rsidRPr="00536C5E">
        <w:rPr>
          <w:rFonts w:ascii="宋体" w:hAnsi="宋体" w:cs="楷体_GB2312"/>
          <w:bCs/>
          <w:color w:val="0070C0"/>
          <w:szCs w:val="21"/>
        </w:rPr>
        <w:t>，</w:t>
      </w:r>
      <w:r w:rsidRPr="00536C5E">
        <w:rPr>
          <w:rFonts w:ascii="宋体" w:hAnsi="宋体" w:cs="楷体_GB2312" w:hint="eastAsia"/>
          <w:bCs/>
          <w:color w:val="0070C0"/>
          <w:szCs w:val="21"/>
        </w:rPr>
        <w:t>解决单个分类器面临的训练数据量小、假设空间小、局部最优三个难题，</w:t>
      </w:r>
      <w:r w:rsidRPr="00536C5E">
        <w:rPr>
          <w:rFonts w:ascii="宋体" w:hAnsi="宋体" w:cs="楷体_GB2312"/>
          <w:bCs/>
          <w:color w:val="0070C0"/>
          <w:szCs w:val="21"/>
        </w:rPr>
        <w:t>实现</w:t>
      </w:r>
      <w:r w:rsidRPr="00536C5E">
        <w:rPr>
          <w:rFonts w:ascii="宋体" w:hAnsi="宋体" w:cs="楷体_GB2312" w:hint="eastAsia"/>
          <w:bCs/>
          <w:color w:val="0070C0"/>
          <w:szCs w:val="21"/>
        </w:rPr>
        <w:t>实时</w:t>
      </w:r>
      <w:r w:rsidRPr="00536C5E">
        <w:rPr>
          <w:rFonts w:ascii="宋体" w:hAnsi="宋体" w:cs="楷体_GB2312"/>
          <w:bCs/>
          <w:color w:val="0070C0"/>
          <w:szCs w:val="21"/>
        </w:rPr>
        <w:t>的</w:t>
      </w:r>
      <w:r w:rsidRPr="00536C5E">
        <w:rPr>
          <w:rFonts w:ascii="宋体" w:hAnsi="宋体" w:cs="楷体_GB2312" w:hint="eastAsia"/>
          <w:bCs/>
          <w:color w:val="0070C0"/>
          <w:szCs w:val="21"/>
        </w:rPr>
        <w:t>、</w:t>
      </w:r>
      <w:r w:rsidRPr="00536C5E">
        <w:rPr>
          <w:rFonts w:ascii="宋体" w:hAnsi="宋体" w:cs="楷体_GB2312"/>
          <w:bCs/>
          <w:color w:val="0070C0"/>
          <w:szCs w:val="21"/>
        </w:rPr>
        <w:t>高精度的</w:t>
      </w:r>
      <w:r w:rsidRPr="00536C5E">
        <w:rPr>
          <w:rFonts w:ascii="宋体" w:hAnsi="宋体" w:cs="楷体_GB2312" w:hint="eastAsia"/>
          <w:bCs/>
          <w:color w:val="0070C0"/>
          <w:szCs w:val="21"/>
        </w:rPr>
        <w:t>目标分类。</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目标综合分析识别模块</w:t>
      </w:r>
      <w:r w:rsidRPr="00536C5E">
        <w:rPr>
          <w:rFonts w:ascii="宋体" w:hAnsi="宋体" w:cs="楷体_GB2312" w:hint="eastAsia"/>
          <w:bCs/>
          <w:color w:val="0070C0"/>
          <w:szCs w:val="21"/>
        </w:rPr>
        <w:t>，采用</w:t>
      </w:r>
      <w:r w:rsidRPr="00536C5E">
        <w:rPr>
          <w:rFonts w:ascii="宋体" w:hAnsi="宋体" w:cs="楷体_GB2312"/>
          <w:bCs/>
          <w:color w:val="0070C0"/>
          <w:szCs w:val="21"/>
        </w:rPr>
        <w:t>Bayes融合、D-S证据理论和模糊集理论进行综合分析识别</w:t>
      </w:r>
      <w:r w:rsidRPr="00536C5E">
        <w:rPr>
          <w:rFonts w:ascii="宋体" w:hAnsi="宋体" w:cs="楷体_GB2312" w:hint="eastAsia"/>
          <w:bCs/>
          <w:color w:val="0070C0"/>
          <w:szCs w:val="21"/>
        </w:rPr>
        <w:t>。</w:t>
      </w:r>
      <w:r w:rsidRPr="00536C5E">
        <w:rPr>
          <w:rFonts w:ascii="宋体" w:hAnsi="宋体" w:cs="楷体_GB2312"/>
          <w:bCs/>
          <w:color w:val="0070C0"/>
          <w:szCs w:val="21"/>
        </w:rPr>
        <w:t>Bayes方法将各种不确定性信息表示为概率，利用概率论中Bayes条件概率公式进行组合处理。证据理论是把证据集合划分为若干不相关的部分，并分别利用它们对识别框架独立进行判断</w:t>
      </w:r>
      <w:r w:rsidRPr="00536C5E">
        <w:rPr>
          <w:rFonts w:ascii="宋体" w:hAnsi="宋体" w:cs="楷体_GB2312" w:hint="eastAsia"/>
          <w:bCs/>
          <w:color w:val="0070C0"/>
          <w:szCs w:val="21"/>
        </w:rPr>
        <w:t>，</w:t>
      </w:r>
      <w:r w:rsidRPr="00536C5E">
        <w:rPr>
          <w:rFonts w:ascii="宋体" w:hAnsi="宋体" w:cs="楷体_GB2312"/>
          <w:bCs/>
          <w:color w:val="0070C0"/>
          <w:szCs w:val="21"/>
        </w:rPr>
        <w:t>以形成综合证据下对该假设的总信任程度。基于模糊集理论的数据融合将各目标的隶属度进行融合，</w:t>
      </w:r>
      <w:r w:rsidRPr="00536C5E">
        <w:rPr>
          <w:rFonts w:ascii="宋体" w:hAnsi="宋体" w:cs="楷体_GB2312" w:hint="eastAsia"/>
          <w:bCs/>
          <w:color w:val="0070C0"/>
          <w:szCs w:val="21"/>
        </w:rPr>
        <w:t>以</w:t>
      </w:r>
      <w:r w:rsidRPr="00536C5E">
        <w:rPr>
          <w:rFonts w:ascii="宋体" w:hAnsi="宋体" w:cs="楷体_GB2312"/>
          <w:bCs/>
          <w:color w:val="0070C0"/>
          <w:szCs w:val="21"/>
        </w:rPr>
        <w:t>全局可能性测度来进行判决。常用的融合算子有Minkowski距离、模糊综合函数、模糊积分等。</w:t>
      </w:r>
    </w:p>
    <w:p w:rsidR="00130F3A" w:rsidRPr="00130F3A" w:rsidRDefault="00130F3A" w:rsidP="007343AE">
      <w:pPr>
        <w:rPr>
          <w:rFonts w:ascii="宋体" w:hAnsi="宋体"/>
          <w:color w:val="0070C0"/>
          <w:sz w:val="22"/>
        </w:rPr>
      </w:pPr>
      <w:r w:rsidRPr="00130F3A">
        <w:rPr>
          <w:rFonts w:ascii="宋体" w:hAnsi="宋体"/>
          <w:color w:val="0070C0"/>
          <w:sz w:val="22"/>
        </w:rPr>
        <w:t xml:space="preserve">4.2 </w:t>
      </w:r>
      <w:r w:rsidRPr="00130F3A">
        <w:rPr>
          <w:rFonts w:ascii="宋体" w:hAnsi="宋体" w:hint="eastAsia"/>
          <w:color w:val="0070C0"/>
          <w:sz w:val="22"/>
        </w:rPr>
        <w:t>不同状态下的典型地面目标综合分析与识别</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（1）无防护、良好气候条件下的地面目标综合识别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lastRenderedPageBreak/>
        <w:t>在无防护、良好气候条件下，传感器受到的干扰较小，产生较少的噪声和杂波，以获取可见光遥感图像中目标的结构、纹理特征为主，雷达遥感图像检测目标运动状态和红外图像的热辐射特性为辅，同时利用高光谱遥感图像反演目标材质，通过对多传感器的属性关联，实现该条件下的目标综合识别。</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（2）综合夜间、隐蔽状态下的地面目标综合识别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夜间、</w:t>
      </w:r>
      <w:r w:rsidRPr="00536C5E">
        <w:rPr>
          <w:rFonts w:ascii="宋体" w:hAnsi="宋体" w:cs="楷体_GB2312"/>
          <w:bCs/>
          <w:color w:val="0070C0"/>
          <w:szCs w:val="21"/>
        </w:rPr>
        <w:t>隐蔽状态下</w:t>
      </w:r>
      <w:r w:rsidRPr="00536C5E">
        <w:rPr>
          <w:rFonts w:ascii="宋体" w:hAnsi="宋体" w:cs="楷体_GB2312" w:hint="eastAsia"/>
          <w:bCs/>
          <w:color w:val="0070C0"/>
          <w:szCs w:val="21"/>
        </w:rPr>
        <w:t>，</w:t>
      </w:r>
      <w:r w:rsidRPr="00536C5E">
        <w:rPr>
          <w:rFonts w:ascii="宋体" w:hAnsi="宋体" w:cs="楷体_GB2312"/>
          <w:bCs/>
          <w:color w:val="0070C0"/>
          <w:szCs w:val="21"/>
        </w:rPr>
        <w:t>可见光</w:t>
      </w:r>
      <w:r w:rsidRPr="00536C5E">
        <w:rPr>
          <w:rFonts w:ascii="宋体" w:hAnsi="宋体" w:cs="楷体_GB2312" w:hint="eastAsia"/>
          <w:bCs/>
          <w:color w:val="0070C0"/>
          <w:szCs w:val="21"/>
        </w:rPr>
        <w:t>遥感的</w:t>
      </w:r>
      <w:r w:rsidRPr="00536C5E">
        <w:rPr>
          <w:rFonts w:ascii="宋体" w:hAnsi="宋体" w:cs="楷体_GB2312"/>
          <w:bCs/>
          <w:color w:val="0070C0"/>
          <w:szCs w:val="21"/>
        </w:rPr>
        <w:t>使用受限，</w:t>
      </w:r>
      <w:r w:rsidRPr="00536C5E">
        <w:rPr>
          <w:rFonts w:ascii="宋体" w:hAnsi="宋体" w:cs="楷体_GB2312" w:hint="eastAsia"/>
          <w:bCs/>
          <w:color w:val="0070C0"/>
          <w:szCs w:val="21"/>
        </w:rPr>
        <w:t>需要</w:t>
      </w:r>
      <w:r w:rsidRPr="00536C5E">
        <w:rPr>
          <w:rFonts w:ascii="宋体" w:hAnsi="宋体" w:cs="楷体_GB2312"/>
          <w:bCs/>
          <w:color w:val="0070C0"/>
          <w:szCs w:val="21"/>
        </w:rPr>
        <w:t>利用红外遥感的热辐射特性对夜间目标进行</w:t>
      </w:r>
      <w:r w:rsidRPr="00536C5E">
        <w:rPr>
          <w:rFonts w:ascii="宋体" w:hAnsi="宋体" w:cs="楷体_GB2312" w:hint="eastAsia"/>
          <w:bCs/>
          <w:color w:val="0070C0"/>
          <w:szCs w:val="21"/>
        </w:rPr>
        <w:t>分析</w:t>
      </w:r>
      <w:r w:rsidRPr="00536C5E">
        <w:rPr>
          <w:rFonts w:ascii="宋体" w:hAnsi="宋体" w:cs="楷体_GB2312"/>
          <w:bCs/>
          <w:color w:val="0070C0"/>
          <w:szCs w:val="21"/>
        </w:rPr>
        <w:t>；可利用雷达遥感的穿透特性</w:t>
      </w:r>
      <w:r w:rsidRPr="00536C5E">
        <w:rPr>
          <w:rFonts w:ascii="宋体" w:hAnsi="宋体" w:cs="楷体_GB2312" w:hint="eastAsia"/>
          <w:bCs/>
          <w:color w:val="0070C0"/>
          <w:szCs w:val="21"/>
        </w:rPr>
        <w:t>削减</w:t>
      </w:r>
      <w:r w:rsidRPr="00536C5E">
        <w:rPr>
          <w:rFonts w:ascii="宋体" w:hAnsi="宋体" w:cs="楷体_GB2312"/>
          <w:bCs/>
          <w:color w:val="0070C0"/>
          <w:szCs w:val="21"/>
        </w:rPr>
        <w:t>迷彩伪装和植物伪装等隐蔽手段对于目标识别的影响。</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（3）综合夜间、待机状态下的地面目标综合识别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在夜间情况下，可见光对地面目标的识别率大大下降。同时由于处于待机状态，雷达仅能提供其静态特性。在该情况下检测待机状态下的目标，主要通过红外成像来反映目标的温度分布，同时借助高光谱的反演出目标的材质。</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4</w:t>
      </w:r>
      <w:r w:rsidRPr="00130F3A">
        <w:rPr>
          <w:rFonts w:ascii="宋体" w:hAnsi="宋体" w:hint="eastAsia"/>
          <w:b/>
          <w:color w:val="0070C0"/>
          <w:sz w:val="22"/>
          <w:szCs w:val="28"/>
        </w:rPr>
        <w:t>）雷达隐身的地面目标综合识别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目前常用的伪装网</w:t>
      </w:r>
      <w:r w:rsidRPr="00536C5E">
        <w:rPr>
          <w:rFonts w:ascii="宋体" w:hAnsi="宋体" w:cs="楷体_GB2312"/>
          <w:bCs/>
          <w:color w:val="0070C0"/>
          <w:szCs w:val="21"/>
        </w:rPr>
        <w:t>采用双面多背景设计，正面是林地型，反面是荒漠型</w:t>
      </w:r>
      <w:r w:rsidRPr="00536C5E">
        <w:rPr>
          <w:rFonts w:ascii="宋体" w:hAnsi="宋体" w:cs="楷体_GB2312" w:hint="eastAsia"/>
          <w:bCs/>
          <w:color w:val="0070C0"/>
          <w:szCs w:val="21"/>
        </w:rPr>
        <w:t>，</w:t>
      </w:r>
      <w:r w:rsidRPr="00536C5E">
        <w:rPr>
          <w:rFonts w:ascii="宋体" w:hAnsi="宋体" w:cs="楷体_GB2312"/>
          <w:bCs/>
          <w:color w:val="0070C0"/>
          <w:szCs w:val="21"/>
        </w:rPr>
        <w:t>采用了复合散射材料，使雷达隐身波段扩展。</w:t>
      </w:r>
      <w:r w:rsidRPr="00536C5E">
        <w:rPr>
          <w:rFonts w:ascii="宋体" w:hAnsi="宋体" w:cs="楷体_GB2312" w:hint="eastAsia"/>
          <w:bCs/>
          <w:color w:val="0070C0"/>
          <w:szCs w:val="21"/>
        </w:rPr>
        <w:t>可利用物体表面反射的可见光成像，来真实地反映物体的外部特征；利用高光谱成像检测目标的材质，同时借助红外探测器获取地面目标的红外辐射信息，画出目标的温度分布。综合上述特征，运用目标、背景综合特征库，确定伪装状态下的目标类型。图2-2</w:t>
      </w:r>
      <w:r w:rsidRPr="00536C5E">
        <w:rPr>
          <w:rFonts w:ascii="宋体" w:hAnsi="宋体" w:cs="楷体_GB2312"/>
          <w:bCs/>
          <w:color w:val="0070C0"/>
          <w:szCs w:val="21"/>
        </w:rPr>
        <w:t>2</w:t>
      </w:r>
      <w:r w:rsidRPr="00536C5E">
        <w:rPr>
          <w:rFonts w:ascii="宋体" w:hAnsi="宋体" w:cs="楷体_GB2312" w:hint="eastAsia"/>
          <w:bCs/>
          <w:color w:val="0070C0"/>
          <w:szCs w:val="21"/>
        </w:rPr>
        <w:t>是雷达隐身的坦克和导弹发射车。</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noProof/>
          <w:color w:val="0070C0"/>
          <w:szCs w:val="21"/>
        </w:rPr>
        <w:drawing>
          <wp:inline distT="0" distB="0" distL="0" distR="0" wp14:anchorId="6C5C0BD8" wp14:editId="223F514F">
            <wp:extent cx="2049724" cy="1498039"/>
            <wp:effectExtent l="0" t="0" r="8255"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2065648" cy="1509677"/>
                    </a:xfrm>
                    <a:prstGeom prst="rect">
                      <a:avLst/>
                    </a:prstGeom>
                  </pic:spPr>
                </pic:pic>
              </a:graphicData>
            </a:graphic>
          </wp:inline>
        </w:drawing>
      </w:r>
      <w:r w:rsidRPr="00536C5E">
        <w:rPr>
          <w:rFonts w:ascii="宋体" w:hAnsi="宋体" w:cs="楷体_GB2312" w:hint="eastAsia"/>
          <w:bCs/>
          <w:color w:val="0070C0"/>
          <w:szCs w:val="21"/>
        </w:rPr>
        <w:t xml:space="preserve"> </w:t>
      </w:r>
      <w:r w:rsidRPr="00536C5E">
        <w:rPr>
          <w:rFonts w:ascii="宋体" w:hAnsi="宋体" w:cs="楷体_GB2312"/>
          <w:bCs/>
          <w:color w:val="0070C0"/>
          <w:szCs w:val="21"/>
        </w:rPr>
        <w:t xml:space="preserve">   </w:t>
      </w:r>
      <w:r w:rsidRPr="00536C5E">
        <w:rPr>
          <w:rFonts w:ascii="宋体" w:hAnsi="宋体" w:cs="楷体_GB2312" w:hint="eastAsia"/>
          <w:bCs/>
          <w:noProof/>
          <w:color w:val="0070C0"/>
          <w:szCs w:val="21"/>
        </w:rPr>
        <w:drawing>
          <wp:inline distT="0" distB="0" distL="0" distR="0" wp14:anchorId="721F16A4" wp14:editId="2DB494B4">
            <wp:extent cx="2136124" cy="1499109"/>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1" cstate="print">
                      <a:extLst>
                        <a:ext uri="{28A0092B-C50C-407E-A947-70E740481C1C}">
                          <a14:useLocalDpi xmlns:a14="http://schemas.microsoft.com/office/drawing/2010/main" val="0"/>
                        </a:ext>
                      </a:extLst>
                    </a:blip>
                    <a:srcRect l="6370" r="13695"/>
                    <a:stretch>
                      <a:fillRect/>
                    </a:stretch>
                  </pic:blipFill>
                  <pic:spPr>
                    <a:xfrm>
                      <a:off x="0" y="0"/>
                      <a:ext cx="2152119" cy="1510334"/>
                    </a:xfrm>
                    <a:prstGeom prst="rect">
                      <a:avLst/>
                    </a:prstGeom>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（a）装甲车                （b）导弹发射车</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2-2</w:t>
      </w:r>
      <w:r w:rsidRPr="00130F3A">
        <w:rPr>
          <w:rFonts w:ascii="宋体" w:hAnsi="宋体"/>
          <w:color w:val="0070C0"/>
          <w:sz w:val="18"/>
        </w:rPr>
        <w:t>2 雷达隐身的典型军事目标</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（5）仿真武器的地面目标综合识别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仿真武器主要依据可见光、高光谱、雷达进行综合分析识别。可见光遥感可以提供目标的高分辨率图像，通过几何特征为辨别目标的真伪提供证据。高光谱成像能够检测目标的材质，借助特征库比对其材质构成，初步判断其类别。雷达成像依靠其穿透特性，能够探测伪目标的整体构造，进一步判别目标的真伪。</w:t>
      </w:r>
    </w:p>
    <w:p w:rsidR="00130F3A" w:rsidRPr="00130F3A" w:rsidRDefault="00130F3A" w:rsidP="00130F3A">
      <w:pPr>
        <w:spacing w:line="360" w:lineRule="auto"/>
        <w:jc w:val="center"/>
        <w:rPr>
          <w:rFonts w:ascii="宋体" w:hAnsi="宋体"/>
          <w:color w:val="0070C0"/>
          <w:sz w:val="18"/>
        </w:rPr>
      </w:pPr>
      <w:r w:rsidRPr="00130F3A">
        <w:rPr>
          <w:rFonts w:ascii="宋体" w:hAnsi="宋体" w:hint="eastAsia"/>
          <w:noProof/>
          <w:color w:val="0070C0"/>
          <w:sz w:val="18"/>
        </w:rPr>
        <w:lastRenderedPageBreak/>
        <w:drawing>
          <wp:inline distT="0" distB="0" distL="0" distR="0" wp14:anchorId="03B99270" wp14:editId="01338C63">
            <wp:extent cx="2366301" cy="1473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2">
                      <a:extLst>
                        <a:ext uri="{28A0092B-C50C-407E-A947-70E740481C1C}">
                          <a14:useLocalDpi xmlns:a14="http://schemas.microsoft.com/office/drawing/2010/main" val="0"/>
                        </a:ext>
                      </a:extLst>
                    </a:blip>
                    <a:srcRect l="2852" r="5526"/>
                    <a:stretch>
                      <a:fillRect/>
                    </a:stretch>
                  </pic:blipFill>
                  <pic:spPr>
                    <a:xfrm>
                      <a:off x="0" y="0"/>
                      <a:ext cx="2370658" cy="1475912"/>
                    </a:xfrm>
                    <a:prstGeom prst="rect">
                      <a:avLst/>
                    </a:prstGeom>
                    <a:ln>
                      <a:noFill/>
                    </a:ln>
                  </pic:spPr>
                </pic:pic>
              </a:graphicData>
            </a:graphic>
          </wp:inline>
        </w:drawing>
      </w: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hint="eastAsia"/>
          <w:noProof/>
          <w:color w:val="0070C0"/>
          <w:sz w:val="18"/>
        </w:rPr>
        <w:drawing>
          <wp:inline distT="0" distB="0" distL="0" distR="0" wp14:anchorId="319D6032" wp14:editId="7D803AC6">
            <wp:extent cx="1995760" cy="1467485"/>
            <wp:effectExtent l="0" t="0" r="5080" b="0"/>
            <wp:docPr id="212" name="图片 212"/>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63">
                      <a:extLst>
                        <a:ext uri="{28A0092B-C50C-407E-A947-70E740481C1C}">
                          <a14:useLocalDpi xmlns:a14="http://schemas.microsoft.com/office/drawing/2010/main" val="0"/>
                        </a:ext>
                      </a:extLst>
                    </a:blip>
                    <a:stretch>
                      <a:fillRect/>
                    </a:stretch>
                  </pic:blipFill>
                  <pic:spPr>
                    <a:xfrm>
                      <a:off x="0" y="0"/>
                      <a:ext cx="2009855" cy="1477849"/>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（a）充气坦克      （b）充气导弹发射车</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图2</w:t>
      </w:r>
      <w:r w:rsidRPr="00130F3A">
        <w:rPr>
          <w:rFonts w:ascii="宋体" w:hAnsi="宋体" w:hint="eastAsia"/>
          <w:color w:val="0070C0"/>
          <w:sz w:val="18"/>
        </w:rPr>
        <w:t>-</w:t>
      </w:r>
      <w:r w:rsidRPr="00130F3A">
        <w:rPr>
          <w:rFonts w:ascii="宋体" w:hAnsi="宋体"/>
          <w:color w:val="0070C0"/>
          <w:sz w:val="18"/>
        </w:rPr>
        <w:t>23 充气仿真武器</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6</w:t>
      </w:r>
      <w:r w:rsidRPr="00130F3A">
        <w:rPr>
          <w:rFonts w:ascii="宋体" w:hAnsi="宋体" w:hint="eastAsia"/>
          <w:b/>
          <w:color w:val="0070C0"/>
          <w:sz w:val="22"/>
          <w:szCs w:val="28"/>
        </w:rPr>
        <w:t>）典型炸药的综合分析识别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目前我国装备列装的主要炸药包括TNT、改B、8701、海萨尔等，这些炸药主要包含硝基和硝酸酯基等化学基团。在爆炸检测中，可以通过高光谱成像对典型炸药爆炸时所产生的烟雾进行检测，获取其中主要化学物质的光谱指纹并判别烟雾成分。同时借助形态学开闭处理和连通区域分析方法，提取可见光成像下的烟雾轮廓并与烟雾的外形特征相对比，识别爆炸烟雾。而炸药爆速高达6000</w:t>
      </w:r>
      <w:r w:rsidRPr="00536C5E">
        <w:rPr>
          <w:rFonts w:ascii="宋体" w:hAnsi="宋体" w:cs="楷体_GB2312"/>
          <w:bCs/>
          <w:color w:val="0070C0"/>
          <w:szCs w:val="21"/>
        </w:rPr>
        <w:t>～</w:t>
      </w:r>
      <w:r w:rsidRPr="00536C5E">
        <w:rPr>
          <w:rFonts w:ascii="宋体" w:hAnsi="宋体" w:cs="楷体_GB2312" w:hint="eastAsia"/>
          <w:bCs/>
          <w:color w:val="0070C0"/>
          <w:szCs w:val="21"/>
        </w:rPr>
        <w:t>8000m</w:t>
      </w:r>
      <w:r w:rsidRPr="00536C5E">
        <w:rPr>
          <w:rFonts w:ascii="宋体" w:hAnsi="宋体" w:cs="楷体_GB2312"/>
          <w:bCs/>
          <w:color w:val="0070C0"/>
          <w:szCs w:val="21"/>
        </w:rPr>
        <w:t>/s</w:t>
      </w:r>
      <w:r w:rsidRPr="00536C5E">
        <w:rPr>
          <w:rFonts w:ascii="宋体" w:hAnsi="宋体" w:cs="楷体_GB2312" w:hint="eastAsia"/>
          <w:bCs/>
          <w:color w:val="0070C0"/>
          <w:szCs w:val="21"/>
        </w:rPr>
        <w:t>，产生较强的冲击波压力场，对空气的挤压会产生强光，可通过提取可见光成像的光学特征来检测爆炸强光。另外，爆炸能使周边温度发生骤增，并呈现高辐射中心、随时空衰减的特点，可利用红外成像技术在时空上抓取目标的高热辐射衰减现象，进一步识别爆炸云团。</w:t>
      </w:r>
    </w:p>
    <w:p w:rsidR="00130F3A" w:rsidRPr="00130F3A" w:rsidRDefault="00130F3A" w:rsidP="00130F3A">
      <w:pPr>
        <w:spacing w:line="360" w:lineRule="auto"/>
        <w:jc w:val="center"/>
        <w:rPr>
          <w:rFonts w:ascii="宋体" w:hAnsi="宋体"/>
          <w:color w:val="0070C0"/>
          <w:sz w:val="18"/>
        </w:rPr>
      </w:pPr>
      <w:r w:rsidRPr="00130F3A">
        <w:rPr>
          <w:rFonts w:ascii="宋体" w:hAnsi="宋体" w:hint="eastAsia"/>
          <w:noProof/>
          <w:color w:val="0070C0"/>
          <w:sz w:val="18"/>
        </w:rPr>
        <w:drawing>
          <wp:inline distT="0" distB="0" distL="0" distR="0" wp14:anchorId="3B5BB6C1" wp14:editId="487ECCE0">
            <wp:extent cx="2158323" cy="1616659"/>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6949296.jpg"/>
                    <pic:cNvPicPr/>
                  </pic:nvPicPr>
                  <pic:blipFill>
                    <a:blip r:embed="rId164">
                      <a:extLst>
                        <a:ext uri="{28A0092B-C50C-407E-A947-70E740481C1C}">
                          <a14:useLocalDpi xmlns:a14="http://schemas.microsoft.com/office/drawing/2010/main" val="0"/>
                        </a:ext>
                      </a:extLst>
                    </a:blip>
                    <a:stretch>
                      <a:fillRect/>
                    </a:stretch>
                  </pic:blipFill>
                  <pic:spPr>
                    <a:xfrm>
                      <a:off x="0" y="0"/>
                      <a:ext cx="2155411" cy="1614478"/>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43868125" wp14:editId="1A154521">
            <wp:extent cx="2278750" cy="160202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321296.jpg"/>
                    <pic:cNvPicPr/>
                  </pic:nvPicPr>
                  <pic:blipFill rotWithShape="1">
                    <a:blip r:embed="rId165">
                      <a:extLst>
                        <a:ext uri="{28A0092B-C50C-407E-A947-70E740481C1C}">
                          <a14:useLocalDpi xmlns:a14="http://schemas.microsoft.com/office/drawing/2010/main" val="0"/>
                        </a:ext>
                      </a:extLst>
                    </a:blip>
                    <a:srcRect l="3655" r="3553" b="3735"/>
                    <a:stretch/>
                  </pic:blipFill>
                  <pic:spPr bwMode="auto">
                    <a:xfrm>
                      <a:off x="0" y="0"/>
                      <a:ext cx="2277668" cy="1601268"/>
                    </a:xfrm>
                    <a:prstGeom prst="rect">
                      <a:avLst/>
                    </a:prstGeom>
                    <a:ln>
                      <a:noFill/>
                    </a:ln>
                    <a:extLst>
                      <a:ext uri="{53640926-AAD7-44D8-BBD7-CCE9431645EC}">
                        <a14:shadowObscured xmlns:a14="http://schemas.microsoft.com/office/drawing/2010/main"/>
                      </a:ext>
                    </a:extLst>
                  </pic:spPr>
                </pic:pic>
              </a:graphicData>
            </a:graphic>
          </wp:inline>
        </w:drawing>
      </w:r>
    </w:p>
    <w:p w:rsidR="00130F3A" w:rsidRPr="00130F3A" w:rsidRDefault="00130F3A" w:rsidP="00130F3A">
      <w:pPr>
        <w:spacing w:afterLines="50" w:after="156" w:line="340" w:lineRule="exact"/>
        <w:ind w:firstLineChars="300" w:firstLine="540"/>
        <w:rPr>
          <w:rFonts w:ascii="宋体" w:hAnsi="宋体"/>
          <w:color w:val="0070C0"/>
          <w:sz w:val="18"/>
        </w:rPr>
      </w:pPr>
      <w:r w:rsidRPr="00130F3A">
        <w:rPr>
          <w:rFonts w:ascii="宋体" w:hAnsi="宋体" w:hint="eastAsia"/>
          <w:color w:val="0070C0"/>
          <w:sz w:val="18"/>
        </w:rPr>
        <w:t>（a）爆炸对周围背景产生的影响     （b）爆炸产生的烟雾</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 图2-2</w:t>
      </w:r>
      <w:r w:rsidRPr="00130F3A">
        <w:rPr>
          <w:rFonts w:ascii="宋体" w:hAnsi="宋体"/>
          <w:color w:val="0070C0"/>
          <w:sz w:val="18"/>
        </w:rPr>
        <w:t>4</w:t>
      </w:r>
      <w:r w:rsidRPr="00130F3A">
        <w:rPr>
          <w:rFonts w:ascii="宋体" w:hAnsi="宋体" w:hint="eastAsia"/>
          <w:color w:val="0070C0"/>
          <w:sz w:val="18"/>
        </w:rPr>
        <w:t xml:space="preserve">  典型炸药爆炸产生的烟雾特征</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7</w:t>
      </w:r>
      <w:r w:rsidRPr="00130F3A">
        <w:rPr>
          <w:rFonts w:ascii="宋体" w:hAnsi="宋体" w:hint="eastAsia"/>
          <w:b/>
          <w:color w:val="0070C0"/>
          <w:sz w:val="22"/>
          <w:szCs w:val="28"/>
        </w:rPr>
        <w:t>）简易爆炸装置的综合分析识别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简易爆炸装置（Improvised Explosive Device</w:t>
      </w:r>
      <w:r w:rsidRPr="00536C5E">
        <w:rPr>
          <w:rFonts w:ascii="宋体" w:hAnsi="宋体" w:cs="楷体_GB2312" w:hint="eastAsia"/>
          <w:bCs/>
          <w:color w:val="0070C0"/>
          <w:szCs w:val="21"/>
        </w:rPr>
        <w:t>，</w:t>
      </w:r>
      <w:r w:rsidRPr="00536C5E">
        <w:rPr>
          <w:rFonts w:ascii="宋体" w:hAnsi="宋体" w:cs="楷体_GB2312"/>
          <w:bCs/>
          <w:color w:val="0070C0"/>
          <w:szCs w:val="21"/>
        </w:rPr>
        <w:t>IED），又称土制</w:t>
      </w:r>
      <w:r w:rsidRPr="00536C5E">
        <w:rPr>
          <w:rFonts w:ascii="宋体" w:hAnsi="宋体" w:cs="楷体_GB2312" w:hint="eastAsia"/>
          <w:bCs/>
          <w:color w:val="0070C0"/>
          <w:szCs w:val="21"/>
        </w:rPr>
        <w:t>爆炸物</w:t>
      </w:r>
      <w:r w:rsidRPr="00536C5E">
        <w:rPr>
          <w:rFonts w:ascii="宋体" w:hAnsi="宋体" w:cs="楷体_GB2312"/>
          <w:bCs/>
          <w:color w:val="0070C0"/>
          <w:szCs w:val="21"/>
        </w:rPr>
        <w:t>，泛指利用现有或临时制造的材料所制成</w:t>
      </w:r>
      <w:r w:rsidRPr="00536C5E">
        <w:rPr>
          <w:rFonts w:ascii="宋体" w:hAnsi="宋体" w:cs="楷体_GB2312" w:hint="eastAsia"/>
          <w:bCs/>
          <w:color w:val="0070C0"/>
          <w:szCs w:val="21"/>
        </w:rPr>
        <w:t>的爆炸装置，</w:t>
      </w:r>
      <w:r w:rsidRPr="00536C5E">
        <w:rPr>
          <w:rFonts w:ascii="宋体" w:hAnsi="宋体" w:cs="楷体_GB2312"/>
          <w:bCs/>
          <w:color w:val="0070C0"/>
          <w:szCs w:val="21"/>
        </w:rPr>
        <w:t>低成本、不易侦测、材料</w:t>
      </w:r>
      <w:r w:rsidRPr="00536C5E">
        <w:rPr>
          <w:rFonts w:ascii="宋体" w:hAnsi="宋体" w:cs="楷体_GB2312" w:hint="eastAsia"/>
          <w:bCs/>
          <w:color w:val="0070C0"/>
          <w:szCs w:val="21"/>
        </w:rPr>
        <w:t>易获取</w:t>
      </w:r>
      <w:r w:rsidRPr="00536C5E">
        <w:rPr>
          <w:rFonts w:ascii="宋体" w:hAnsi="宋体" w:cs="楷体_GB2312"/>
          <w:bCs/>
          <w:color w:val="0070C0"/>
          <w:szCs w:val="21"/>
        </w:rPr>
        <w:t>。</w:t>
      </w:r>
      <w:r w:rsidRPr="00536C5E">
        <w:rPr>
          <w:rFonts w:ascii="宋体" w:hAnsi="宋体" w:cs="楷体_GB2312" w:hint="eastAsia"/>
          <w:bCs/>
          <w:color w:val="0070C0"/>
          <w:szCs w:val="21"/>
        </w:rPr>
        <w:t>如迫击炮弹和炮弹组成的</w:t>
      </w:r>
      <w:r w:rsidRPr="00536C5E">
        <w:rPr>
          <w:rFonts w:ascii="宋体" w:hAnsi="宋体" w:cs="楷体_GB2312"/>
          <w:bCs/>
          <w:color w:val="0070C0"/>
          <w:szCs w:val="21"/>
        </w:rPr>
        <w:t>IED</w:t>
      </w:r>
      <w:r w:rsidRPr="00536C5E">
        <w:rPr>
          <w:rFonts w:ascii="宋体" w:hAnsi="宋体" w:cs="楷体_GB2312" w:hint="eastAsia"/>
          <w:bCs/>
          <w:color w:val="0070C0"/>
          <w:szCs w:val="21"/>
        </w:rPr>
        <w:t>、用混凝土包装的反坦克地雷、简易的路外反坦克地雷、掩埋</w:t>
      </w:r>
      <w:r w:rsidRPr="00536C5E">
        <w:rPr>
          <w:rFonts w:ascii="宋体" w:hAnsi="宋体" w:cs="楷体_GB2312"/>
          <w:bCs/>
          <w:color w:val="0070C0"/>
          <w:szCs w:val="21"/>
        </w:rPr>
        <w:t>炸弹</w:t>
      </w:r>
      <w:r w:rsidRPr="00536C5E">
        <w:rPr>
          <w:rFonts w:ascii="宋体" w:hAnsi="宋体" w:cs="楷体_GB2312" w:hint="eastAsia"/>
          <w:bCs/>
          <w:color w:val="0070C0"/>
          <w:szCs w:val="21"/>
        </w:rPr>
        <w:t>制成</w:t>
      </w:r>
      <w:r w:rsidRPr="00536C5E">
        <w:rPr>
          <w:rFonts w:ascii="宋体" w:hAnsi="宋体" w:cs="楷体_GB2312"/>
          <w:bCs/>
          <w:color w:val="0070C0"/>
          <w:szCs w:val="21"/>
        </w:rPr>
        <w:t>的IED</w:t>
      </w:r>
      <w:r w:rsidRPr="00536C5E">
        <w:rPr>
          <w:rFonts w:ascii="宋体" w:hAnsi="宋体" w:cs="楷体_GB2312" w:hint="eastAsia"/>
          <w:bCs/>
          <w:color w:val="0070C0"/>
          <w:szCs w:val="21"/>
        </w:rPr>
        <w:t>，如图2-25所示。</w:t>
      </w:r>
    </w:p>
    <w:p w:rsidR="00130F3A" w:rsidRPr="00130F3A" w:rsidRDefault="00130F3A" w:rsidP="00130F3A">
      <w:pPr>
        <w:spacing w:line="360" w:lineRule="auto"/>
        <w:jc w:val="center"/>
        <w:rPr>
          <w:rFonts w:ascii="宋体" w:hAnsi="宋体"/>
          <w:b/>
          <w:color w:val="0070C0"/>
          <w:sz w:val="18"/>
        </w:rPr>
      </w:pPr>
      <w:r w:rsidRPr="00130F3A">
        <w:rPr>
          <w:rFonts w:ascii="宋体" w:hAnsi="宋体"/>
          <w:b/>
          <w:noProof/>
          <w:color w:val="0070C0"/>
          <w:sz w:val="18"/>
        </w:rPr>
        <w:lastRenderedPageBreak/>
        <w:drawing>
          <wp:inline distT="0" distB="0" distL="0" distR="0" wp14:anchorId="3D09D0EA" wp14:editId="3CA07740">
            <wp:extent cx="1054735" cy="1270635"/>
            <wp:effectExtent l="0" t="0" r="0" b="5715"/>
            <wp:docPr id="214" name="图片 214" descr="C:\Users\sansan\Desktop\项目申请书——坦克识别\简易爆炸装置\图片\200806141407485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ansan\Desktop\项目申请书——坦克识别\简易爆炸装置\图片\200806141407485625.jpg"/>
                    <pic:cNvPicPr>
                      <a:picLocks noChangeAspect="1" noChangeArrowheads="1"/>
                    </pic:cNvPicPr>
                  </pic:nvPicPr>
                  <pic:blipFill>
                    <a:blip r:embed="rId166" cstate="print">
                      <a:extLst>
                        <a:ext uri="{28A0092B-C50C-407E-A947-70E740481C1C}">
                          <a14:useLocalDpi xmlns:a14="http://schemas.microsoft.com/office/drawing/2010/main" val="0"/>
                        </a:ext>
                      </a:extLst>
                    </a:blip>
                    <a:srcRect t="3702"/>
                    <a:stretch>
                      <a:fillRect/>
                    </a:stretch>
                  </pic:blipFill>
                  <pic:spPr>
                    <a:xfrm>
                      <a:off x="0" y="0"/>
                      <a:ext cx="1054800" cy="1270800"/>
                    </a:xfrm>
                    <a:prstGeom prst="rect">
                      <a:avLst/>
                    </a:prstGeom>
                    <a:noFill/>
                    <a:ln>
                      <a:noFill/>
                    </a:ln>
                  </pic:spPr>
                </pic:pic>
              </a:graphicData>
            </a:graphic>
          </wp:inline>
        </w:drawing>
      </w:r>
      <w:r w:rsidRPr="00130F3A">
        <w:rPr>
          <w:rFonts w:ascii="宋体" w:hAnsi="宋体"/>
          <w:b/>
          <w:color w:val="0070C0"/>
          <w:sz w:val="18"/>
        </w:rPr>
        <w:t xml:space="preserve"> </w:t>
      </w:r>
      <w:r w:rsidRPr="00130F3A">
        <w:rPr>
          <w:rFonts w:ascii="宋体" w:hAnsi="宋体"/>
          <w:b/>
          <w:noProof/>
          <w:color w:val="0070C0"/>
          <w:sz w:val="18"/>
        </w:rPr>
        <w:drawing>
          <wp:inline distT="0" distB="0" distL="0" distR="0" wp14:anchorId="730BAEB5" wp14:editId="223A5B81">
            <wp:extent cx="1238250" cy="1270635"/>
            <wp:effectExtent l="0" t="0" r="0" b="5715"/>
            <wp:docPr id="215" name="图片 215" descr="C:\Users\sansan\Desktop\项目申请书——坦克识别\简易爆炸装置\图片\200806141408370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ansan\Desktop\项目申请书——坦克识别\简易爆炸装置\图片\200806141408370468.jpg"/>
                    <pic:cNvPicPr>
                      <a:picLocks noChangeAspect="1" noChangeArrowheads="1"/>
                    </pic:cNvPicPr>
                  </pic:nvPicPr>
                  <pic:blipFill>
                    <a:blip r:embed="rId167" cstate="print">
                      <a:extLst>
                        <a:ext uri="{28A0092B-C50C-407E-A947-70E740481C1C}">
                          <a14:useLocalDpi xmlns:a14="http://schemas.microsoft.com/office/drawing/2010/main" val="0"/>
                        </a:ext>
                      </a:extLst>
                    </a:blip>
                    <a:srcRect l="10471" r="3690" b="5923"/>
                    <a:stretch>
                      <a:fillRect/>
                    </a:stretch>
                  </pic:blipFill>
                  <pic:spPr>
                    <a:xfrm>
                      <a:off x="0" y="0"/>
                      <a:ext cx="1238400" cy="1270800"/>
                    </a:xfrm>
                    <a:prstGeom prst="rect">
                      <a:avLst/>
                    </a:prstGeom>
                    <a:noFill/>
                    <a:ln>
                      <a:noFill/>
                    </a:ln>
                  </pic:spPr>
                </pic:pic>
              </a:graphicData>
            </a:graphic>
          </wp:inline>
        </w:drawing>
      </w:r>
      <w:r w:rsidRPr="00130F3A">
        <w:rPr>
          <w:rFonts w:ascii="宋体" w:hAnsi="宋体" w:hint="eastAsia"/>
          <w:b/>
          <w:color w:val="0070C0"/>
          <w:sz w:val="18"/>
        </w:rPr>
        <w:t xml:space="preserve"> </w:t>
      </w:r>
      <w:r w:rsidRPr="00130F3A">
        <w:rPr>
          <w:rFonts w:ascii="宋体" w:hAnsi="宋体"/>
          <w:b/>
          <w:noProof/>
          <w:color w:val="0070C0"/>
          <w:sz w:val="18"/>
        </w:rPr>
        <w:drawing>
          <wp:inline distT="0" distB="0" distL="0" distR="0" wp14:anchorId="33D5202E" wp14:editId="12406705">
            <wp:extent cx="1054735" cy="1270635"/>
            <wp:effectExtent l="0" t="0" r="0" b="5715"/>
            <wp:docPr id="216" name="图片 216" descr="C:\Users\sansan\Desktop\项目申请书——坦克识别\简易爆炸装置\图片\20080614140919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ansan\Desktop\项目申请书——坦克识别\简易爆炸装置\图片\200806141409192187.jpg"/>
                    <pic:cNvPicPr>
                      <a:picLocks noChangeAspect="1" noChangeArrowheads="1"/>
                    </pic:cNvPicPr>
                  </pic:nvPicPr>
                  <pic:blipFill>
                    <a:blip r:embed="rId168" cstate="print">
                      <a:extLst>
                        <a:ext uri="{28A0092B-C50C-407E-A947-70E740481C1C}">
                          <a14:useLocalDpi xmlns:a14="http://schemas.microsoft.com/office/drawing/2010/main" val="0"/>
                        </a:ext>
                      </a:extLst>
                    </a:blip>
                    <a:srcRect l="10325"/>
                    <a:stretch>
                      <a:fillRect/>
                    </a:stretch>
                  </pic:blipFill>
                  <pic:spPr>
                    <a:xfrm flipV="1">
                      <a:off x="0" y="0"/>
                      <a:ext cx="1054800" cy="1270800"/>
                    </a:xfrm>
                    <a:prstGeom prst="rect">
                      <a:avLst/>
                    </a:prstGeom>
                    <a:noFill/>
                    <a:ln>
                      <a:noFill/>
                    </a:ln>
                  </pic:spPr>
                </pic:pic>
              </a:graphicData>
            </a:graphic>
          </wp:inline>
        </w:drawing>
      </w:r>
      <w:r w:rsidRPr="00130F3A">
        <w:rPr>
          <w:rFonts w:ascii="宋体" w:hAnsi="宋体" w:hint="eastAsia"/>
          <w:b/>
          <w:color w:val="0070C0"/>
          <w:sz w:val="18"/>
        </w:rPr>
        <w:t xml:space="preserve"> </w:t>
      </w:r>
      <w:r w:rsidRPr="00130F3A">
        <w:rPr>
          <w:rFonts w:ascii="宋体" w:hAnsi="宋体"/>
          <w:b/>
          <w:noProof/>
          <w:color w:val="0070C0"/>
          <w:sz w:val="18"/>
        </w:rPr>
        <w:drawing>
          <wp:inline distT="0" distB="0" distL="0" distR="0" wp14:anchorId="4BBCEA48" wp14:editId="2974A03A">
            <wp:extent cx="1238250" cy="1270635"/>
            <wp:effectExtent l="0" t="0" r="0" b="5715"/>
            <wp:docPr id="218" name="图片 218" descr="C:\Users\sansan\Desktop\项目申请书——坦克识别\简易爆炸装置\图片\20080614140944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sansan\Desktop\项目申请书——坦克识别\简易爆炸装置\图片\200806141409440000.jpg"/>
                    <pic:cNvPicPr>
                      <a:picLocks noChangeAspect="1" noChangeArrowheads="1"/>
                    </pic:cNvPicPr>
                  </pic:nvPicPr>
                  <pic:blipFill>
                    <a:blip r:embed="rId169" cstate="print">
                      <a:extLst>
                        <a:ext uri="{28A0092B-C50C-407E-A947-70E740481C1C}">
                          <a14:useLocalDpi xmlns:a14="http://schemas.microsoft.com/office/drawing/2010/main" val="0"/>
                        </a:ext>
                      </a:extLst>
                    </a:blip>
                    <a:srcRect l="2845" r="17142"/>
                    <a:stretch>
                      <a:fillRect/>
                    </a:stretch>
                  </pic:blipFill>
                  <pic:spPr>
                    <a:xfrm>
                      <a:off x="0" y="0"/>
                      <a:ext cx="1238400" cy="1270800"/>
                    </a:xfrm>
                    <a:prstGeom prst="rect">
                      <a:avLst/>
                    </a:prstGeom>
                    <a:noFill/>
                    <a:ln>
                      <a:noFill/>
                    </a:ln>
                  </pic:spPr>
                </pic:pic>
              </a:graphicData>
            </a:graphic>
          </wp:inline>
        </w:drawing>
      </w:r>
      <w:r w:rsidRPr="00130F3A">
        <w:rPr>
          <w:rFonts w:ascii="宋体" w:hAnsi="宋体"/>
          <w:b/>
          <w:color w:val="0070C0"/>
          <w:sz w:val="18"/>
        </w:rPr>
        <w:t xml:space="preserve"> </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图2</w:t>
      </w:r>
      <w:r w:rsidRPr="00130F3A">
        <w:rPr>
          <w:rFonts w:ascii="宋体" w:hAnsi="宋体" w:hint="eastAsia"/>
          <w:color w:val="0070C0"/>
          <w:sz w:val="18"/>
        </w:rPr>
        <w:t>-</w:t>
      </w:r>
      <w:r w:rsidRPr="00130F3A">
        <w:rPr>
          <w:rFonts w:ascii="宋体" w:hAnsi="宋体"/>
          <w:color w:val="0070C0"/>
          <w:sz w:val="18"/>
        </w:rPr>
        <w:t>2</w:t>
      </w:r>
      <w:r w:rsidRPr="00130F3A">
        <w:rPr>
          <w:rFonts w:ascii="宋体" w:hAnsi="宋体" w:hint="eastAsia"/>
          <w:color w:val="0070C0"/>
          <w:sz w:val="18"/>
        </w:rPr>
        <w:t>5 多种类型简易爆炸装置</w:t>
      </w:r>
    </w:p>
    <w:p w:rsidR="00130F3A" w:rsidRPr="00536C5E" w:rsidRDefault="00130F3A" w:rsidP="00536C5E">
      <w:pPr>
        <w:snapToGrid w:val="0"/>
        <w:spacing w:afterLines="30" w:after="93" w:line="312" w:lineRule="auto"/>
        <w:ind w:firstLineChars="200" w:firstLine="440"/>
        <w:rPr>
          <w:rFonts w:ascii="宋体" w:hAnsi="宋体" w:cs="楷体_GB2312"/>
          <w:bCs/>
          <w:color w:val="0070C0"/>
          <w:szCs w:val="21"/>
        </w:rPr>
      </w:pPr>
      <w:r w:rsidRPr="00130F3A">
        <w:rPr>
          <w:rFonts w:ascii="宋体" w:hAnsi="宋体" w:hint="eastAsia"/>
          <w:bCs/>
          <w:color w:val="0070C0"/>
          <w:sz w:val="22"/>
          <w:szCs w:val="28"/>
        </w:rPr>
        <w:t>除上述常见形式外，简易爆炸装置还经常伪装、隐藏使用，潜在杀伤力更大，如新</w:t>
      </w:r>
      <w:r w:rsidRPr="00536C5E">
        <w:rPr>
          <w:rFonts w:ascii="宋体" w:hAnsi="宋体" w:cs="楷体_GB2312" w:hint="eastAsia"/>
          <w:bCs/>
          <w:color w:val="0070C0"/>
          <w:szCs w:val="21"/>
        </w:rPr>
        <w:t>出现的垃圾堆、石头、动物尸体，甚至封装在水泥块中。简易爆炸装置的</w:t>
      </w:r>
      <w:r w:rsidRPr="00536C5E">
        <w:rPr>
          <w:rFonts w:ascii="宋体" w:hAnsi="宋体" w:cs="楷体_GB2312"/>
          <w:bCs/>
          <w:color w:val="0070C0"/>
          <w:szCs w:val="21"/>
        </w:rPr>
        <w:t>形状和式样</w:t>
      </w:r>
      <w:r w:rsidRPr="00536C5E">
        <w:rPr>
          <w:rFonts w:ascii="宋体" w:hAnsi="宋体" w:cs="楷体_GB2312" w:hint="eastAsia"/>
          <w:bCs/>
          <w:color w:val="0070C0"/>
          <w:szCs w:val="21"/>
        </w:rPr>
        <w:t>各不相同</w:t>
      </w:r>
      <w:r w:rsidRPr="00536C5E">
        <w:rPr>
          <w:rFonts w:ascii="宋体" w:hAnsi="宋体" w:cs="楷体_GB2312"/>
          <w:bCs/>
          <w:color w:val="0070C0"/>
          <w:szCs w:val="21"/>
        </w:rPr>
        <w:t>，</w:t>
      </w:r>
      <w:r w:rsidRPr="00536C5E">
        <w:rPr>
          <w:rFonts w:ascii="宋体" w:hAnsi="宋体" w:cs="楷体_GB2312" w:hint="eastAsia"/>
          <w:bCs/>
          <w:color w:val="0070C0"/>
          <w:szCs w:val="21"/>
        </w:rPr>
        <w:t>难以</w:t>
      </w:r>
      <w:r w:rsidRPr="00536C5E">
        <w:rPr>
          <w:rFonts w:ascii="宋体" w:hAnsi="宋体" w:cs="楷体_GB2312"/>
          <w:bCs/>
          <w:color w:val="0070C0"/>
          <w:szCs w:val="21"/>
        </w:rPr>
        <w:t>提取其</w:t>
      </w:r>
      <w:r w:rsidRPr="00536C5E">
        <w:rPr>
          <w:rFonts w:ascii="宋体" w:hAnsi="宋体" w:cs="楷体_GB2312" w:hint="eastAsia"/>
          <w:bCs/>
          <w:color w:val="0070C0"/>
          <w:szCs w:val="21"/>
        </w:rPr>
        <w:t>一般</w:t>
      </w:r>
      <w:r w:rsidRPr="00536C5E">
        <w:rPr>
          <w:rFonts w:ascii="宋体" w:hAnsi="宋体" w:cs="楷体_GB2312"/>
          <w:bCs/>
          <w:color w:val="0070C0"/>
          <w:szCs w:val="21"/>
        </w:rPr>
        <w:t>特征</w:t>
      </w:r>
      <w:r w:rsidRPr="00536C5E">
        <w:rPr>
          <w:rFonts w:ascii="宋体" w:hAnsi="宋体" w:cs="楷体_GB2312" w:hint="eastAsia"/>
          <w:bCs/>
          <w:color w:val="0070C0"/>
          <w:szCs w:val="21"/>
        </w:rPr>
        <w:t>；</w:t>
      </w:r>
      <w:r w:rsidRPr="00536C5E">
        <w:rPr>
          <w:rFonts w:ascii="宋体" w:hAnsi="宋体" w:cs="楷体_GB2312"/>
          <w:bCs/>
          <w:color w:val="0070C0"/>
          <w:szCs w:val="21"/>
        </w:rPr>
        <w:t>而在其爆炸后，因其爆炸物质</w:t>
      </w:r>
      <w:r w:rsidRPr="00536C5E">
        <w:rPr>
          <w:rFonts w:ascii="宋体" w:hAnsi="宋体" w:cs="楷体_GB2312" w:hint="eastAsia"/>
          <w:bCs/>
          <w:color w:val="0070C0"/>
          <w:szCs w:val="21"/>
        </w:rPr>
        <w:t>和当量大小</w:t>
      </w:r>
      <w:r w:rsidRPr="00536C5E">
        <w:rPr>
          <w:rFonts w:ascii="宋体" w:hAnsi="宋体" w:cs="楷体_GB2312"/>
          <w:bCs/>
          <w:color w:val="0070C0"/>
          <w:szCs w:val="21"/>
        </w:rPr>
        <w:t>不同，</w:t>
      </w:r>
      <w:r w:rsidRPr="00536C5E">
        <w:rPr>
          <w:rFonts w:ascii="宋体" w:hAnsi="宋体" w:cs="楷体_GB2312" w:hint="eastAsia"/>
          <w:bCs/>
          <w:color w:val="0070C0"/>
          <w:szCs w:val="21"/>
        </w:rPr>
        <w:t>如果呈现出与典型炸药爆炸后的特征，则</w:t>
      </w:r>
      <w:r w:rsidRPr="00536C5E">
        <w:rPr>
          <w:rFonts w:ascii="宋体" w:hAnsi="宋体" w:cs="楷体_GB2312"/>
          <w:bCs/>
          <w:color w:val="0070C0"/>
          <w:szCs w:val="21"/>
        </w:rPr>
        <w:t>采用典型炸药的</w:t>
      </w:r>
      <w:r w:rsidRPr="00536C5E">
        <w:rPr>
          <w:rFonts w:ascii="宋体" w:hAnsi="宋体" w:cs="楷体_GB2312" w:hint="eastAsia"/>
          <w:bCs/>
          <w:color w:val="0070C0"/>
          <w:szCs w:val="21"/>
        </w:rPr>
        <w:t>识别</w:t>
      </w:r>
      <w:r w:rsidRPr="00536C5E">
        <w:rPr>
          <w:rFonts w:ascii="宋体" w:hAnsi="宋体" w:cs="楷体_GB2312"/>
          <w:bCs/>
          <w:color w:val="0070C0"/>
          <w:szCs w:val="21"/>
        </w:rPr>
        <w:t>方法</w:t>
      </w:r>
      <w:r w:rsidRPr="00536C5E">
        <w:rPr>
          <w:rFonts w:ascii="宋体" w:hAnsi="宋体" w:cs="楷体_GB2312" w:hint="eastAsia"/>
          <w:bCs/>
          <w:color w:val="0070C0"/>
          <w:szCs w:val="21"/>
        </w:rPr>
        <w:t>。反之</w:t>
      </w:r>
      <w:r w:rsidRPr="00536C5E">
        <w:rPr>
          <w:rFonts w:ascii="宋体" w:hAnsi="宋体" w:cs="楷体_GB2312"/>
          <w:bCs/>
          <w:color w:val="0070C0"/>
          <w:szCs w:val="21"/>
        </w:rPr>
        <w:t>忽略</w:t>
      </w:r>
      <w:r w:rsidRPr="00536C5E">
        <w:rPr>
          <w:rFonts w:ascii="宋体" w:hAnsi="宋体" w:cs="楷体_GB2312" w:hint="eastAsia"/>
          <w:bCs/>
          <w:color w:val="0070C0"/>
          <w:szCs w:val="21"/>
        </w:rPr>
        <w:t>对当量较小的简易爆炸装置爆炸后的</w:t>
      </w:r>
      <w:r w:rsidRPr="00536C5E">
        <w:rPr>
          <w:rFonts w:ascii="宋体" w:hAnsi="宋体" w:cs="楷体_GB2312"/>
          <w:bCs/>
          <w:color w:val="0070C0"/>
          <w:szCs w:val="21"/>
        </w:rPr>
        <w:t>识别</w:t>
      </w:r>
      <w:r w:rsidRPr="00536C5E">
        <w:rPr>
          <w:rFonts w:ascii="宋体" w:hAnsi="宋体" w:cs="楷体_GB2312" w:hint="eastAsia"/>
          <w:bCs/>
          <w:color w:val="0070C0"/>
          <w:szCs w:val="21"/>
        </w:rPr>
        <w:t>，重点对简易爆炸装置布设前后的地面背景变化的可见光、高光谱特征进行识别</w:t>
      </w:r>
      <w:r w:rsidRPr="00536C5E">
        <w:rPr>
          <w:rFonts w:ascii="宋体" w:hAnsi="宋体" w:cs="楷体_GB2312"/>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因此，在类似非对称作战、涉恐涉爆等特定区域、易发频发区域，如主要供给线、交通要道沿线，借助可见光成像绘制监测区域的实时图像，运用时间序列分析的多帧关联技术，将其与近期、原始图像关联、比对并检测潜在的简易爆炸装置；同时利用高光谱成像，测定可疑目标及土壤背景等的光谱波峰变化曲线，结合已有的典型简易爆炸装置材质外壳的光谱特征，预警地面可能出现的简易爆炸装置。</w:t>
      </w:r>
    </w:p>
    <w:p w:rsidR="00EA2D4B" w:rsidRDefault="00212452" w:rsidP="00212452">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3</w:t>
      </w:r>
      <w:r>
        <w:rPr>
          <w:rFonts w:eastAsia="楷体_GB2312" w:cs="楷体_GB2312" w:hint="eastAsia"/>
          <w:b/>
          <w:bCs/>
          <w:sz w:val="28"/>
          <w:szCs w:val="28"/>
        </w:rPr>
        <w:t>）</w:t>
      </w:r>
      <w:r w:rsidR="00EA2D4B" w:rsidRPr="00EA2D4B">
        <w:rPr>
          <w:rFonts w:eastAsia="楷体_GB2312" w:cs="楷体_GB2312" w:hint="eastAsia"/>
          <w:b/>
          <w:bCs/>
          <w:sz w:val="28"/>
          <w:szCs w:val="28"/>
        </w:rPr>
        <w:t>实验手段</w:t>
      </w:r>
    </w:p>
    <w:p w:rsidR="00E9143D" w:rsidRPr="003860BB" w:rsidRDefault="00E9143D"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b/>
          <w:bCs/>
          <w:sz w:val="22"/>
          <w:szCs w:val="28"/>
        </w:rPr>
        <w:t>（i）滤波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滤波能将信号中特定波段频率滤除，抑制和防止干扰。针对多传感器并存的情况，滤波能有效的利用多传感器的冗余优势，对数据进行补全，并清除异常值，平滑数据。现主流的滤波技术主要有卡尔曼滤波、贝叶斯滤波、扩展卡尔曼滤波以及粒子滤波技术等。</w:t>
      </w:r>
    </w:p>
    <w:p w:rsidR="00E9143D" w:rsidRPr="0007258C" w:rsidRDefault="00E9143D"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1）卡尔曼滤波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卡尔曼滤波的一个是从一组有限的，包含噪声的，对物体位置的观察序列（可能有偏差）预测出物体的位置的坐标及速度。在很多工程应用（如雷达、计算机视觉）中都可以找到它的身影。例如，对于雷达来说，人们感兴趣的是其能够跟踪目标。但目标的位置、速度、加速度的测量值往往在任何时候都有噪声。卡尔曼滤波利用目标的动态信息，设法去掉噪声的影响，得到一个关于目标位置的好的估计。这个估计可以是对当前目标位置的估计（滤波），也可以是对于将来位置的估计（预测），也可以是对过去位置的估计（插值或平滑）。具体流程如下：</w:t>
      </w:r>
    </w:p>
    <w:p w:rsidR="00E9143D" w:rsidRPr="000C4DC1"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noProof/>
          <w:szCs w:val="21"/>
        </w:rPr>
        <w:lastRenderedPageBreak/>
        <w:drawing>
          <wp:inline distT="0" distB="0" distL="0" distR="0" wp14:anchorId="0BB700ED" wp14:editId="06AB3076">
            <wp:extent cx="4840605" cy="3990975"/>
            <wp:effectExtent l="0" t="0" r="0" b="0"/>
            <wp:docPr id="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pic:cNvPicPr>
                      <a:picLocks noChangeAspect="1" noChangeArrowheads="1"/>
                    </pic:cNvPicPr>
                  </pic:nvPicPr>
                  <pic:blipFill>
                    <a:blip r:embed="rId170"/>
                    <a:stretch>
                      <a:fillRect/>
                    </a:stretch>
                  </pic:blipFill>
                  <pic:spPr bwMode="auto">
                    <a:xfrm>
                      <a:off x="0" y="0"/>
                      <a:ext cx="4840605" cy="3990975"/>
                    </a:xfrm>
                    <a:prstGeom prst="rect">
                      <a:avLst/>
                    </a:prstGeom>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E9143D" w:rsidRPr="0007258C" w:rsidRDefault="00E9143D"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2）贝叶斯滤波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贝叶斯滤波考虑具有加性噪声的非线性系统。贝叶斯滤波的目标在于利用已知信息求得状态的后验概率。这样也就获得了对k时刻状态统计特性的完整描述，从而可以按照不同的准则得到k时刻的状态估计值及其估计误差的协方差阵。具体流程如下：</w:t>
      </w:r>
    </w:p>
    <w:p w:rsidR="00E9143D"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noProof/>
          <w:szCs w:val="21"/>
        </w:rPr>
        <w:drawing>
          <wp:inline distT="0" distB="0" distL="0" distR="0" wp14:anchorId="706EC05C" wp14:editId="63D66AAD">
            <wp:extent cx="2619375" cy="3248025"/>
            <wp:effectExtent l="0" t="0" r="0" b="0"/>
            <wp:docPr id="4"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pic:cNvPicPr>
                      <a:picLocks noChangeAspect="1" noChangeArrowheads="1"/>
                    </pic:cNvPicPr>
                  </pic:nvPicPr>
                  <pic:blipFill>
                    <a:blip r:embed="rId171"/>
                    <a:stretch>
                      <a:fillRect/>
                    </a:stretch>
                  </pic:blipFill>
                  <pic:spPr bwMode="auto">
                    <a:xfrm>
                      <a:off x="0" y="0"/>
                      <a:ext cx="2619375" cy="3248025"/>
                    </a:xfrm>
                    <a:prstGeom prst="rect">
                      <a:avLst/>
                    </a:prstGeom>
                  </pic:spPr>
                </pic:pic>
              </a:graphicData>
            </a:graphic>
          </wp:inline>
        </w:drawing>
      </w:r>
    </w:p>
    <w:p w:rsidR="007E4722" w:rsidRPr="000C4DC1" w:rsidRDefault="007E4722" w:rsidP="00E506FD">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lastRenderedPageBreak/>
        <w:t>缺少</w:t>
      </w:r>
      <w:r>
        <w:rPr>
          <w:rFonts w:ascii="宋体" w:hAnsi="宋体" w:cs="楷体_GB2312" w:hint="eastAsia"/>
          <w:b/>
          <w:bCs/>
          <w:color w:val="FF0000"/>
          <w:szCs w:val="21"/>
        </w:rPr>
        <w:t>图的说明</w:t>
      </w:r>
    </w:p>
    <w:p w:rsidR="00E9143D"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3）</w:t>
      </w:r>
      <w:bookmarkStart w:id="128" w:name="OLE_LINK41"/>
      <w:bookmarkEnd w:id="128"/>
      <w:r w:rsidRPr="0007258C">
        <w:rPr>
          <w:rFonts w:ascii="黑体" w:eastAsia="黑体" w:hAnsi="黑体" w:cs="楷体_GB2312"/>
          <w:bCs/>
          <w:szCs w:val="21"/>
        </w:rPr>
        <w:t>扩展卡尔曼滤波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扩展卡尔曼滤波（EKF）考虑离散时间非线性系统。用泰勒级数展开的方法对非线性方程做线性近似化。实质上是一种在线线性化的算法，即按名义轨线进行线性化处理，再利用卡尔曼滤波公式进行计算。根据泰勒级数展开阶数的不同一般有一阶EKF算法、二阶EKF算法、三阶EKF算法和四阶EKF算法等。实际上可以把它看作一种限制复杂性的滤波器。只是用线性逼近的方法把它限定性成与线性滤波器具有类似结构的形式。</w:t>
      </w:r>
    </w:p>
    <w:p w:rsidR="00E9143D"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4）粒子滤波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粒子滤波（PF）利用粒子集来表示概率，可以用在任何形式的状态空间模型上。其核心思想是通过从后验概率中抽取的随机状态粒子来表示其分布情况，是一种顺序重要性采样法。尽管算法中的概率分布只是真实分布的一种近似，但由于非参数化的特点，它摆脱了解决非线性滤波问题时随机量必须满足高斯分布的制约，能表达比高斯模型更广泛的分布，也对变量参数的非线性特性有更强的建模能力。因此，粒子滤波能够比较精确地表达基于观测量和控制量的后验概率分布，可以用于解决SLAM问题。粒子滤波技术在非线性、非高斯系统表现出来的优越性，决定了它的应用范围非常广泛。另外，粒子滤波器的多模态处理能力，也是它应用广泛的原因之一。</w:t>
      </w:r>
    </w:p>
    <w:p w:rsidR="00E9143D" w:rsidRPr="003860BB" w:rsidRDefault="00E9143D"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b/>
          <w:bCs/>
          <w:sz w:val="22"/>
          <w:szCs w:val="28"/>
        </w:rPr>
        <w:t>ii）基于尺度不变性的多源异构遥感图像关联方法</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多源异构遥感数据特征融合的图像关联过程，如图所示：</w:t>
      </w:r>
    </w:p>
    <w:p w:rsidR="00E9143D" w:rsidRPr="000C4DC1" w:rsidRDefault="003E2D07" w:rsidP="00E506FD">
      <w:pPr>
        <w:snapToGrid w:val="0"/>
        <w:spacing w:afterLines="30" w:after="93" w:line="312" w:lineRule="auto"/>
        <w:jc w:val="center"/>
        <w:rPr>
          <w:rFonts w:ascii="宋体" w:hAnsi="宋体" w:cs="楷体_GB2312"/>
          <w:szCs w:val="21"/>
        </w:rPr>
      </w:pPr>
      <w:r>
        <w:rPr>
          <w:rFonts w:ascii="宋体" w:hAnsi="宋体" w:cs="楷体_GB2312"/>
          <w:szCs w:val="21"/>
        </w:rPr>
        <w:pict>
          <v:shape id="ole_rId4" o:spid="_x0000_i1088" style="width:165.75pt;height:201pt" coordsize="" o:spt="100" adj="0,,0" path="" stroked="f">
            <v:stroke joinstyle="miter"/>
            <v:imagedata r:id="rId172" o:title=""/>
            <v:formulas/>
            <v:path o:connecttype="segments"/>
          </v:shape>
        </w:pict>
      </w:r>
    </w:p>
    <w:p w:rsidR="00E9143D" w:rsidRPr="000C4DC1"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szCs w:val="21"/>
        </w:rPr>
        <w:t>图多源异构遥感数据特征融合的图像关联过程</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本课题结合深度学习理论与尺度空间理论，提出一种</w:t>
      </w:r>
      <w:bookmarkStart w:id="129" w:name="OLE_LINK101"/>
      <w:bookmarkStart w:id="130" w:name="OLE_LINK111"/>
      <w:r w:rsidRPr="000C4DC1">
        <w:rPr>
          <w:rFonts w:ascii="宋体" w:hAnsi="宋体" w:cs="楷体_GB2312"/>
          <w:szCs w:val="21"/>
        </w:rPr>
        <w:t>基于尺度不变性的多源异构遥感图像关联方法</w:t>
      </w:r>
      <w:bookmarkEnd w:id="129"/>
      <w:bookmarkEnd w:id="130"/>
      <w:r w:rsidRPr="000C4DC1">
        <w:rPr>
          <w:rFonts w:ascii="宋体" w:hAnsi="宋体" w:cs="楷体_GB2312"/>
          <w:szCs w:val="21"/>
        </w:rPr>
        <w:t>，该方法利用生成式卷积神经网络CNN进行训练学习，从时间、空间上自动搜索到不同图像中同一目标的特征点，这些特征点具有RST(旋转、比例、平移)不变性等特点，且要求具有一定的抗干扰（阴影、杂波或图像噪声）能力。基于尺度不变性的多源异构遥感图像关联流程，如图所示：</w:t>
      </w:r>
    </w:p>
    <w:p w:rsidR="00E9143D" w:rsidRPr="000C4DC1" w:rsidRDefault="00B51578" w:rsidP="00B51578">
      <w:pPr>
        <w:snapToGrid w:val="0"/>
        <w:spacing w:afterLines="30" w:after="93" w:line="312" w:lineRule="auto"/>
        <w:jc w:val="center"/>
        <w:rPr>
          <w:rFonts w:ascii="宋体" w:hAnsi="宋体" w:cs="楷体_GB2312"/>
          <w:szCs w:val="21"/>
        </w:rPr>
      </w:pPr>
      <w:r>
        <w:object w:dxaOrig="4581" w:dyaOrig="3681">
          <v:shape id="_x0000_i1089" type="#_x0000_t75" style="width:202.5pt;height:162.7pt" o:ole="">
            <v:imagedata r:id="rId33" o:title=""/>
          </v:shape>
          <o:OLEObject Type="Embed" ProgID="Visio.Drawing.15" ShapeID="_x0000_i1089" DrawAspect="Content" ObjectID="_1565294231" r:id="rId173"/>
        </w:object>
      </w:r>
    </w:p>
    <w:p w:rsidR="00E9143D" w:rsidRPr="000C4DC1" w:rsidRDefault="00E9143D" w:rsidP="00B51578">
      <w:pPr>
        <w:snapToGrid w:val="0"/>
        <w:spacing w:afterLines="30" w:after="93" w:line="312" w:lineRule="auto"/>
        <w:jc w:val="center"/>
        <w:rPr>
          <w:rFonts w:ascii="宋体" w:hAnsi="宋体" w:cs="楷体_GB2312"/>
          <w:szCs w:val="21"/>
        </w:rPr>
      </w:pPr>
      <w:r w:rsidRPr="000C4DC1">
        <w:rPr>
          <w:rFonts w:ascii="宋体" w:hAnsi="宋体" w:cs="楷体_GB2312"/>
          <w:szCs w:val="21"/>
        </w:rPr>
        <w:t>图</w:t>
      </w:r>
      <w:r w:rsidR="00E506FD">
        <w:rPr>
          <w:rFonts w:ascii="宋体" w:hAnsi="宋体" w:cs="楷体_GB2312" w:hint="eastAsia"/>
          <w:szCs w:val="21"/>
        </w:rPr>
        <w:t xml:space="preserve"> </w:t>
      </w:r>
      <w:r w:rsidRPr="000C4DC1">
        <w:rPr>
          <w:rFonts w:ascii="宋体" w:hAnsi="宋体" w:cs="楷体_GB2312"/>
          <w:szCs w:val="21"/>
        </w:rPr>
        <w:t>基于尺度不变性的多源异构遥感图像关联流程</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基于尺度不变性的多源异构遥感图像关联利用所获取的包含目标先验信息的多源异构图像数据（可见光、红外、高光谱、雷达图像）作为输入，考虑到样本数量不足，采用尺度空间理论生成不同时间、空间分辨率的尺度空间图像集，再加入旋转、平移操作以及噪声，杂波阴影等，生成大量的多源异构样本图像。再利用图像先验信息对多源异构样本图像进行属性关联，关联时经常选取的图像特征有：特征点（如角点、拐点、高曲率等）、直线段、特殊轮廓。其中特征点的来源主要有三个方面：区域分割上的特征点、灰度极值特征点、边缘上的特征点。把属性关联后的样本图像输入卷积神经网络中进行自动训练与学习，得到最优化的网络结构。</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将获取的多源图像数据输入至已训练好的网络，输出特征点匹配结果，进而得到目标图像关联结果。同时结合多源数据各自的优势，辅助后续的目标识别。采用上述方法，有效地避免了多源数据关联引起的技术难点，并解决了深度学习中训练样本不足的问题。</w:t>
      </w:r>
    </w:p>
    <w:p w:rsidR="00796A55" w:rsidRPr="003860BB" w:rsidRDefault="002F4EEC"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）基于深度神经网络理论对多平台下的多源异构数据建模仿真分析</w:t>
      </w:r>
    </w:p>
    <w:p w:rsidR="00796A55" w:rsidRPr="000C4DC1" w:rsidRDefault="00796A55"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hint="eastAsia"/>
          <w:szCs w:val="21"/>
        </w:rPr>
        <w:t>在对典型地面目标进行多特征融合的基础上，根据人工智能理论，采用星载、机载平台下多传感器的多目标数据</w:t>
      </w:r>
      <w:r w:rsidR="00630D94" w:rsidRPr="000C4DC1">
        <w:rPr>
          <w:rFonts w:ascii="宋体" w:hAnsi="宋体" w:cs="楷体_GB2312" w:hint="eastAsia"/>
          <w:szCs w:val="21"/>
        </w:rPr>
        <w:t>进行模拟，最大化综合应用BP神经网络、极限学习机和卷积神经网络三种神经网络工作时在不同应用场景下适用性，最终建立多源异构数据的神经网络综合决策模型。</w:t>
      </w:r>
    </w:p>
    <w:p w:rsidR="00EA2D4B" w:rsidRDefault="00212452" w:rsidP="00212452">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4</w:t>
      </w:r>
      <w:r>
        <w:rPr>
          <w:rFonts w:eastAsia="楷体_GB2312" w:cs="楷体_GB2312" w:hint="eastAsia"/>
          <w:b/>
          <w:bCs/>
          <w:sz w:val="28"/>
          <w:szCs w:val="28"/>
        </w:rPr>
        <w:t>）</w:t>
      </w:r>
      <w:r w:rsidR="00EA2D4B">
        <w:rPr>
          <w:rFonts w:eastAsia="楷体_GB2312" w:cs="楷体_GB2312" w:hint="eastAsia"/>
          <w:b/>
          <w:bCs/>
          <w:sz w:val="28"/>
          <w:szCs w:val="28"/>
        </w:rPr>
        <w:t>关键技术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w:t>
      </w:r>
      <w:r w:rsidR="00605F36" w:rsidRPr="00605F36">
        <w:rPr>
          <w:rFonts w:ascii="宋体" w:hAnsi="宋体" w:cs="楷体_GB2312" w:hint="eastAsia"/>
          <w:b/>
          <w:bCs/>
          <w:color w:val="FF0000"/>
          <w:szCs w:val="21"/>
        </w:rPr>
        <w:t>缺少第一部分的关键技术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2）</w:t>
      </w:r>
      <w:r w:rsidR="00B501AA" w:rsidRPr="000C4DC1">
        <w:rPr>
          <w:rFonts w:ascii="宋体" w:hAnsi="宋体" w:cs="楷体_GB2312" w:hint="eastAsia"/>
          <w:bCs/>
          <w:szCs w:val="21"/>
        </w:rPr>
        <w:t>最小损失的的原始数据特征维度压缩技术；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3</w:t>
      </w:r>
      <w:r w:rsidRPr="000C4DC1">
        <w:rPr>
          <w:rFonts w:ascii="宋体" w:hAnsi="宋体" w:cs="楷体_GB2312" w:hint="eastAsia"/>
          <w:bCs/>
          <w:szCs w:val="21"/>
        </w:rPr>
        <w:t>）</w:t>
      </w:r>
      <w:r w:rsidR="00B501AA" w:rsidRPr="000C4DC1">
        <w:rPr>
          <w:rFonts w:ascii="宋体" w:hAnsi="宋体" w:cs="楷体_GB2312" w:hint="eastAsia"/>
          <w:bCs/>
          <w:szCs w:val="21"/>
        </w:rPr>
        <w:t>广泛适用的特征融合算法；</w:t>
      </w:r>
    </w:p>
    <w:p w:rsidR="00285F56"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4）</w:t>
      </w:r>
      <w:r w:rsidR="00285F56" w:rsidRPr="000C4DC1">
        <w:rPr>
          <w:rFonts w:ascii="宋体" w:hAnsi="宋体" w:cs="楷体_GB2312" w:hint="eastAsia"/>
          <w:bCs/>
          <w:szCs w:val="21"/>
        </w:rPr>
        <w:t>使用统计学方法、模式识别方法、机器学习方法、人工智能方法和数据可视化方法对经过处理和建模的数据进行知识发现，提取多源数据中目标识别所需的信息。</w:t>
      </w:r>
    </w:p>
    <w:p w:rsidR="00431037" w:rsidRPr="000C4DC1" w:rsidRDefault="000C4DC1" w:rsidP="000C4DC1">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5</w:t>
      </w:r>
      <w:r>
        <w:rPr>
          <w:rFonts w:eastAsia="楷体_GB2312" w:cs="楷体_GB2312" w:hint="eastAsia"/>
          <w:b/>
          <w:bCs/>
          <w:sz w:val="28"/>
          <w:szCs w:val="28"/>
        </w:rPr>
        <w:t>）</w:t>
      </w:r>
      <w:r w:rsidR="00EA2D4B" w:rsidRPr="000C4DC1">
        <w:rPr>
          <w:rFonts w:eastAsia="楷体_GB2312" w:cs="楷体_GB2312" w:hint="eastAsia"/>
          <w:b/>
          <w:bCs/>
          <w:sz w:val="28"/>
          <w:szCs w:val="28"/>
        </w:rPr>
        <w:t>可行性分析</w:t>
      </w:r>
    </w:p>
    <w:p w:rsidR="00605F36" w:rsidRPr="001D3643" w:rsidRDefault="00605F36" w:rsidP="00605F36">
      <w:pPr>
        <w:snapToGrid w:val="0"/>
        <w:spacing w:afterLines="30" w:after="93" w:line="312" w:lineRule="auto"/>
        <w:ind w:firstLineChars="200" w:firstLine="422"/>
        <w:rPr>
          <w:rFonts w:ascii="宋体" w:hAnsi="宋体" w:cs="楷体_GB2312"/>
          <w:b/>
          <w:bCs/>
          <w:color w:val="FF0000"/>
          <w:szCs w:val="21"/>
        </w:rPr>
      </w:pPr>
      <w:r>
        <w:rPr>
          <w:rFonts w:ascii="宋体" w:hAnsi="宋体" w:cs="楷体_GB2312" w:hint="eastAsia"/>
          <w:b/>
          <w:bCs/>
          <w:color w:val="FF0000"/>
          <w:szCs w:val="21"/>
        </w:rPr>
        <w:t>有待完善...</w:t>
      </w:r>
      <w:r>
        <w:rPr>
          <w:rFonts w:ascii="宋体" w:hAnsi="宋体" w:cs="楷体_GB2312"/>
          <w:b/>
          <w:bCs/>
          <w:color w:val="FF0000"/>
          <w:szCs w:val="21"/>
        </w:rPr>
        <w:t>...</w:t>
      </w:r>
    </w:p>
    <w:p w:rsidR="00BB728F" w:rsidRPr="000C4DC1" w:rsidRDefault="000C4DC1" w:rsidP="000C4DC1">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lastRenderedPageBreak/>
        <w:t>4</w:t>
      </w:r>
      <w:r>
        <w:rPr>
          <w:rFonts w:eastAsia="楷体_GB2312" w:cs="楷体_GB2312"/>
          <w:b/>
          <w:bCs/>
          <w:sz w:val="28"/>
          <w:szCs w:val="28"/>
        </w:rPr>
        <w:t>.</w:t>
      </w:r>
      <w:r w:rsidR="00BB728F" w:rsidRPr="000C4DC1">
        <w:rPr>
          <w:rFonts w:eastAsia="楷体_GB2312" w:cs="楷体_GB2312" w:hint="eastAsia"/>
          <w:b/>
          <w:bCs/>
          <w:sz w:val="28"/>
          <w:szCs w:val="28"/>
        </w:rPr>
        <w:t>本项目的</w:t>
      </w:r>
      <w:r w:rsidR="00BB728F" w:rsidRPr="000C4DC1">
        <w:rPr>
          <w:rFonts w:eastAsia="楷体_GB2312" w:cs="楷体_GB2312" w:hint="eastAsia"/>
          <w:b/>
          <w:bCs/>
          <w:color w:val="FF0000"/>
          <w:sz w:val="28"/>
          <w:szCs w:val="28"/>
        </w:rPr>
        <w:t>特色与创新</w:t>
      </w:r>
      <w:r w:rsidR="00BB728F" w:rsidRPr="000C4DC1">
        <w:rPr>
          <w:rFonts w:eastAsia="楷体_GB2312" w:cs="楷体_GB2312" w:hint="eastAsia"/>
          <w:b/>
          <w:bCs/>
          <w:sz w:val="28"/>
          <w:szCs w:val="28"/>
        </w:rPr>
        <w:t>之处；</w:t>
      </w:r>
    </w:p>
    <w:p w:rsidR="00431037" w:rsidRPr="007B5FEC" w:rsidRDefault="00CE2D97" w:rsidP="00F03251">
      <w:pPr>
        <w:pStyle w:val="a7"/>
        <w:numPr>
          <w:ilvl w:val="0"/>
          <w:numId w:val="1"/>
        </w:numPr>
        <w:snapToGrid w:val="0"/>
        <w:spacing w:beforeLines="50" w:before="156" w:afterLines="50" w:after="156" w:line="440" w:lineRule="exact"/>
        <w:ind w:firstLineChars="0"/>
        <w:rPr>
          <w:rFonts w:eastAsia="楷体_GB2312" w:cs="楷体_GB2312"/>
          <w:b/>
          <w:bCs/>
          <w:sz w:val="28"/>
          <w:szCs w:val="28"/>
        </w:rPr>
      </w:pPr>
      <w:r w:rsidRPr="007B5FEC">
        <w:rPr>
          <w:rFonts w:eastAsia="楷体_GB2312" w:cs="楷体_GB2312" w:hint="eastAsia"/>
          <w:b/>
          <w:bCs/>
          <w:sz w:val="28"/>
          <w:szCs w:val="28"/>
        </w:rPr>
        <w:t>创新点</w:t>
      </w:r>
    </w:p>
    <w:p w:rsidR="00605F36" w:rsidRPr="001D3643" w:rsidRDefault="00605F36" w:rsidP="00605F36">
      <w:pPr>
        <w:snapToGrid w:val="0"/>
        <w:spacing w:afterLines="30" w:after="93" w:line="312" w:lineRule="auto"/>
        <w:ind w:firstLineChars="200" w:firstLine="422"/>
        <w:rPr>
          <w:rFonts w:ascii="宋体" w:hAnsi="宋体" w:cs="楷体_GB2312"/>
          <w:b/>
          <w:bCs/>
          <w:color w:val="FF0000"/>
          <w:szCs w:val="21"/>
        </w:rPr>
      </w:pPr>
      <w:r>
        <w:rPr>
          <w:rFonts w:ascii="宋体" w:hAnsi="宋体" w:cs="楷体_GB2312" w:hint="eastAsia"/>
          <w:b/>
          <w:bCs/>
          <w:color w:val="FF0000"/>
          <w:szCs w:val="21"/>
        </w:rPr>
        <w:t>有待完善...</w:t>
      </w:r>
      <w:r>
        <w:rPr>
          <w:rFonts w:ascii="宋体" w:hAnsi="宋体" w:cs="楷体_GB2312"/>
          <w:b/>
          <w:bCs/>
          <w:color w:val="FF0000"/>
          <w:szCs w:val="21"/>
        </w:rPr>
        <w:t>...</w:t>
      </w:r>
    </w:p>
    <w:p w:rsidR="00BD1349" w:rsidRPr="00536C5E" w:rsidRDefault="00BD1349"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1、综合星载、机载平台的观测方式优势，提出并建立了涵盖</w:t>
      </w:r>
      <w:r w:rsidRPr="00536C5E">
        <w:rPr>
          <w:rFonts w:ascii="宋体" w:hAnsi="宋体" w:cs="楷体_GB2312"/>
          <w:bCs/>
          <w:color w:val="0070C0"/>
          <w:szCs w:val="21"/>
        </w:rPr>
        <w:t>时间特性、空间特性、</w:t>
      </w:r>
      <w:r w:rsidRPr="00536C5E">
        <w:rPr>
          <w:rFonts w:ascii="宋体" w:hAnsi="宋体" w:cs="楷体_GB2312" w:hint="eastAsia"/>
          <w:bCs/>
          <w:color w:val="0070C0"/>
          <w:szCs w:val="21"/>
        </w:rPr>
        <w:t>电磁散射特性、光谱</w:t>
      </w:r>
      <w:r w:rsidRPr="00536C5E">
        <w:rPr>
          <w:rFonts w:ascii="宋体" w:hAnsi="宋体" w:cs="楷体_GB2312"/>
          <w:bCs/>
          <w:color w:val="0070C0"/>
          <w:szCs w:val="21"/>
        </w:rPr>
        <w:t>特性、</w:t>
      </w:r>
      <w:r w:rsidRPr="00536C5E">
        <w:rPr>
          <w:rFonts w:ascii="宋体" w:hAnsi="宋体" w:cs="楷体_GB2312" w:hint="eastAsia"/>
          <w:bCs/>
          <w:color w:val="0070C0"/>
          <w:szCs w:val="21"/>
        </w:rPr>
        <w:t>红外辐射特性、可见光几何</w:t>
      </w:r>
      <w:r w:rsidRPr="00536C5E">
        <w:rPr>
          <w:rFonts w:ascii="宋体" w:hAnsi="宋体" w:cs="楷体_GB2312"/>
          <w:bCs/>
          <w:color w:val="0070C0"/>
          <w:szCs w:val="21"/>
        </w:rPr>
        <w:t>特性</w:t>
      </w:r>
      <w:r w:rsidRPr="00536C5E">
        <w:rPr>
          <w:rFonts w:ascii="宋体" w:hAnsi="宋体" w:cs="楷体_GB2312" w:hint="eastAsia"/>
          <w:bCs/>
          <w:color w:val="0070C0"/>
          <w:szCs w:val="21"/>
        </w:rPr>
        <w:t>等的五类典型地面目标，在全天候、全天时、全地域条件下高精度识别的综合特征库。</w:t>
      </w:r>
    </w:p>
    <w:p w:rsidR="00BD1349" w:rsidRPr="00536C5E" w:rsidRDefault="00BD1349"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2、实现五类地面典型目标的特征级融合，开展多源数据特征的</w:t>
      </w:r>
      <w:r w:rsidRPr="00536C5E">
        <w:rPr>
          <w:rFonts w:ascii="宋体" w:hAnsi="宋体" w:cs="楷体_GB2312"/>
          <w:bCs/>
          <w:color w:val="0070C0"/>
          <w:szCs w:val="21"/>
        </w:rPr>
        <w:t>互补</w:t>
      </w:r>
      <w:r w:rsidRPr="00536C5E">
        <w:rPr>
          <w:rFonts w:ascii="宋体" w:hAnsi="宋体" w:cs="楷体_GB2312" w:hint="eastAsia"/>
          <w:bCs/>
          <w:color w:val="0070C0"/>
          <w:szCs w:val="21"/>
        </w:rPr>
        <w:t>、优选、合作的综合分析，结合每种典型目标的静止、待机、运动三种工作状态及其在隐蔽、伪装防护状态下的特征，综合分析和识别各类典型地面目标的存在性、真实性、意图性。</w:t>
      </w:r>
    </w:p>
    <w:p w:rsidR="00D574DF" w:rsidRDefault="00D574DF" w:rsidP="000C4DC1">
      <w:pPr>
        <w:snapToGrid w:val="0"/>
        <w:spacing w:afterLines="30" w:after="93" w:line="312" w:lineRule="auto"/>
        <w:ind w:firstLineChars="200" w:firstLine="420"/>
        <w:rPr>
          <w:rFonts w:ascii="宋体" w:hAnsi="宋体" w:cs="楷体_GB2312"/>
          <w:bCs/>
          <w:szCs w:val="21"/>
        </w:rPr>
      </w:pPr>
    </w:p>
    <w:p w:rsidR="00F527C5" w:rsidRDefault="00F527C5">
      <w:pPr>
        <w:widowControl/>
        <w:jc w:val="left"/>
        <w:rPr>
          <w:rFonts w:ascii="楷体" w:eastAsia="楷体" w:hAnsi="楷体" w:cs="宋体"/>
          <w:b/>
          <w:bCs/>
          <w:sz w:val="36"/>
          <w:szCs w:val="36"/>
        </w:rPr>
      </w:pPr>
      <w:r>
        <w:rPr>
          <w:rFonts w:ascii="楷体" w:eastAsia="楷体" w:hAnsi="楷体" w:cs="宋体"/>
          <w:b/>
          <w:bCs/>
          <w:sz w:val="36"/>
          <w:szCs w:val="36"/>
        </w:rPr>
        <w:br w:type="page"/>
      </w:r>
    </w:p>
    <w:p w:rsidR="004A01C0" w:rsidRPr="00611A6E" w:rsidRDefault="00611A6E" w:rsidP="00611A6E">
      <w:pPr>
        <w:rPr>
          <w:rFonts w:ascii="楷体" w:eastAsia="楷体" w:hAnsi="楷体" w:cs="宋体"/>
          <w:b/>
          <w:bCs/>
          <w:sz w:val="36"/>
          <w:szCs w:val="36"/>
        </w:rPr>
      </w:pPr>
      <w:r>
        <w:rPr>
          <w:rFonts w:ascii="楷体" w:eastAsia="楷体" w:hAnsi="楷体" w:cs="宋体" w:hint="eastAsia"/>
          <w:b/>
          <w:bCs/>
          <w:sz w:val="36"/>
          <w:szCs w:val="36"/>
        </w:rPr>
        <w:lastRenderedPageBreak/>
        <w:t>二、</w:t>
      </w:r>
      <w:r w:rsidRPr="00611A6E">
        <w:rPr>
          <w:rFonts w:ascii="楷体" w:eastAsia="楷体" w:hAnsi="楷体" w:cs="宋体" w:hint="eastAsia"/>
          <w:b/>
          <w:bCs/>
          <w:sz w:val="36"/>
          <w:szCs w:val="36"/>
        </w:rPr>
        <w:t>人员</w:t>
      </w:r>
    </w:p>
    <w:p w:rsidR="004A01C0" w:rsidRDefault="004A01C0" w:rsidP="004A01C0">
      <w:pPr>
        <w:rPr>
          <w:rFonts w:ascii="楷体" w:eastAsia="楷体" w:hAnsi="楷体" w:cs="宋体"/>
          <w:b/>
          <w:bCs/>
          <w:color w:val="0070C0"/>
        </w:rPr>
      </w:pPr>
      <w:r>
        <w:rPr>
          <w:rFonts w:ascii="楷体" w:eastAsia="楷体" w:hAnsi="楷体" w:cs="楷体_GB2312" w:hint="eastAsia"/>
          <w:b/>
          <w:iCs/>
          <w:color w:val="0070C0"/>
        </w:rPr>
        <w:t>除非特殊说明，请勿删除或改动简历模板中蓝色字体的标题及相应说明文字</w:t>
      </w:r>
    </w:p>
    <w:p w:rsidR="004A01C0" w:rsidRDefault="004A01C0" w:rsidP="004A01C0">
      <w:pPr>
        <w:rPr>
          <w:rFonts w:ascii="楷体" w:eastAsia="楷体" w:hAnsi="楷体" w:cs="宋体"/>
          <w:color w:val="0070C0"/>
          <w:sz w:val="36"/>
          <w:szCs w:val="36"/>
        </w:rPr>
      </w:pPr>
      <w:r>
        <w:rPr>
          <w:rFonts w:ascii="楷体" w:eastAsia="楷体" w:hAnsi="楷体" w:cs="宋体" w:hint="eastAsia"/>
          <w:b/>
          <w:bCs/>
          <w:color w:val="0070C0"/>
          <w:sz w:val="36"/>
          <w:szCs w:val="36"/>
        </w:rPr>
        <w:t xml:space="preserve">参与者 </w:t>
      </w:r>
      <w:r>
        <w:rPr>
          <w:rFonts w:ascii="楷体" w:eastAsia="楷体" w:hAnsi="楷体" w:cs="宋体"/>
          <w:b/>
          <w:bCs/>
          <w:color w:val="0070C0"/>
          <w:sz w:val="36"/>
          <w:szCs w:val="36"/>
        </w:rPr>
        <w:t>简历</w:t>
      </w:r>
    </w:p>
    <w:p w:rsidR="004A01C0" w:rsidRDefault="004A01C0" w:rsidP="004A01C0">
      <w:pPr>
        <w:rPr>
          <w:rFonts w:ascii="宋体" w:hAnsi="宋体" w:cs="宋体"/>
        </w:rPr>
      </w:pPr>
      <w:r>
        <w:rPr>
          <w:rFonts w:ascii="宋体" w:hAnsi="宋体" w:cs="宋体" w:hint="eastAsia"/>
          <w:sz w:val="28"/>
          <w:szCs w:val="28"/>
        </w:rPr>
        <w:t>格式：目前所在机构，部门（指二级单位），职称</w:t>
      </w:r>
    </w:p>
    <w:p w:rsidR="004A01C0" w:rsidRDefault="004A01C0" w:rsidP="004A01C0">
      <w:pPr>
        <w:spacing w:line="440" w:lineRule="atLeast"/>
        <w:rPr>
          <w:rFonts w:ascii="宋体" w:hAnsi="宋体" w:cs="宋体"/>
          <w:sz w:val="28"/>
          <w:szCs w:val="28"/>
        </w:rPr>
      </w:pPr>
      <w:r>
        <w:rPr>
          <w:rFonts w:ascii="宋体" w:hAnsi="宋体" w:cs="宋体" w:hint="eastAsia"/>
          <w:sz w:val="28"/>
          <w:szCs w:val="28"/>
        </w:rPr>
        <w:t>例：</w:t>
      </w:r>
      <w:r>
        <w:rPr>
          <w:rFonts w:ascii="宋体" w:hAnsi="宋体" w:cs="宋体" w:hint="eastAsia"/>
        </w:rPr>
        <w:t>×××</w:t>
      </w:r>
      <w:r>
        <w:rPr>
          <w:rFonts w:ascii="宋体" w:hAnsi="宋体" w:cs="宋体" w:hint="eastAsia"/>
          <w:sz w:val="28"/>
          <w:szCs w:val="28"/>
        </w:rPr>
        <w:t>，北京大学，医学院生物化学系，教授</w:t>
      </w:r>
    </w:p>
    <w:p w:rsidR="004A01C0" w:rsidRDefault="004A01C0" w:rsidP="004A01C0">
      <w:pPr>
        <w:spacing w:beforeLines="50" w:before="156"/>
        <w:rPr>
          <w:rFonts w:ascii="楷体" w:eastAsia="楷体" w:hAnsi="楷体" w:cs="宋体"/>
          <w:color w:val="0070C0"/>
          <w:sz w:val="28"/>
          <w:szCs w:val="28"/>
        </w:rPr>
      </w:pPr>
      <w:r>
        <w:rPr>
          <w:rFonts w:ascii="楷体" w:eastAsia="楷体" w:hAnsi="楷体" w:cs="宋体" w:hint="eastAsia"/>
          <w:b/>
          <w:bCs/>
          <w:color w:val="0070C0"/>
          <w:sz w:val="28"/>
          <w:szCs w:val="28"/>
        </w:rPr>
        <w:t>教育经历（从大学本科开始，按时间倒序排序；请列出攻读研究生学位阶段导师姓名）：</w:t>
      </w:r>
    </w:p>
    <w:p w:rsidR="004A01C0" w:rsidRDefault="004A01C0" w:rsidP="004A01C0">
      <w:pPr>
        <w:snapToGrid w:val="0"/>
        <w:spacing w:line="440" w:lineRule="exact"/>
        <w:ind w:firstLineChars="100" w:firstLine="210"/>
        <w:rPr>
          <w:rFonts w:ascii="宋体" w:hAnsi="宋体" w:cs="宋体"/>
        </w:rPr>
      </w:pPr>
      <w:r>
        <w:rPr>
          <w:rFonts w:ascii="宋体" w:hAnsi="宋体" w:cs="宋体" w:hint="eastAsia"/>
        </w:rPr>
        <w:t>格式：开始年月</w:t>
      </w:r>
      <w:r>
        <w:rPr>
          <w:rFonts w:ascii="宋体" w:hAnsi="宋体" w:cs="宋体"/>
        </w:rPr>
        <w:t>-</w:t>
      </w:r>
      <w:r>
        <w:rPr>
          <w:rFonts w:ascii="宋体" w:hAnsi="宋体" w:cs="宋体" w:hint="eastAsia"/>
        </w:rPr>
        <w:t>结束年月，机构名，院系，学历，研究生导师姓名（仅指攻读硕士和博士研究生学位阶段导师）</w:t>
      </w:r>
    </w:p>
    <w:p w:rsidR="004A01C0" w:rsidRDefault="004A01C0" w:rsidP="004A01C0">
      <w:pPr>
        <w:spacing w:line="440" w:lineRule="atLeast"/>
        <w:ind w:firstLineChars="100" w:firstLine="210"/>
        <w:rPr>
          <w:rFonts w:ascii="宋体" w:hAnsi="宋体" w:cs="宋体"/>
        </w:rPr>
      </w:pPr>
      <w:r>
        <w:rPr>
          <w:rFonts w:ascii="宋体" w:hAnsi="宋体" w:cs="宋体" w:hint="eastAsia"/>
        </w:rPr>
        <w:t>例：</w:t>
      </w:r>
      <w:r>
        <w:rPr>
          <w:rFonts w:ascii="宋体" w:hAnsi="宋体" w:cs="宋体"/>
        </w:rPr>
        <w:t>1991/09-1995/06</w:t>
      </w:r>
      <w:r>
        <w:rPr>
          <w:rFonts w:ascii="宋体" w:hAnsi="宋体" w:cs="宋体" w:hint="eastAsia"/>
        </w:rPr>
        <w:t>，北京大学，医学院生物化学系，博士，导师：×××</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科研与学术工作经历（按时间倒序排序；如为在站博士后研究人员或曾进入博士后流动站（或工作站）从事研究，请列出合作导师姓名）：</w:t>
      </w:r>
    </w:p>
    <w:p w:rsidR="004A01C0" w:rsidRDefault="004A01C0" w:rsidP="004A01C0">
      <w:pPr>
        <w:spacing w:line="440" w:lineRule="atLeast"/>
        <w:ind w:firstLineChars="100" w:firstLine="210"/>
        <w:rPr>
          <w:rFonts w:ascii="宋体" w:hAnsi="宋体" w:cs="宋体"/>
        </w:rPr>
      </w:pPr>
      <w:r>
        <w:rPr>
          <w:rFonts w:ascii="宋体" w:hAnsi="宋体" w:cs="宋体" w:hint="eastAsia"/>
        </w:rPr>
        <w:t>格式：开始年月</w:t>
      </w:r>
      <w:r>
        <w:rPr>
          <w:rFonts w:ascii="宋体" w:hAnsi="宋体" w:cs="宋体"/>
        </w:rPr>
        <w:t>-</w:t>
      </w:r>
      <w:r>
        <w:rPr>
          <w:rFonts w:ascii="宋体" w:hAnsi="宋体" w:cs="宋体" w:hint="eastAsia"/>
        </w:rPr>
        <w:t>结束年月，机构，部门，职称，（如为在站博士后研究人员或曾进入博士后流动站（或工作站）从事研究，请列出合作导师姓名）</w:t>
      </w:r>
    </w:p>
    <w:p w:rsidR="004A01C0" w:rsidRDefault="004A01C0" w:rsidP="004A01C0">
      <w:pPr>
        <w:snapToGrid w:val="0"/>
        <w:spacing w:line="440" w:lineRule="exact"/>
        <w:ind w:firstLineChars="100" w:firstLine="210"/>
        <w:rPr>
          <w:rFonts w:ascii="宋体" w:hAnsi="宋体" w:cs="宋体"/>
        </w:rPr>
      </w:pPr>
      <w:r>
        <w:rPr>
          <w:rFonts w:ascii="宋体" w:hAnsi="宋体" w:cs="宋体" w:hint="eastAsia"/>
        </w:rPr>
        <w:t>例：</w:t>
      </w:r>
    </w:p>
    <w:p w:rsidR="004A01C0" w:rsidRDefault="004A01C0" w:rsidP="004A01C0">
      <w:pPr>
        <w:snapToGrid w:val="0"/>
        <w:spacing w:line="440" w:lineRule="exact"/>
        <w:ind w:firstLineChars="100" w:firstLine="210"/>
        <w:outlineLvl w:val="0"/>
        <w:rPr>
          <w:rFonts w:ascii="宋体" w:hAnsi="宋体" w:cs="宋体"/>
        </w:rPr>
      </w:pPr>
      <w:r>
        <w:rPr>
          <w:rFonts w:ascii="宋体" w:hAnsi="宋体" w:cs="宋体"/>
        </w:rPr>
        <w:t>1.2003/07-</w:t>
      </w:r>
      <w:r>
        <w:rPr>
          <w:rFonts w:ascii="宋体" w:hAnsi="宋体" w:cs="宋体" w:hint="eastAsia"/>
        </w:rPr>
        <w:t>至今，中山大学，高分子化学系，副教授</w:t>
      </w:r>
    </w:p>
    <w:p w:rsidR="004A01C0" w:rsidRDefault="004A01C0" w:rsidP="004A01C0">
      <w:pPr>
        <w:snapToGrid w:val="0"/>
        <w:spacing w:line="440" w:lineRule="exact"/>
        <w:ind w:firstLineChars="100" w:firstLine="210"/>
        <w:rPr>
          <w:rFonts w:ascii="宋体" w:hAnsi="宋体" w:cs="宋体"/>
        </w:rPr>
      </w:pPr>
      <w:r>
        <w:rPr>
          <w:rFonts w:ascii="宋体" w:hAnsi="宋体" w:cs="宋体"/>
        </w:rPr>
        <w:t>2.2003/07-</w:t>
      </w:r>
      <w:r>
        <w:rPr>
          <w:rFonts w:ascii="宋体" w:hAnsi="宋体" w:cs="宋体" w:hint="eastAsia"/>
        </w:rPr>
        <w:t>至今，中山大学，高分子化学系，博士后，合作导师：×××</w:t>
      </w:r>
    </w:p>
    <w:p w:rsidR="004A01C0" w:rsidRDefault="004A01C0" w:rsidP="004A01C0">
      <w:pPr>
        <w:spacing w:line="440" w:lineRule="atLeast"/>
        <w:rPr>
          <w:rFonts w:ascii="楷体" w:eastAsia="楷体" w:hAnsi="楷体" w:cs="宋体"/>
          <w:b/>
          <w:bCs/>
          <w:color w:val="0070C0"/>
          <w:sz w:val="28"/>
          <w:szCs w:val="28"/>
        </w:rPr>
      </w:pPr>
      <w:r>
        <w:rPr>
          <w:rFonts w:ascii="楷体" w:eastAsia="楷体" w:hAnsi="楷体" w:cs="宋体" w:hint="eastAsia"/>
          <w:b/>
          <w:bCs/>
          <w:color w:val="0070C0"/>
          <w:sz w:val="28"/>
          <w:szCs w:val="28"/>
        </w:rPr>
        <w:t>曾使用其他证件信息（申请人应使用唯一身份证件申请项目，曾经使用其他身份证件作为申请人或主要参与者获得过项目资助的，应当在此列明）</w:t>
      </w:r>
    </w:p>
    <w:p w:rsidR="004A01C0" w:rsidRDefault="004A01C0" w:rsidP="004A01C0">
      <w:pPr>
        <w:spacing w:line="440" w:lineRule="atLeast"/>
        <w:ind w:firstLine="320"/>
        <w:rPr>
          <w:rFonts w:ascii="宋体" w:hAnsi="宋体" w:cs="宋体"/>
        </w:rPr>
      </w:pPr>
      <w:r>
        <w:rPr>
          <w:rFonts w:ascii="宋体" w:hAnsi="宋体" w:cs="宋体" w:hint="eastAsia"/>
        </w:rPr>
        <w:t>格式：证件类型，证件号</w:t>
      </w:r>
    </w:p>
    <w:p w:rsidR="004A01C0" w:rsidRDefault="004A01C0" w:rsidP="004A01C0">
      <w:pPr>
        <w:spacing w:line="440" w:lineRule="atLeast"/>
        <w:ind w:firstLine="320"/>
        <w:rPr>
          <w:rFonts w:ascii="宋体" w:hAnsi="宋体" w:cs="宋体"/>
        </w:rPr>
      </w:pPr>
      <w:r>
        <w:rPr>
          <w:rFonts w:ascii="宋体" w:hAnsi="宋体" w:cs="宋体" w:hint="eastAsia"/>
        </w:rPr>
        <w:t>例：护照，</w:t>
      </w:r>
      <w:r>
        <w:rPr>
          <w:rFonts w:ascii="宋体" w:hAnsi="宋体" w:cs="宋体"/>
        </w:rPr>
        <w:t>×××××××××</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主持或参加科研项目（课题）及人才计划项目情况（按时间倒序排序）：</w:t>
      </w:r>
    </w:p>
    <w:p w:rsidR="004A01C0" w:rsidRDefault="004A01C0" w:rsidP="004A01C0">
      <w:pPr>
        <w:spacing w:line="440" w:lineRule="atLeast"/>
        <w:ind w:firstLine="320"/>
        <w:rPr>
          <w:rFonts w:ascii="宋体" w:hAnsi="宋体" w:cs="宋体"/>
        </w:rPr>
      </w:pPr>
      <w:r>
        <w:rPr>
          <w:rFonts w:ascii="宋体" w:hAnsi="宋体" w:cs="宋体" w:hint="eastAsia"/>
        </w:rPr>
        <w:t>格式：项目类别，批准号，名称，研究起止年月，获资助金额，项目状态（已结题或在研等），主持或参加</w:t>
      </w:r>
    </w:p>
    <w:p w:rsidR="004A01C0" w:rsidRDefault="004A01C0" w:rsidP="004A01C0">
      <w:pPr>
        <w:spacing w:line="440" w:lineRule="atLeast"/>
        <w:ind w:firstLine="320"/>
        <w:rPr>
          <w:rFonts w:ascii="宋体" w:hAnsi="宋体" w:cs="宋体"/>
        </w:rPr>
      </w:pPr>
      <w:r>
        <w:rPr>
          <w:rFonts w:ascii="宋体" w:hAnsi="宋体" w:cs="宋体" w:hint="eastAsia"/>
        </w:rPr>
        <w:lastRenderedPageBreak/>
        <w:t>例：</w:t>
      </w:r>
    </w:p>
    <w:p w:rsidR="004A01C0" w:rsidRDefault="004A01C0" w:rsidP="004A01C0">
      <w:pPr>
        <w:spacing w:line="440" w:lineRule="atLeast"/>
        <w:ind w:firstLine="320"/>
        <w:rPr>
          <w:rFonts w:ascii="宋体" w:hAnsi="宋体" w:cs="宋体"/>
        </w:rPr>
      </w:pPr>
      <w:r>
        <w:rPr>
          <w:rFonts w:ascii="宋体" w:hAnsi="宋体" w:cs="宋体"/>
        </w:rPr>
        <w:t>1</w:t>
      </w:r>
      <w:r>
        <w:rPr>
          <w:rFonts w:ascii="宋体" w:hAnsi="宋体" w:cs="宋体" w:hint="eastAsia"/>
        </w:rPr>
        <w:t>. 国家自然科学基金面上项目，</w:t>
      </w:r>
      <w:r>
        <w:rPr>
          <w:rFonts w:ascii="宋体" w:hAnsi="宋体" w:cs="宋体"/>
        </w:rPr>
        <w:t>20873999</w:t>
      </w:r>
      <w:r>
        <w:rPr>
          <w:rFonts w:ascii="宋体" w:hAnsi="宋体" w:cs="宋体" w:hint="eastAsia"/>
        </w:rPr>
        <w:t>，</w:t>
      </w:r>
      <w:r>
        <w:rPr>
          <w:rFonts w:ascii="宋体" w:hAnsi="宋体" w:cs="宋体"/>
        </w:rPr>
        <w:t>×××××××××</w:t>
      </w:r>
      <w:r>
        <w:rPr>
          <w:rFonts w:ascii="宋体" w:hAnsi="宋体" w:cs="宋体" w:hint="eastAsia"/>
        </w:rPr>
        <w:t>，</w:t>
      </w:r>
      <w:r>
        <w:rPr>
          <w:rFonts w:ascii="宋体" w:hAnsi="宋体" w:cs="宋体"/>
        </w:rPr>
        <w:t>2008/01-2010/12</w:t>
      </w:r>
      <w:r>
        <w:rPr>
          <w:rFonts w:ascii="宋体" w:hAnsi="宋体" w:cs="宋体" w:hint="eastAsia"/>
        </w:rPr>
        <w:t>，</w:t>
      </w:r>
      <w:r>
        <w:rPr>
          <w:rFonts w:ascii="宋体" w:hAnsi="宋体" w:cs="宋体"/>
        </w:rPr>
        <w:t>30</w:t>
      </w:r>
      <w:r>
        <w:rPr>
          <w:rFonts w:ascii="宋体" w:hAnsi="宋体" w:cs="宋体" w:hint="eastAsia"/>
        </w:rPr>
        <w:t>万元，已结题，主持</w:t>
      </w:r>
    </w:p>
    <w:p w:rsidR="004A01C0" w:rsidRDefault="004A01C0" w:rsidP="004A01C0">
      <w:pPr>
        <w:spacing w:line="440" w:lineRule="atLeast"/>
        <w:ind w:firstLine="320"/>
        <w:rPr>
          <w:rFonts w:ascii="宋体" w:hAnsi="宋体" w:cs="宋体"/>
        </w:rPr>
      </w:pPr>
      <w:r>
        <w:rPr>
          <w:rFonts w:ascii="宋体" w:hAnsi="宋体" w:cs="宋体"/>
        </w:rPr>
        <w:t>2</w:t>
      </w:r>
      <w:r>
        <w:rPr>
          <w:rFonts w:ascii="宋体" w:hAnsi="宋体" w:cs="宋体" w:hint="eastAsia"/>
        </w:rPr>
        <w:t>. 长江学者（特聘教授）</w:t>
      </w:r>
      <w:r>
        <w:rPr>
          <w:rFonts w:ascii="宋体" w:hAnsi="宋体" w:cs="宋体"/>
        </w:rPr>
        <w:t>,2012</w:t>
      </w:r>
      <w:r>
        <w:rPr>
          <w:rFonts w:ascii="宋体" w:hAnsi="宋体" w:cs="宋体" w:hint="eastAsia"/>
        </w:rPr>
        <w:t>年，环境科学</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代表性研究成果和学术奖励情况（每项均按时间倒序排序）</w:t>
      </w:r>
    </w:p>
    <w:p w:rsidR="004A01C0" w:rsidRDefault="004A01C0" w:rsidP="004A01C0">
      <w:pPr>
        <w:spacing w:line="440" w:lineRule="atLeast"/>
        <w:rPr>
          <w:rFonts w:ascii="楷体" w:eastAsia="楷体" w:hAnsi="楷体" w:cs="宋体"/>
          <w:b/>
          <w:bCs/>
          <w:color w:val="0070C0"/>
        </w:rPr>
      </w:pPr>
      <w:r>
        <w:rPr>
          <w:rFonts w:ascii="楷体" w:eastAsia="楷体" w:hAnsi="楷体" w:cs="宋体" w:hint="eastAsia"/>
          <w:b/>
          <w:bCs/>
          <w:color w:val="0070C0"/>
        </w:rPr>
        <w:t>（请注意：①投稿阶段的论文不要列出；②对期刊论文：应按照论文发表时作者顺序列出全部作者姓名、论文题目、期刊名称、发表年代、卷（期）及起止页码（摘要论文请加以说明）；③对会议论文：应按照论文发表时作者顺序列出全部作者姓名、论文题目、会议名称(或会议论文集名称及起止页码)、会议地址、会议时间；④应在论文作者姓名后注明第一</w:t>
      </w:r>
      <w:r>
        <w:rPr>
          <w:rFonts w:ascii="楷体" w:eastAsia="楷体" w:hAnsi="楷体" w:cs="宋体"/>
          <w:b/>
          <w:bCs/>
          <w:color w:val="0070C0"/>
        </w:rPr>
        <w:t>/</w:t>
      </w:r>
      <w:r>
        <w:rPr>
          <w:rFonts w:ascii="楷体" w:eastAsia="楷体" w:hAnsi="楷体" w:cs="宋体" w:hint="eastAsia"/>
          <w:b/>
          <w:bCs/>
          <w:color w:val="0070C0"/>
        </w:rPr>
        <w:t>通讯作者情况：所有共同第一作者均加注上标“</w:t>
      </w:r>
      <w:r>
        <w:rPr>
          <w:rFonts w:ascii="楷体" w:eastAsia="楷体" w:hAnsi="楷体" w:cs="宋体"/>
          <w:b/>
          <w:bCs/>
          <w:color w:val="0070C0"/>
        </w:rPr>
        <w:t>#</w:t>
      </w:r>
      <w:r>
        <w:rPr>
          <w:rFonts w:ascii="楷体" w:eastAsia="楷体" w:hAnsi="楷体" w:cs="宋体" w:hint="eastAsia"/>
          <w:b/>
          <w:bCs/>
          <w:color w:val="0070C0"/>
        </w:rPr>
        <w:t>”字样，通讯作者及共同通讯作者均加注上标“</w:t>
      </w:r>
      <w:r>
        <w:rPr>
          <w:rFonts w:ascii="楷体" w:eastAsia="楷体" w:hAnsi="楷体" w:cs="宋体"/>
          <w:b/>
          <w:bCs/>
          <w:color w:val="0070C0"/>
        </w:rPr>
        <w:t>*</w:t>
      </w:r>
      <w:r>
        <w:rPr>
          <w:rFonts w:ascii="楷体" w:eastAsia="楷体" w:hAnsi="楷体" w:cs="宋体" w:hint="eastAsia"/>
          <w:b/>
          <w:bCs/>
          <w:color w:val="0070C0"/>
        </w:rPr>
        <w:t>”字样，唯一第一作者且非通讯作者无需加注；⑤所有代表性研究成果和学术奖励中本人姓名加粗显示。）</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一、期刊论文（仅不列此项时可删除该标题）</w:t>
      </w:r>
    </w:p>
    <w:p w:rsidR="004A01C0" w:rsidRDefault="004A01C0" w:rsidP="004A01C0">
      <w:pPr>
        <w:spacing w:line="440" w:lineRule="atLeast"/>
        <w:ind w:firstLineChars="200" w:firstLine="422"/>
        <w:rPr>
          <w:rFonts w:ascii="楷体" w:eastAsia="楷体" w:hAnsi="楷体" w:cs="宋体"/>
          <w:b/>
          <w:bCs/>
        </w:rPr>
      </w:pPr>
      <w:r>
        <w:rPr>
          <w:rFonts w:ascii="楷体" w:eastAsia="楷体" w:hAnsi="楷体" w:cs="宋体" w:hint="eastAsia"/>
          <w:b/>
          <w:bCs/>
        </w:rPr>
        <w:t>请按如下顺序列出：</w:t>
      </w:r>
    </w:p>
    <w:p w:rsidR="004A01C0" w:rsidRDefault="004A01C0" w:rsidP="004A01C0">
      <w:pPr>
        <w:pStyle w:val="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第一作者论文（仅不列此项时可删除该标题）</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pStyle w:val="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通讯作者论文（勿与第一作者论文重复）（仅不列此项时可删除该标题，序号按实际情况编排）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pStyle w:val="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既非第一作者又非通讯作者论文（仅不列此项时可删除该标题，序号按实际情况编排）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0"/>
        <w:rPr>
          <w:rFonts w:ascii="宋体" w:hAnsi="宋体" w:cs="宋体"/>
          <w:bCs/>
        </w:rPr>
      </w:pPr>
      <w:r>
        <w:rPr>
          <w:rFonts w:ascii="宋体" w:hAnsi="宋体" w:cs="宋体" w:hint="eastAsia"/>
          <w:bCs/>
        </w:rPr>
        <w:t>示例</w:t>
      </w:r>
    </w:p>
    <w:p w:rsidR="004A01C0" w:rsidRDefault="004A01C0" w:rsidP="004A01C0">
      <w:pPr>
        <w:spacing w:line="440" w:lineRule="atLeast"/>
        <w:ind w:firstLineChars="200" w:firstLine="420"/>
        <w:rPr>
          <w:rFonts w:hAnsi="宋体"/>
        </w:rPr>
      </w:pPr>
      <w:r>
        <w:rPr>
          <w:rFonts w:hAnsi="宋体" w:hint="eastAsia"/>
        </w:rPr>
        <w:t>(</w:t>
      </w:r>
      <w:r>
        <w:t>1</w:t>
      </w:r>
      <w:r>
        <w:rPr>
          <w:rFonts w:hint="eastAsia"/>
        </w:rPr>
        <w:t xml:space="preserve">) </w:t>
      </w:r>
      <w:r>
        <w:rPr>
          <w:rFonts w:hAnsi="宋体" w:hint="eastAsia"/>
          <w:b/>
        </w:rPr>
        <w:t>冯建涛</w:t>
      </w:r>
      <w:r>
        <w:rPr>
          <w:rFonts w:hAnsi="宋体" w:hint="eastAsia"/>
        </w:rPr>
        <w:t>，陈海峰，李良超</w:t>
      </w:r>
      <w:r>
        <w:rPr>
          <w:rFonts w:hAnsi="宋体"/>
          <w:vertAlign w:val="superscript"/>
        </w:rPr>
        <w:t>*</w:t>
      </w:r>
      <w:r>
        <w:rPr>
          <w:rFonts w:hAnsi="宋体" w:hint="eastAsia"/>
        </w:rPr>
        <w:t>，</w:t>
      </w:r>
      <w:r>
        <w:rPr>
          <w:rFonts w:hAnsi="宋体"/>
        </w:rPr>
        <w:t>ZnTi</w:t>
      </w:r>
      <w:r>
        <w:rPr>
          <w:rFonts w:hAnsi="宋体"/>
          <w:vertAlign w:val="subscript"/>
        </w:rPr>
        <w:t>0.6</w:t>
      </w:r>
      <w:r>
        <w:rPr>
          <w:rFonts w:hAnsi="宋体"/>
        </w:rPr>
        <w:t>Fe</w:t>
      </w:r>
      <w:r>
        <w:rPr>
          <w:rFonts w:hAnsi="宋体"/>
          <w:vertAlign w:val="subscript"/>
        </w:rPr>
        <w:t>1.4</w:t>
      </w:r>
      <w:r>
        <w:rPr>
          <w:rFonts w:hAnsi="宋体"/>
        </w:rPr>
        <w:t>O</w:t>
      </w:r>
      <w:r>
        <w:rPr>
          <w:rFonts w:hAnsi="宋体"/>
          <w:vertAlign w:val="subscript"/>
        </w:rPr>
        <w:t>4</w:t>
      </w:r>
      <w:r>
        <w:rPr>
          <w:rFonts w:hAnsi="宋体"/>
        </w:rPr>
        <w:t>/</w:t>
      </w:r>
      <w:r>
        <w:rPr>
          <w:rFonts w:hAnsi="宋体" w:hint="eastAsia"/>
        </w:rPr>
        <w:t>膨胀石墨复合物对污染物的吸附</w:t>
      </w:r>
      <w:r>
        <w:rPr>
          <w:rFonts w:hAnsi="宋体"/>
        </w:rPr>
        <w:t>-</w:t>
      </w:r>
      <w:r>
        <w:rPr>
          <w:rFonts w:hAnsi="宋体" w:hint="eastAsia"/>
        </w:rPr>
        <w:t>光催化降解活性，中国科学：化学，</w:t>
      </w:r>
      <w:r>
        <w:rPr>
          <w:rFonts w:hAnsi="宋体"/>
        </w:rPr>
        <w:t>201</w:t>
      </w:r>
      <w:r>
        <w:rPr>
          <w:rFonts w:hAnsi="宋体" w:hint="eastAsia"/>
        </w:rPr>
        <w:t>5</w:t>
      </w:r>
      <w:r>
        <w:rPr>
          <w:rFonts w:hAnsi="宋体" w:hint="eastAsia"/>
        </w:rPr>
        <w:t>，</w:t>
      </w:r>
      <w:r>
        <w:rPr>
          <w:rFonts w:hAnsi="宋体" w:hint="eastAsia"/>
        </w:rPr>
        <w:t>45</w:t>
      </w:r>
      <w:r>
        <w:rPr>
          <w:rFonts w:hAnsi="宋体" w:hint="eastAsia"/>
        </w:rPr>
        <w:t>（</w:t>
      </w:r>
      <w:r>
        <w:rPr>
          <w:rFonts w:hAnsi="宋体" w:hint="eastAsia"/>
        </w:rPr>
        <w:t>10</w:t>
      </w:r>
      <w:r>
        <w:rPr>
          <w:rFonts w:hAnsi="宋体" w:hint="eastAsia"/>
        </w:rPr>
        <w:t>）：</w:t>
      </w:r>
      <w:r>
        <w:rPr>
          <w:rFonts w:hAnsi="宋体"/>
        </w:rPr>
        <w:t>1075 ~ 1088</w:t>
      </w:r>
    </w:p>
    <w:p w:rsidR="004A01C0" w:rsidRDefault="004A01C0" w:rsidP="004A01C0">
      <w:pPr>
        <w:spacing w:line="440" w:lineRule="atLeast"/>
        <w:ind w:firstLineChars="200" w:firstLine="420"/>
      </w:pPr>
      <w:r>
        <w:rPr>
          <w:rFonts w:hAnsi="宋体" w:hint="eastAsia"/>
        </w:rPr>
        <w:t>(</w:t>
      </w:r>
      <w:r>
        <w:t>2</w:t>
      </w:r>
      <w:r>
        <w:rPr>
          <w:rFonts w:hint="eastAsia"/>
        </w:rPr>
        <w:t xml:space="preserve">) </w:t>
      </w:r>
      <w:r>
        <w:rPr>
          <w:b/>
        </w:rPr>
        <w:t>Liming Tan</w:t>
      </w:r>
      <w:r>
        <w:rPr>
          <w:b/>
          <w:vertAlign w:val="superscript"/>
        </w:rPr>
        <w:t>#</w:t>
      </w:r>
      <w:r>
        <w:rPr>
          <w:rFonts w:hint="eastAsia"/>
        </w:rPr>
        <w:t xml:space="preserve">, </w:t>
      </w:r>
      <w:r>
        <w:t>Kelvin Xi Zhang</w:t>
      </w:r>
      <w:r>
        <w:rPr>
          <w:vertAlign w:val="superscript"/>
        </w:rPr>
        <w:t>#</w:t>
      </w:r>
      <w:r>
        <w:t>, Matthew Y. Pecot, Sonal Nagarkar-Jaiswal, Pei-Tseng Lee, Shin-ya Takemura, Jason M. McEwen, Aljoscha Nern, Shuwa Xu, Wael Tadros, Zhenqing Chen, Kai Zinn, Hugo J. Bellen, Marta Morey</w:t>
      </w:r>
      <w:r>
        <w:rPr>
          <w:vertAlign w:val="superscript"/>
        </w:rPr>
        <w:t>*</w:t>
      </w:r>
      <w:r>
        <w:t>, S. Lawrence Zipursky</w:t>
      </w:r>
      <w:r>
        <w:rPr>
          <w:vertAlign w:val="superscript"/>
        </w:rPr>
        <w:t>*</w:t>
      </w:r>
      <w:r>
        <w:rPr>
          <w:rFonts w:hint="eastAsia"/>
        </w:rPr>
        <w:t xml:space="preserve">, </w:t>
      </w:r>
      <w:r>
        <w:t>Ig Superfamily Ligand and Receptor Pairs Expressed in Synaptic Partners in Drosophila</w:t>
      </w:r>
      <w:r>
        <w:rPr>
          <w:rFonts w:hint="eastAsia"/>
        </w:rPr>
        <w:t>, Cell, 2015, 163(7): 1756-1769</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二、会议论文（仅不列此项时可删除该标题，标题序号按实际情况编排）</w:t>
      </w:r>
    </w:p>
    <w:p w:rsidR="004A01C0" w:rsidRDefault="004A01C0" w:rsidP="004A01C0">
      <w:pPr>
        <w:spacing w:line="440" w:lineRule="atLeast"/>
        <w:ind w:firstLineChars="200" w:firstLine="422"/>
        <w:rPr>
          <w:rFonts w:ascii="楷体" w:eastAsia="楷体" w:hAnsi="楷体" w:cs="宋体"/>
          <w:b/>
          <w:bCs/>
        </w:rPr>
      </w:pPr>
      <w:r>
        <w:rPr>
          <w:rFonts w:ascii="楷体" w:eastAsia="楷体" w:hAnsi="楷体" w:cs="宋体" w:hint="eastAsia"/>
          <w:b/>
          <w:bCs/>
        </w:rPr>
        <w:lastRenderedPageBreak/>
        <w:t>请按如下顺序列出：</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1. 第一作者论文（仅不列此项时可删除该标题）</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2. 通讯作者论文（勿与第一作者论文重复）（仅不列此项时可删除该标题，序号按实际情况编排）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3. 既非第一作者又非通讯作者论文（仅不列此项时可删除该标题，序号按实际情况编排）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after="48" w:line="440" w:lineRule="atLeast"/>
        <w:ind w:firstLineChars="200" w:firstLine="420"/>
      </w:pPr>
      <w:r>
        <w:rPr>
          <w:rFonts w:ascii="宋体" w:hAnsi="宋体" w:cs="宋体" w:hint="eastAsia"/>
          <w:bCs/>
        </w:rPr>
        <w:t>示例：</w:t>
      </w:r>
      <w:r>
        <w:rPr>
          <w:b/>
        </w:rPr>
        <w:t>Lou Y.</w:t>
      </w:r>
      <w:r>
        <w:rPr>
          <w:vertAlign w:val="superscript"/>
        </w:rPr>
        <w:t>#</w:t>
      </w:r>
      <w:r>
        <w:rPr>
          <w:rFonts w:hint="eastAsia"/>
        </w:rPr>
        <w:t xml:space="preserve">, </w:t>
      </w:r>
      <w:r>
        <w:t>Zhang H.</w:t>
      </w:r>
      <w:r>
        <w:rPr>
          <w:rFonts w:hint="eastAsia"/>
        </w:rPr>
        <w:t xml:space="preserve">, </w:t>
      </w:r>
      <w:r>
        <w:t>Wu W.</w:t>
      </w:r>
      <w:r>
        <w:rPr>
          <w:rFonts w:hint="eastAsia"/>
        </w:rPr>
        <w:t xml:space="preserve">, </w:t>
      </w:r>
      <w:r>
        <w:t>Hu Z.</w:t>
      </w:r>
      <w:r>
        <w:rPr>
          <w:rFonts w:hint="eastAsia"/>
        </w:rPr>
        <w:t xml:space="preserve">, </w:t>
      </w:r>
      <w:r>
        <w:t>Magic view: An optimized ultra-large scientific image viewer for SAGE</w:t>
      </w:r>
      <w:r>
        <w:rPr>
          <w:rFonts w:hint="eastAsia"/>
        </w:rPr>
        <w:t xml:space="preserve"> </w:t>
      </w:r>
      <w:r>
        <w:t>tiled-display environment</w:t>
      </w:r>
      <w:r>
        <w:rPr>
          <w:rFonts w:hint="eastAsia"/>
        </w:rPr>
        <w:t xml:space="preserve">, </w:t>
      </w:r>
      <w:r>
        <w:t>9th IEEE International Conference on e-Science, e-Science</w:t>
      </w:r>
      <w:r>
        <w:rPr>
          <w:rFonts w:hint="eastAsia"/>
        </w:rPr>
        <w:t xml:space="preserve"> </w:t>
      </w:r>
      <w:r>
        <w:t>2013</w:t>
      </w:r>
      <w:r>
        <w:rPr>
          <w:rFonts w:hint="eastAsia"/>
        </w:rPr>
        <w:t xml:space="preserve">, </w:t>
      </w:r>
      <w:r>
        <w:t>Beijing</w:t>
      </w:r>
      <w:r>
        <w:rPr>
          <w:rFonts w:hint="eastAsia"/>
        </w:rPr>
        <w:t>, P.R. China, 2013.</w:t>
      </w:r>
      <w:r>
        <w:t>10.22-10.25</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三、专著（仅不列此项时可删除该标题，标题序号按实际情况编排）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格式：所有作者，专著名称（章节标题），出版社</w:t>
      </w:r>
      <w:r>
        <w:rPr>
          <w:rFonts w:ascii="宋体" w:hAnsi="宋体" w:cs="楷体_GB2312"/>
        </w:rPr>
        <w:t xml:space="preserve">, </w:t>
      </w:r>
      <w:r>
        <w:rPr>
          <w:rFonts w:ascii="宋体" w:hAnsi="宋体" w:cs="楷体_GB2312" w:hint="eastAsia"/>
        </w:rPr>
        <w:t>总字数，出版年份。</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示例：许智宏，</w:t>
      </w:r>
      <w:r>
        <w:rPr>
          <w:rFonts w:ascii="宋体" w:hAnsi="宋体" w:cs="楷体_GB2312" w:hint="eastAsia"/>
          <w:b/>
        </w:rPr>
        <w:t>种康</w:t>
      </w:r>
      <w:r>
        <w:rPr>
          <w:rFonts w:ascii="宋体" w:hAnsi="宋体" w:cs="楷体_GB2312" w:hint="eastAsia"/>
        </w:rPr>
        <w:t>，</w:t>
      </w:r>
      <w:r>
        <w:rPr>
          <w:rFonts w:ascii="宋体" w:hAnsi="宋体" w:cs="楷体_GB2312"/>
        </w:rPr>
        <w:t>植物细胞分化与器官发生</w:t>
      </w:r>
      <w:r>
        <w:rPr>
          <w:rFonts w:ascii="宋体" w:hAnsi="宋体" w:cs="楷体_GB2312" w:hint="eastAsia"/>
        </w:rPr>
        <w:t>，科学出版社，420千字，</w:t>
      </w:r>
      <w:r>
        <w:rPr>
          <w:rFonts w:ascii="宋体" w:hAnsi="宋体" w:cs="楷体_GB2312"/>
        </w:rPr>
        <w:t>201</w:t>
      </w:r>
      <w:r>
        <w:rPr>
          <w:rFonts w:ascii="宋体" w:hAnsi="宋体" w:cs="楷体_GB2312" w:hint="eastAsia"/>
        </w:rPr>
        <w:t>5</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四、授权发明专利（仅不列此项时可删除该标题，标题序号按实际情况编排）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格式：发明人，专利名称，授权时间，国别，专利号</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示例：</w:t>
      </w:r>
      <w:r>
        <w:rPr>
          <w:rFonts w:ascii="宋体" w:hAnsi="宋体" w:cs="楷体_GB2312" w:hint="eastAsia"/>
          <w:b/>
        </w:rPr>
        <w:t>王凡</w:t>
      </w:r>
      <w:r>
        <w:rPr>
          <w:rFonts w:ascii="宋体" w:hAnsi="宋体" w:cs="楷体_GB2312" w:hint="eastAsia"/>
        </w:rPr>
        <w:t>，</w:t>
      </w:r>
      <w:r>
        <w:rPr>
          <w:rFonts w:ascii="宋体" w:hAnsi="宋体" w:cs="楷体_GB2312"/>
        </w:rPr>
        <w:t xml:space="preserve"> </w:t>
      </w:r>
      <w:r>
        <w:rPr>
          <w:rStyle w:val="nlkfqirnlfjer1dfgzxcyiuro"/>
        </w:rPr>
        <w:t>一种改善营养性贫血的</w:t>
      </w:r>
      <w:r>
        <w:rPr>
          <w:rStyle w:val="nlkfqirnlfjerldfgzxcyiuro"/>
        </w:rPr>
        <w:t>中药组合物及其制备方法</w:t>
      </w:r>
      <w:r>
        <w:rPr>
          <w:rFonts w:ascii="宋体" w:hAnsi="宋体" w:cs="楷体_GB2312" w:hint="eastAsia"/>
        </w:rPr>
        <w:t>，</w:t>
      </w:r>
      <w:r>
        <w:rPr>
          <w:rFonts w:ascii="宋体" w:hAnsi="宋体" w:cs="楷体_GB2312"/>
        </w:rPr>
        <w:t>201</w:t>
      </w:r>
      <w:r>
        <w:rPr>
          <w:rFonts w:ascii="宋体" w:hAnsi="宋体" w:cs="楷体_GB2312" w:hint="eastAsia"/>
        </w:rPr>
        <w:t>4</w:t>
      </w:r>
      <w:r>
        <w:rPr>
          <w:rFonts w:ascii="宋体" w:hAnsi="宋体" w:cs="楷体_GB2312"/>
        </w:rPr>
        <w:t>.</w:t>
      </w:r>
      <w:r>
        <w:rPr>
          <w:rFonts w:ascii="宋体" w:hAnsi="宋体" w:cs="楷体_GB2312" w:hint="eastAsia"/>
        </w:rPr>
        <w:t>11.1</w:t>
      </w:r>
      <w:r>
        <w:rPr>
          <w:rFonts w:ascii="宋体" w:hAnsi="宋体" w:cs="楷体_GB2312"/>
        </w:rPr>
        <w:t>9</w:t>
      </w:r>
      <w:r>
        <w:rPr>
          <w:rFonts w:ascii="宋体" w:hAnsi="宋体" w:cs="楷体_GB2312" w:hint="eastAsia"/>
        </w:rPr>
        <w:t>，中国，ZL201210020610.9</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五、会议报告（仅不列此项时可删除该标题，标题序号按实际情况编排）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格式：报告人，报告名称，会议名称，会议地址，会议时间</w:t>
      </w:r>
    </w:p>
    <w:p w:rsidR="004A01C0" w:rsidRDefault="004A01C0" w:rsidP="004A01C0">
      <w:pPr>
        <w:spacing w:after="48" w:line="440" w:lineRule="atLeast"/>
        <w:ind w:firstLineChars="200" w:firstLine="420"/>
      </w:pPr>
      <w:r>
        <w:rPr>
          <w:rFonts w:hint="eastAsia"/>
        </w:rPr>
        <w:t>(</w:t>
      </w:r>
      <w:r>
        <w:t>1</w:t>
      </w:r>
      <w:r>
        <w:rPr>
          <w:rFonts w:hint="eastAsia"/>
        </w:rPr>
        <w:t xml:space="preserve">) </w:t>
      </w:r>
      <w:r>
        <w:rPr>
          <w:rFonts w:hint="eastAsia"/>
          <w:b/>
        </w:rPr>
        <w:t>郑晓静</w:t>
      </w:r>
      <w:r>
        <w:rPr>
          <w:rFonts w:hint="eastAsia"/>
        </w:rPr>
        <w:t>，风沙环境下高雷诺数壁湍流研究，第八届全国流体力学学术会议，中国，兰州，</w:t>
      </w:r>
      <w:r>
        <w:t>2014</w:t>
      </w:r>
      <w:r>
        <w:rPr>
          <w:rFonts w:hint="eastAsia"/>
        </w:rPr>
        <w:t>年</w:t>
      </w:r>
      <w:r>
        <w:t>9</w:t>
      </w:r>
      <w:r>
        <w:rPr>
          <w:rFonts w:hint="eastAsia"/>
        </w:rPr>
        <w:t>月</w:t>
      </w:r>
      <w:r>
        <w:t>18-21</w:t>
      </w:r>
      <w:r>
        <w:rPr>
          <w:rFonts w:hint="eastAsia"/>
        </w:rPr>
        <w:t>日</w:t>
      </w:r>
    </w:p>
    <w:p w:rsidR="004A01C0" w:rsidRDefault="004A01C0" w:rsidP="004A01C0">
      <w:pPr>
        <w:spacing w:after="48" w:line="440" w:lineRule="atLeast"/>
        <w:ind w:firstLineChars="200" w:firstLine="420"/>
      </w:pPr>
      <w:r>
        <w:rPr>
          <w:rFonts w:hint="eastAsia"/>
        </w:rPr>
        <w:t>(</w:t>
      </w:r>
      <w:r>
        <w:t>2</w:t>
      </w:r>
      <w:r>
        <w:rPr>
          <w:rFonts w:hint="eastAsia"/>
        </w:rPr>
        <w:t xml:space="preserve">) </w:t>
      </w:r>
      <w:r>
        <w:rPr>
          <w:b/>
        </w:rPr>
        <w:t>Jiang Zonglin</w:t>
      </w:r>
      <w:r>
        <w:t>, Experiments and Development of Long-test-duration Hypervelocity Detonation-driven Shock Tunnel , 2014 AIAA Science and Technology Forum and Exposition, National Harbor, Maryland , 13 - 17 January 2014</w:t>
      </w:r>
    </w:p>
    <w:p w:rsidR="004A01C0" w:rsidRDefault="004A01C0" w:rsidP="004A01C0">
      <w:pPr>
        <w:snapToGrid w:val="0"/>
        <w:spacing w:afterLines="20" w:after="62" w:line="440" w:lineRule="exact"/>
        <w:ind w:firstLineChars="200" w:firstLine="422"/>
        <w:rPr>
          <w:rFonts w:ascii="楷体" w:eastAsia="楷体" w:hAnsi="楷体" w:cs="宋体"/>
          <w:b/>
          <w:bCs/>
          <w:color w:val="0070C0"/>
        </w:rPr>
      </w:pPr>
      <w:r>
        <w:rPr>
          <w:rFonts w:ascii="楷体" w:eastAsia="楷体" w:hAnsi="楷体" w:cs="宋体" w:hint="eastAsia"/>
          <w:b/>
          <w:bCs/>
          <w:color w:val="0070C0"/>
        </w:rPr>
        <w:t>六、其他成果（请按发表或发布时的格式列出）（仅不列此项时可删除该标题，标题序号按实际情况编排）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请按发表或发布时的格式列出</w:t>
      </w:r>
    </w:p>
    <w:p w:rsidR="004A01C0" w:rsidRDefault="004A01C0" w:rsidP="004A01C0">
      <w:pPr>
        <w:snapToGrid w:val="0"/>
        <w:spacing w:afterLines="20" w:after="62" w:line="440" w:lineRule="exact"/>
        <w:ind w:firstLineChars="200" w:firstLine="422"/>
        <w:rPr>
          <w:rFonts w:ascii="楷体" w:eastAsia="楷体" w:hAnsi="楷体" w:cs="宋体"/>
          <w:b/>
          <w:bCs/>
          <w:color w:val="0070C0"/>
        </w:rPr>
      </w:pPr>
      <w:r>
        <w:rPr>
          <w:rFonts w:ascii="楷体" w:eastAsia="楷体" w:hAnsi="楷体" w:cs="宋体" w:hint="eastAsia"/>
          <w:b/>
          <w:bCs/>
          <w:color w:val="0070C0"/>
        </w:rPr>
        <w:t>七、获得学术奖励（仅不列此项时可删除该标题，标题序号按实际情况编排）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lastRenderedPageBreak/>
        <w:t>格式：获奖人（获奖人排名</w:t>
      </w:r>
      <w:r>
        <w:rPr>
          <w:rFonts w:ascii="宋体" w:hAnsi="宋体" w:cs="楷体_GB2312"/>
        </w:rPr>
        <w:t>/</w:t>
      </w:r>
      <w:r>
        <w:rPr>
          <w:rFonts w:ascii="宋体" w:hAnsi="宋体" w:cs="楷体_GB2312" w:hint="eastAsia"/>
        </w:rPr>
        <w:t>获奖人数），获奖项目名称，奖励机构，奖励类别，奖励等级，颁奖年份（所有获奖人名单附后）</w:t>
      </w:r>
    </w:p>
    <w:p w:rsidR="004A01C0" w:rsidRDefault="004A01C0" w:rsidP="004A01C0">
      <w:pPr>
        <w:widowControl/>
        <w:spacing w:line="440" w:lineRule="exact"/>
        <w:ind w:firstLineChars="200" w:firstLine="420"/>
        <w:rPr>
          <w:rFonts w:ascii="宋体" w:hAnsi="宋体" w:cs="楷体_GB2312"/>
        </w:rPr>
      </w:pPr>
      <w:r>
        <w:rPr>
          <w:rFonts w:ascii="宋体" w:hAnsi="宋体" w:cs="楷体_GB2312" w:hint="eastAsia"/>
        </w:rPr>
        <w:t>示例：</w:t>
      </w:r>
      <w:r>
        <w:rPr>
          <w:rFonts w:ascii="宋体" w:hAnsi="宋体" w:cs="楷体_GB2312" w:hint="eastAsia"/>
          <w:b/>
        </w:rPr>
        <w:t>李兰娟</w:t>
      </w:r>
      <w:r>
        <w:rPr>
          <w:rFonts w:ascii="宋体" w:hAnsi="宋体" w:cs="楷体_GB2312" w:hint="eastAsia"/>
        </w:rPr>
        <w:t>（</w:t>
      </w:r>
      <w:r>
        <w:rPr>
          <w:rFonts w:ascii="宋体" w:hAnsi="宋体" w:cs="楷体_GB2312"/>
        </w:rPr>
        <w:t>1/15</w:t>
      </w:r>
      <w:r>
        <w:rPr>
          <w:rFonts w:ascii="宋体" w:hAnsi="宋体" w:cs="楷体_GB2312" w:hint="eastAsia"/>
        </w:rPr>
        <w:t>），重症肝病诊治的理论创新与技术突破，国家科技部，国家科学技术进步奖，一等奖，</w:t>
      </w:r>
      <w:r>
        <w:rPr>
          <w:rFonts w:ascii="宋体" w:hAnsi="宋体" w:cs="楷体_GB2312"/>
        </w:rPr>
        <w:t>2013</w:t>
      </w:r>
    </w:p>
    <w:p w:rsidR="004A01C0" w:rsidRDefault="004A01C0" w:rsidP="004A01C0">
      <w:pPr>
        <w:spacing w:line="440" w:lineRule="atLeast"/>
        <w:rPr>
          <w:rFonts w:ascii="楷体" w:eastAsia="楷体" w:hAnsi="楷体" w:cs="宋体"/>
        </w:rPr>
      </w:pPr>
      <w:r>
        <w:rPr>
          <w:rFonts w:ascii="宋体" w:hAnsi="宋体" w:cs="楷体_GB2312" w:hint="eastAsia"/>
        </w:rPr>
        <w:t>（</w:t>
      </w:r>
      <w:r>
        <w:rPr>
          <w:rFonts w:ascii="宋体" w:hAnsi="宋体" w:cs="楷体_GB2312" w:hint="eastAsia"/>
          <w:b/>
        </w:rPr>
        <w:t>李兰娟</w:t>
      </w:r>
      <w:r>
        <w:rPr>
          <w:rFonts w:ascii="宋体" w:hAnsi="宋体" w:cs="楷体_GB2312" w:hint="eastAsia"/>
        </w:rPr>
        <w:t>，郑树森，陈智，李君，王英杰，徐凯进，徐骁，陈瑜，刁宏燕，杜维波，王伟林，姚航平，吴健，曹红翠，潘小平）</w:t>
      </w:r>
    </w:p>
    <w:p w:rsidR="00F527C5" w:rsidRDefault="00F527C5">
      <w:pPr>
        <w:widowControl/>
        <w:jc w:val="left"/>
        <w:rPr>
          <w:rFonts w:ascii="宋体" w:hAnsi="宋体" w:cs="楷体_GB2312"/>
          <w:bCs/>
          <w:szCs w:val="21"/>
        </w:rPr>
      </w:pPr>
      <w:r>
        <w:rPr>
          <w:rFonts w:ascii="宋体" w:hAnsi="宋体" w:cs="楷体_GB2312"/>
          <w:bCs/>
          <w:szCs w:val="21"/>
        </w:rPr>
        <w:br w:type="page"/>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8780"/>
      </w:tblGrid>
      <w:tr w:rsidR="00F527C5" w:rsidTr="00860E60">
        <w:trPr>
          <w:cantSplit/>
          <w:trHeight w:val="720"/>
          <w:jc w:val="center"/>
        </w:trPr>
        <w:tc>
          <w:tcPr>
            <w:tcW w:w="8780" w:type="dxa"/>
            <w:tcBorders>
              <w:top w:val="nil"/>
              <w:left w:val="nil"/>
              <w:right w:val="nil"/>
            </w:tcBorders>
          </w:tcPr>
          <w:p w:rsidR="00F527C5" w:rsidRDefault="00F527C5" w:rsidP="00860E60">
            <w:pPr>
              <w:autoSpaceDE w:val="0"/>
              <w:autoSpaceDN w:val="0"/>
              <w:ind w:left="608" w:hanging="608"/>
              <w:jc w:val="center"/>
              <w:rPr>
                <w:rFonts w:ascii="黑体" w:eastAsia="黑体"/>
                <w:sz w:val="28"/>
                <w:szCs w:val="28"/>
              </w:rPr>
            </w:pPr>
            <w:r>
              <w:rPr>
                <w:rFonts w:ascii="黑体" w:eastAsia="黑体" w:hint="eastAsia"/>
                <w:b/>
                <w:sz w:val="28"/>
                <w:szCs w:val="28"/>
              </w:rPr>
              <w:lastRenderedPageBreak/>
              <w:t>预算说明书</w:t>
            </w:r>
            <w:r>
              <w:rPr>
                <w:rFonts w:eastAsia="黑体" w:hint="eastAsia"/>
                <w:sz w:val="24"/>
              </w:rPr>
              <w:t>（定额补助）</w:t>
            </w:r>
          </w:p>
        </w:tc>
      </w:tr>
      <w:tr w:rsidR="00F527C5" w:rsidTr="00860E60">
        <w:trPr>
          <w:cantSplit/>
          <w:trHeight w:val="12654"/>
          <w:jc w:val="center"/>
        </w:trPr>
        <w:tc>
          <w:tcPr>
            <w:tcW w:w="8780" w:type="dxa"/>
            <w:tcBorders>
              <w:right w:val="single" w:sz="4" w:space="0" w:color="auto"/>
            </w:tcBorders>
          </w:tcPr>
          <w:p w:rsidR="00F527C5" w:rsidRDefault="00F527C5" w:rsidP="00860E60">
            <w:pPr>
              <w:autoSpaceDE w:val="0"/>
              <w:autoSpaceDN w:val="0"/>
              <w:ind w:left="608" w:hanging="608"/>
              <w:rPr>
                <w:rFonts w:ascii="仿宋_GB2312" w:eastAsia="仿宋_GB2312"/>
                <w:sz w:val="18"/>
                <w:szCs w:val="18"/>
              </w:rPr>
            </w:pPr>
            <w:r>
              <w:rPr>
                <w:rFonts w:ascii="仿宋_GB2312" w:eastAsia="仿宋_GB2312" w:cs="仿宋_GB2312" w:hint="eastAsia"/>
                <w:sz w:val="18"/>
                <w:szCs w:val="18"/>
              </w:rPr>
              <w:t>（请按《国家自然科学基金项目资金预算表编制说明》中的要求，对各项支出的主要用途和测算理由及合作研究外拨资金、单价≥</w:t>
            </w:r>
            <w:r>
              <w:rPr>
                <w:rFonts w:ascii="仿宋_GB2312" w:eastAsia="仿宋_GB2312" w:cs="仿宋_GB2312"/>
                <w:sz w:val="18"/>
                <w:szCs w:val="18"/>
              </w:rPr>
              <w:t>10</w:t>
            </w:r>
            <w:r>
              <w:rPr>
                <w:rFonts w:ascii="仿宋_GB2312" w:eastAsia="仿宋_GB2312" w:cs="仿宋_GB2312" w:hint="eastAsia"/>
                <w:sz w:val="18"/>
                <w:szCs w:val="18"/>
              </w:rPr>
              <w:t>万元的设备费等内容进行详细说明，可根据需要另加附页。）</w:t>
            </w:r>
          </w:p>
          <w:p w:rsidR="00F527C5" w:rsidRDefault="00F527C5" w:rsidP="00860E60">
            <w:pPr>
              <w:autoSpaceDE w:val="0"/>
              <w:autoSpaceDN w:val="0"/>
              <w:ind w:left="608" w:hanging="608"/>
              <w:jc w:val="center"/>
              <w:rPr>
                <w:sz w:val="20"/>
              </w:rPr>
            </w:pPr>
          </w:p>
        </w:tc>
      </w:tr>
    </w:tbl>
    <w:p w:rsidR="003E720D" w:rsidRDefault="003E720D" w:rsidP="004A01C0">
      <w:pPr>
        <w:snapToGrid w:val="0"/>
        <w:spacing w:afterLines="30" w:after="93" w:line="312" w:lineRule="auto"/>
        <w:rPr>
          <w:rFonts w:ascii="宋体" w:hAnsi="宋体" w:cs="楷体_GB2312"/>
          <w:bCs/>
          <w:szCs w:val="21"/>
        </w:rPr>
      </w:pPr>
    </w:p>
    <w:p w:rsidR="003E720D" w:rsidRDefault="003E720D">
      <w:pPr>
        <w:widowControl/>
        <w:jc w:val="left"/>
        <w:rPr>
          <w:rFonts w:ascii="宋体" w:hAnsi="宋体" w:cs="楷体_GB2312"/>
          <w:bCs/>
          <w:szCs w:val="21"/>
        </w:rPr>
      </w:pPr>
      <w:r>
        <w:rPr>
          <w:rFonts w:ascii="宋体" w:hAnsi="宋体" w:cs="楷体_GB2312"/>
          <w:bCs/>
          <w:szCs w:val="21"/>
        </w:rPr>
        <w:lastRenderedPageBreak/>
        <w:br w:type="page"/>
      </w:r>
    </w:p>
    <w:p w:rsidR="003E720D" w:rsidRDefault="003E720D" w:rsidP="003E720D">
      <w:pPr>
        <w:jc w:val="center"/>
        <w:rPr>
          <w:rFonts w:ascii="华文中宋" w:eastAsia="华文中宋" w:hAnsi="华文中宋"/>
          <w:sz w:val="36"/>
          <w:szCs w:val="36"/>
        </w:rPr>
      </w:pPr>
      <w:r>
        <w:rPr>
          <w:rFonts w:ascii="华文中宋" w:eastAsia="华文中宋" w:hAnsi="华文中宋" w:hint="eastAsia"/>
          <w:sz w:val="36"/>
          <w:szCs w:val="36"/>
        </w:rPr>
        <w:lastRenderedPageBreak/>
        <w:t>国家自然科学基金项目预算表编制说明</w:t>
      </w:r>
    </w:p>
    <w:p w:rsidR="003E720D" w:rsidRDefault="003E720D" w:rsidP="003E720D">
      <w:pPr>
        <w:jc w:val="center"/>
        <w:rPr>
          <w:rFonts w:ascii="黑体" w:eastAsia="黑体" w:hAnsi="黑体" w:hint="eastAsia"/>
          <w:b/>
          <w:sz w:val="32"/>
          <w:szCs w:val="32"/>
        </w:rPr>
      </w:pPr>
    </w:p>
    <w:p w:rsidR="003E720D" w:rsidRDefault="003E720D" w:rsidP="003E720D">
      <w:pPr>
        <w:pStyle w:val="31"/>
        <w:spacing w:line="360" w:lineRule="auto"/>
        <w:ind w:left="0" w:firstLineChars="200" w:firstLine="562"/>
        <w:rPr>
          <w:rFonts w:ascii="黑体" w:eastAsia="黑体" w:hAnsi="黑体" w:hint="eastAsia"/>
          <w:b/>
          <w:bCs/>
          <w:sz w:val="28"/>
        </w:rPr>
      </w:pPr>
      <w:r>
        <w:rPr>
          <w:rFonts w:ascii="黑体" w:eastAsia="黑体" w:hAnsi="黑体" w:hint="eastAsia"/>
          <w:b/>
          <w:bCs/>
          <w:sz w:val="28"/>
        </w:rPr>
        <w:t>一、编制总体要求</w:t>
      </w:r>
    </w:p>
    <w:p w:rsidR="003E720D" w:rsidRDefault="003E720D" w:rsidP="003E720D">
      <w:pPr>
        <w:pStyle w:val="31"/>
        <w:spacing w:line="360" w:lineRule="auto"/>
        <w:ind w:left="0" w:firstLineChars="200" w:firstLine="560"/>
        <w:rPr>
          <w:rFonts w:ascii="Times New Roman" w:eastAsia="仿宋_GB2312" w:hAnsi="Times New Roman" w:hint="eastAsia"/>
          <w:bCs/>
          <w:sz w:val="28"/>
        </w:rPr>
      </w:pPr>
      <w:r>
        <w:rPr>
          <w:rFonts w:eastAsia="仿宋_GB2312" w:hint="eastAsia"/>
          <w:bCs/>
          <w:sz w:val="28"/>
        </w:rPr>
        <w:t>《国家自然科学基金项目预算表》（以下简称项目预算表）是预算核定、执行、监督检查和财务验收的重要依据。项目申请人（或负责人）应按照《</w:t>
      </w:r>
      <w:r>
        <w:rPr>
          <w:rFonts w:eastAsia="仿宋_GB2312" w:hint="eastAsia"/>
          <w:b/>
          <w:bCs/>
          <w:sz w:val="28"/>
        </w:rPr>
        <w:t>国家自然科学基金资助项目资金管理办法</w:t>
      </w:r>
      <w:r>
        <w:rPr>
          <w:rFonts w:eastAsia="仿宋_GB2312" w:hint="eastAsia"/>
          <w:bCs/>
          <w:sz w:val="28"/>
        </w:rPr>
        <w:t>》（财教〔</w:t>
      </w:r>
      <w:r>
        <w:rPr>
          <w:rFonts w:eastAsia="仿宋_GB2312" w:hint="eastAsia"/>
          <w:bCs/>
          <w:sz w:val="28"/>
        </w:rPr>
        <w:t>2015</w:t>
      </w:r>
      <w:r>
        <w:rPr>
          <w:rFonts w:eastAsia="仿宋_GB2312" w:hint="eastAsia"/>
          <w:bCs/>
          <w:sz w:val="28"/>
        </w:rPr>
        <w:t>〕</w:t>
      </w:r>
      <w:r>
        <w:rPr>
          <w:rFonts w:eastAsia="仿宋_GB2312" w:hint="eastAsia"/>
          <w:bCs/>
          <w:sz w:val="28"/>
        </w:rPr>
        <w:t>15</w:t>
      </w:r>
      <w:r>
        <w:rPr>
          <w:rFonts w:eastAsia="仿宋_GB2312" w:hint="eastAsia"/>
          <w:bCs/>
          <w:sz w:val="28"/>
        </w:rPr>
        <w:t>号）的有关规定，根据“</w:t>
      </w:r>
      <w:r>
        <w:rPr>
          <w:rFonts w:eastAsia="仿宋_GB2312" w:hint="eastAsia"/>
          <w:b/>
          <w:bCs/>
          <w:sz w:val="28"/>
        </w:rPr>
        <w:t>目标相关性、政策相符性、经济合理性</w:t>
      </w:r>
      <w:r>
        <w:rPr>
          <w:rFonts w:eastAsia="仿宋_GB2312" w:hint="eastAsia"/>
          <w:bCs/>
          <w:sz w:val="28"/>
        </w:rPr>
        <w:t>”的基本原则，结合项目研究实际需要，认真据实编制。</w:t>
      </w:r>
    </w:p>
    <w:p w:rsidR="003E720D" w:rsidRDefault="003E720D" w:rsidP="003E720D">
      <w:pPr>
        <w:pStyle w:val="31"/>
        <w:spacing w:line="360" w:lineRule="auto"/>
        <w:ind w:left="0" w:firstLineChars="200" w:firstLine="560"/>
        <w:rPr>
          <w:rFonts w:ascii="Times New Roman" w:eastAsia="仿宋_GB2312"/>
          <w:bCs/>
          <w:sz w:val="28"/>
        </w:rPr>
      </w:pPr>
      <w:r>
        <w:rPr>
          <w:rFonts w:ascii="仿宋_GB2312" w:eastAsia="仿宋_GB2312" w:hint="eastAsia"/>
          <w:sz w:val="28"/>
          <w:szCs w:val="28"/>
        </w:rPr>
        <w:t>有多个</w:t>
      </w:r>
      <w:r>
        <w:rPr>
          <w:rFonts w:eastAsia="仿宋_GB2312" w:hint="eastAsia"/>
          <w:sz w:val="28"/>
        </w:rPr>
        <w:t>单位共同承担一个项目的，依托单位的项目申请人（或负责人）和合作研究单位参与者应当根据各自承担的研究任务分别编制预算，经所在单位科研、财务部门审核并签署意见后，由项目申请人（或负责人）汇总编报。</w:t>
      </w:r>
    </w:p>
    <w:p w:rsidR="003E720D" w:rsidRDefault="003E720D" w:rsidP="003E720D">
      <w:pPr>
        <w:pStyle w:val="31"/>
        <w:spacing w:line="360" w:lineRule="auto"/>
        <w:ind w:left="0" w:firstLineChars="200" w:firstLine="562"/>
        <w:rPr>
          <w:rFonts w:ascii="黑体" w:eastAsia="黑体" w:hAnsi="黑体"/>
          <w:b/>
          <w:bCs/>
          <w:sz w:val="28"/>
        </w:rPr>
      </w:pPr>
      <w:r>
        <w:rPr>
          <w:rFonts w:ascii="黑体" w:eastAsia="黑体" w:hAnsi="黑体" w:hint="eastAsia"/>
          <w:b/>
          <w:bCs/>
          <w:sz w:val="28"/>
        </w:rPr>
        <w:t>二、编制内容</w:t>
      </w:r>
    </w:p>
    <w:p w:rsidR="003E720D" w:rsidRDefault="003E720D" w:rsidP="003E720D">
      <w:pPr>
        <w:adjustRightInd w:val="0"/>
        <w:snapToGrid w:val="0"/>
        <w:spacing w:line="360" w:lineRule="auto"/>
        <w:ind w:firstLineChars="200" w:firstLine="560"/>
        <w:rPr>
          <w:rFonts w:eastAsia="仿宋_GB2312" w:hint="eastAsia"/>
          <w:sz w:val="28"/>
        </w:rPr>
      </w:pPr>
      <w:r>
        <w:rPr>
          <w:rFonts w:eastAsia="仿宋_GB2312" w:hint="eastAsia"/>
          <w:sz w:val="28"/>
        </w:rPr>
        <w:t>根据科学基金项目资助方式的不同，项目预算表分为定额补助式预算表和成本补偿式预算表。重大项目和国家重大科研仪器研制项目填报成本补偿式预算表，其他各类科学基金项目填报定额补助式预算表。</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定额补助式预算表包括《国家自然科学基金项目直接费用预算表》和《预算说明书》。</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成本补偿式预算表包括《国家自然科学基金项目直接费用预算表》、《预算说明书》、《合作研究资金预算明细表》、《设备费预算明细表》、《测试化验加工费预算明细表》和《劳务费预算明细表》。</w:t>
      </w:r>
    </w:p>
    <w:p w:rsidR="003E720D" w:rsidRDefault="003E720D" w:rsidP="003E720D">
      <w:pPr>
        <w:snapToGrid w:val="0"/>
        <w:spacing w:line="360" w:lineRule="auto"/>
        <w:ind w:firstLineChars="200" w:firstLine="560"/>
        <w:rPr>
          <w:rFonts w:ascii="仿宋_GB2312" w:eastAsia="仿宋_GB2312"/>
          <w:color w:val="000000"/>
          <w:sz w:val="28"/>
          <w:szCs w:val="28"/>
        </w:rPr>
      </w:pPr>
      <w:r>
        <w:rPr>
          <w:rFonts w:ascii="仿宋_GB2312" w:eastAsia="仿宋_GB2312" w:hint="eastAsia"/>
          <w:color w:val="000000"/>
          <w:sz w:val="28"/>
          <w:szCs w:val="28"/>
        </w:rPr>
        <w:t>直接费用各科目如下：</w:t>
      </w:r>
    </w:p>
    <w:p w:rsidR="003E720D" w:rsidRDefault="003E720D" w:rsidP="003E720D">
      <w:pPr>
        <w:pStyle w:val="31"/>
        <w:spacing w:line="360" w:lineRule="auto"/>
        <w:ind w:left="0" w:firstLineChars="200" w:firstLine="562"/>
        <w:rPr>
          <w:rFonts w:ascii="仿宋_GB2312" w:eastAsia="仿宋_GB2312" w:hint="eastAsia"/>
          <w:sz w:val="28"/>
          <w:szCs w:val="28"/>
        </w:rPr>
      </w:pPr>
      <w:r>
        <w:rPr>
          <w:rFonts w:ascii="仿宋_GB2312" w:eastAsia="仿宋_GB2312" w:hint="eastAsia"/>
          <w:b/>
          <w:sz w:val="28"/>
          <w:szCs w:val="28"/>
        </w:rPr>
        <w:t>1.设备费</w:t>
      </w:r>
      <w:r>
        <w:rPr>
          <w:rFonts w:ascii="仿宋_GB2312" w:eastAsia="仿宋_GB2312" w:hint="eastAsia"/>
          <w:sz w:val="28"/>
          <w:szCs w:val="28"/>
        </w:rPr>
        <w:t>，是指在项目研究过程中购置或试制专用仪器设备，对现有仪器设备进行升级改造，以及租赁外单位仪器设备而发生的费用。</w:t>
      </w:r>
    </w:p>
    <w:p w:rsidR="003E720D" w:rsidRDefault="003E720D" w:rsidP="003E720D">
      <w:pPr>
        <w:snapToGrid w:val="0"/>
        <w:spacing w:line="360" w:lineRule="auto"/>
        <w:ind w:firstLineChars="200" w:firstLine="560"/>
        <w:rPr>
          <w:rFonts w:ascii="仿宋_GB2312" w:eastAsia="仿宋_GB2312" w:hint="eastAsia"/>
          <w:sz w:val="28"/>
          <w:szCs w:val="28"/>
        </w:rPr>
      </w:pPr>
      <w:r>
        <w:rPr>
          <w:rFonts w:ascii="仿宋_GB2312" w:eastAsia="仿宋_GB2312" w:hint="eastAsia"/>
          <w:sz w:val="28"/>
          <w:szCs w:val="28"/>
        </w:rPr>
        <w:lastRenderedPageBreak/>
        <w:t>对仪器设备鼓励共享、试制、租赁以及对现有仪器设备进行升级改造，原则上不得购置，确有必要购置的，应当对拟购置设备的必要性、现有同样设备的利用情况以及购置设备的开放共享方案等进行单独说明。</w:t>
      </w:r>
    </w:p>
    <w:p w:rsidR="003E720D" w:rsidRDefault="003E720D" w:rsidP="003E720D">
      <w:pPr>
        <w:adjustRightInd w:val="0"/>
        <w:snapToGrid w:val="0"/>
        <w:spacing w:line="360" w:lineRule="auto"/>
        <w:ind w:firstLineChars="200" w:firstLine="560"/>
        <w:rPr>
          <w:rFonts w:eastAsia="仿宋_GB2312" w:hint="eastAsia"/>
          <w:sz w:val="28"/>
        </w:rPr>
      </w:pPr>
      <w:r>
        <w:rPr>
          <w:rFonts w:eastAsia="仿宋_GB2312" w:hint="eastAsia"/>
          <w:sz w:val="28"/>
        </w:rPr>
        <w:t>定额补助式项目要对单笔总额</w:t>
      </w:r>
      <w:r>
        <w:rPr>
          <w:rFonts w:eastAsia="仿宋_GB2312"/>
          <w:sz w:val="28"/>
        </w:rPr>
        <w:t>10</w:t>
      </w:r>
      <w:r>
        <w:rPr>
          <w:rFonts w:eastAsia="仿宋_GB2312" w:hint="eastAsia"/>
          <w:sz w:val="28"/>
        </w:rPr>
        <w:t>万元（含）以上的设备费进行单独说明；成本补偿式项目要填报《设备费预算明细表》，对单笔总额</w:t>
      </w:r>
      <w:r>
        <w:rPr>
          <w:rFonts w:eastAsia="仿宋_GB2312"/>
          <w:sz w:val="28"/>
        </w:rPr>
        <w:t>10</w:t>
      </w:r>
      <w:r>
        <w:rPr>
          <w:rFonts w:eastAsia="仿宋_GB2312" w:hint="eastAsia"/>
          <w:sz w:val="28"/>
        </w:rPr>
        <w:t>万元（含）以上的设备费进行单独说明。</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设备费预算一般不予调增。</w:t>
      </w:r>
    </w:p>
    <w:p w:rsidR="003E720D" w:rsidRDefault="003E720D" w:rsidP="003E720D">
      <w:pPr>
        <w:snapToGrid w:val="0"/>
        <w:spacing w:line="360" w:lineRule="auto"/>
        <w:ind w:firstLineChars="200" w:firstLine="562"/>
        <w:rPr>
          <w:rFonts w:eastAsia="仿宋_GB2312"/>
          <w:sz w:val="28"/>
        </w:rPr>
      </w:pPr>
      <w:r>
        <w:rPr>
          <w:rFonts w:eastAsia="仿宋_GB2312"/>
          <w:b/>
          <w:sz w:val="28"/>
        </w:rPr>
        <w:t>2.</w:t>
      </w:r>
      <w:r>
        <w:rPr>
          <w:rFonts w:eastAsia="仿宋_GB2312" w:hint="eastAsia"/>
          <w:b/>
          <w:sz w:val="28"/>
        </w:rPr>
        <w:t>材料费</w:t>
      </w:r>
      <w:r>
        <w:rPr>
          <w:rFonts w:eastAsia="仿宋_GB2312" w:hint="eastAsia"/>
          <w:sz w:val="28"/>
        </w:rPr>
        <w:t>，是指在项目研究过程中消耗的各种原材料、辅助材料、低值易耗品等的采购及运输、装卸、整理等费用。</w:t>
      </w:r>
    </w:p>
    <w:p w:rsidR="003E720D" w:rsidRDefault="003E720D" w:rsidP="003E720D">
      <w:pPr>
        <w:pStyle w:val="31"/>
        <w:spacing w:line="360" w:lineRule="auto"/>
        <w:ind w:left="0" w:firstLine="0"/>
        <w:rPr>
          <w:rFonts w:ascii="仿宋_GB2312" w:eastAsia="仿宋_GB2312"/>
          <w:sz w:val="28"/>
          <w:szCs w:val="28"/>
        </w:rPr>
      </w:pPr>
      <w:r>
        <w:rPr>
          <w:rFonts w:ascii="仿宋_GB2312" w:eastAsia="仿宋_GB2312" w:hint="eastAsia"/>
          <w:sz w:val="28"/>
          <w:szCs w:val="28"/>
        </w:rPr>
        <w:t xml:space="preserve">    </w:t>
      </w:r>
      <w:r>
        <w:rPr>
          <w:rFonts w:ascii="仿宋_GB2312" w:eastAsia="仿宋_GB2312" w:hint="eastAsia"/>
          <w:b/>
          <w:sz w:val="28"/>
          <w:szCs w:val="28"/>
        </w:rPr>
        <w:t>3.测试化验加工费</w:t>
      </w:r>
      <w:r>
        <w:rPr>
          <w:rFonts w:ascii="仿宋_GB2312" w:eastAsia="仿宋_GB2312" w:hint="eastAsia"/>
          <w:sz w:val="28"/>
          <w:szCs w:val="28"/>
        </w:rPr>
        <w:t>，是指在项目研究过程中支付给外单位（包括依托单位内部独立经济核算单位）的检验、测试、化验及加工等费用。</w:t>
      </w:r>
    </w:p>
    <w:p w:rsidR="003E720D" w:rsidRDefault="003E720D" w:rsidP="003E720D">
      <w:pPr>
        <w:adjustRightInd w:val="0"/>
        <w:snapToGrid w:val="0"/>
        <w:spacing w:line="360" w:lineRule="auto"/>
        <w:ind w:firstLineChars="200" w:firstLine="560"/>
        <w:rPr>
          <w:rFonts w:eastAsia="仿宋_GB2312" w:hint="eastAsia"/>
          <w:sz w:val="28"/>
        </w:rPr>
      </w:pPr>
      <w:r>
        <w:rPr>
          <w:rFonts w:eastAsia="仿宋_GB2312" w:hint="eastAsia"/>
          <w:sz w:val="28"/>
        </w:rPr>
        <w:t>成本补偿式项目要填报《测试化验加工费预算明细表》，并对单笔总额</w:t>
      </w:r>
      <w:r>
        <w:rPr>
          <w:rFonts w:eastAsia="仿宋_GB2312"/>
          <w:sz w:val="28"/>
        </w:rPr>
        <w:t>10</w:t>
      </w:r>
      <w:r>
        <w:rPr>
          <w:rFonts w:eastAsia="仿宋_GB2312" w:hint="eastAsia"/>
          <w:sz w:val="28"/>
        </w:rPr>
        <w:t>万元（含）以上的测试化验加工费进行单独说明。</w:t>
      </w:r>
    </w:p>
    <w:p w:rsidR="003E720D" w:rsidRDefault="003E720D" w:rsidP="003E720D">
      <w:pPr>
        <w:pStyle w:val="31"/>
        <w:spacing w:line="360" w:lineRule="auto"/>
        <w:ind w:left="0" w:firstLine="0"/>
        <w:rPr>
          <w:rFonts w:ascii="仿宋_GB2312" w:eastAsia="仿宋_GB2312"/>
          <w:sz w:val="28"/>
          <w:szCs w:val="28"/>
        </w:rPr>
      </w:pPr>
      <w:r>
        <w:rPr>
          <w:rFonts w:ascii="仿宋_GB2312" w:eastAsia="仿宋_GB2312" w:hint="eastAsia"/>
          <w:sz w:val="28"/>
          <w:szCs w:val="28"/>
        </w:rPr>
        <w:t xml:space="preserve">    </w:t>
      </w:r>
      <w:r>
        <w:rPr>
          <w:rFonts w:ascii="仿宋_GB2312" w:eastAsia="仿宋_GB2312" w:hint="eastAsia"/>
          <w:b/>
          <w:sz w:val="28"/>
          <w:szCs w:val="28"/>
        </w:rPr>
        <w:t>4.燃料动力费</w:t>
      </w:r>
      <w:r>
        <w:rPr>
          <w:rFonts w:ascii="仿宋_GB2312" w:eastAsia="仿宋_GB2312" w:hint="eastAsia"/>
          <w:sz w:val="28"/>
          <w:szCs w:val="28"/>
        </w:rPr>
        <w:t>，是指在项目研究过程中相关大型仪器设备、专用科学装置等运行发生的可以单独计量的水、电、气、燃料消耗费用等。</w:t>
      </w:r>
    </w:p>
    <w:p w:rsidR="003E720D" w:rsidRDefault="003E720D" w:rsidP="003E720D">
      <w:pPr>
        <w:pStyle w:val="10"/>
        <w:autoSpaceDE w:val="0"/>
        <w:autoSpaceDN w:val="0"/>
        <w:spacing w:line="360" w:lineRule="auto"/>
        <w:ind w:firstLine="560"/>
        <w:rPr>
          <w:rFonts w:ascii="仿宋_GB2312" w:eastAsia="仿宋_GB2312" w:hint="eastAsia"/>
          <w:sz w:val="28"/>
          <w:szCs w:val="28"/>
        </w:rPr>
      </w:pPr>
      <w:r>
        <w:rPr>
          <w:rFonts w:ascii="仿宋_GB2312" w:eastAsia="仿宋_GB2312" w:hint="eastAsia"/>
          <w:sz w:val="28"/>
          <w:szCs w:val="28"/>
        </w:rPr>
        <w:t>单独计量可以是单独装表计量，也可以根据仪器设备、科学装置等的能耗工时进行计算确定。要注意与间接费用中水、电、气、暖消耗的区别。</w:t>
      </w:r>
    </w:p>
    <w:p w:rsidR="003E720D" w:rsidRDefault="003E720D" w:rsidP="003E720D">
      <w:pPr>
        <w:pStyle w:val="31"/>
        <w:spacing w:line="360" w:lineRule="auto"/>
        <w:ind w:left="0" w:firstLineChars="200" w:firstLine="562"/>
        <w:rPr>
          <w:rFonts w:eastAsia="仿宋_GB2312" w:hint="eastAsia"/>
          <w:sz w:val="28"/>
        </w:rPr>
      </w:pPr>
      <w:r>
        <w:rPr>
          <w:rFonts w:ascii="仿宋_GB2312" w:eastAsia="仿宋_GB2312" w:hint="eastAsia"/>
          <w:b/>
          <w:sz w:val="28"/>
          <w:szCs w:val="28"/>
        </w:rPr>
        <w:t>5.差旅/会议/国际合作与交流费</w:t>
      </w:r>
      <w:r>
        <w:rPr>
          <w:rFonts w:ascii="仿宋_GB2312" w:eastAsia="仿宋_GB2312" w:hint="eastAsia"/>
          <w:sz w:val="28"/>
          <w:szCs w:val="28"/>
        </w:rPr>
        <w:t>，是指在项目研究过程中开展科学实验（试验）、科学考察、业务调研、学术交流等所发生的外埠差旅费、市内交通费用；为了组织开展学术研讨、咨询以及协调项目研究工作等活动而发生的会议费用；以及项目研究人员出国及赴港澳台、外国专家来华及港澳台专家来内地工作的费用。本科目不超过直接费用10%的，不需要提供预算测算依据。</w:t>
      </w:r>
    </w:p>
    <w:p w:rsidR="003E720D" w:rsidRDefault="003E720D" w:rsidP="003E720D">
      <w:pPr>
        <w:pStyle w:val="31"/>
        <w:spacing w:line="360" w:lineRule="auto"/>
        <w:ind w:left="0" w:firstLineChars="200" w:firstLine="562"/>
        <w:rPr>
          <w:rFonts w:ascii="仿宋_GB2312" w:eastAsia="仿宋_GB2312" w:hint="eastAsia"/>
          <w:sz w:val="28"/>
          <w:szCs w:val="28"/>
        </w:rPr>
      </w:pPr>
      <w:r>
        <w:rPr>
          <w:rFonts w:ascii="仿宋_GB2312" w:eastAsia="仿宋_GB2312" w:hint="eastAsia"/>
          <w:b/>
          <w:sz w:val="28"/>
          <w:szCs w:val="28"/>
        </w:rPr>
        <w:lastRenderedPageBreak/>
        <w:t>6.出版/文献/信息传播/知识产权事务费</w:t>
      </w:r>
      <w:r>
        <w:rPr>
          <w:rFonts w:ascii="仿宋_GB2312" w:eastAsia="仿宋_GB2312" w:hint="eastAsia"/>
          <w:sz w:val="28"/>
          <w:szCs w:val="28"/>
        </w:rPr>
        <w:t>，是指在项目研究过程中，需要支付的出版费、资料费、专用软件购买费、文献检索费、专业通信费、专利申请及其他知识产权事务等费用。</w:t>
      </w:r>
    </w:p>
    <w:p w:rsidR="003E720D" w:rsidRDefault="003E720D" w:rsidP="003E720D">
      <w:pPr>
        <w:pStyle w:val="31"/>
        <w:spacing w:line="360" w:lineRule="auto"/>
        <w:ind w:left="0" w:firstLineChars="200" w:firstLine="562"/>
        <w:rPr>
          <w:rFonts w:ascii="仿宋_GB2312" w:eastAsia="仿宋_GB2312" w:hint="eastAsia"/>
          <w:sz w:val="28"/>
          <w:szCs w:val="28"/>
        </w:rPr>
      </w:pPr>
      <w:r>
        <w:rPr>
          <w:rFonts w:ascii="仿宋_GB2312" w:eastAsia="仿宋_GB2312" w:hint="eastAsia"/>
          <w:b/>
          <w:sz w:val="28"/>
          <w:szCs w:val="28"/>
        </w:rPr>
        <w:t>7.劳务费</w:t>
      </w:r>
      <w:r>
        <w:rPr>
          <w:rFonts w:ascii="仿宋_GB2312" w:eastAsia="仿宋_GB2312" w:hint="eastAsia"/>
          <w:sz w:val="28"/>
          <w:szCs w:val="28"/>
        </w:rPr>
        <w:t>，是指在项目研究过程中支付给参与项目研究的研究生、博士后、访问学者以及项目聘用的研究人员、科研辅助人员等的劳务费用，以及项目聘用人员的社会保险补助费用。</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项目聘用人员的劳务费开支标准，参照当地科学研究和技术服务业从业人员平均工资水平，根据其在项目研究中承担的工作任务确定。</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成本补偿式项目要填报《劳务费预算明细表》。</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劳务费预算一般不予调增。</w:t>
      </w:r>
    </w:p>
    <w:p w:rsidR="003E720D" w:rsidRDefault="003E720D" w:rsidP="003E720D">
      <w:pPr>
        <w:pStyle w:val="31"/>
        <w:spacing w:line="360" w:lineRule="auto"/>
        <w:ind w:left="0" w:firstLineChars="200" w:firstLine="562"/>
        <w:rPr>
          <w:rFonts w:ascii="仿宋_GB2312" w:eastAsia="仿宋_GB2312" w:hint="eastAsia"/>
          <w:sz w:val="28"/>
          <w:szCs w:val="28"/>
        </w:rPr>
      </w:pPr>
      <w:r>
        <w:rPr>
          <w:rFonts w:ascii="仿宋_GB2312" w:eastAsia="仿宋_GB2312" w:hint="eastAsia"/>
          <w:b/>
          <w:sz w:val="28"/>
          <w:szCs w:val="28"/>
        </w:rPr>
        <w:t>8.专家咨询费</w:t>
      </w:r>
      <w:r>
        <w:rPr>
          <w:rFonts w:ascii="仿宋_GB2312" w:eastAsia="仿宋_GB2312" w:hint="eastAsia"/>
          <w:sz w:val="28"/>
          <w:szCs w:val="28"/>
        </w:rPr>
        <w:t>，是指在项目研究过程中支付给临时聘请的咨询专家的费用。</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专家咨询费标准按国家有关规定执行。</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专家咨询费预算一般不予调增。</w:t>
      </w:r>
    </w:p>
    <w:p w:rsidR="003E720D" w:rsidRDefault="003E720D" w:rsidP="003E720D">
      <w:pPr>
        <w:pStyle w:val="31"/>
        <w:spacing w:line="360" w:lineRule="auto"/>
        <w:ind w:left="0" w:firstLineChars="200" w:firstLine="562"/>
        <w:rPr>
          <w:rFonts w:ascii="仿宋_GB2312" w:eastAsia="仿宋_GB2312" w:hint="eastAsia"/>
          <w:sz w:val="28"/>
          <w:szCs w:val="28"/>
        </w:rPr>
      </w:pPr>
      <w:r>
        <w:rPr>
          <w:rFonts w:ascii="仿宋_GB2312" w:eastAsia="仿宋_GB2312" w:hint="eastAsia"/>
          <w:b/>
          <w:sz w:val="28"/>
          <w:szCs w:val="28"/>
        </w:rPr>
        <w:t>9.其他支出</w:t>
      </w:r>
      <w:r>
        <w:rPr>
          <w:rFonts w:ascii="仿宋_GB2312" w:eastAsia="仿宋_GB2312" w:hint="eastAsia"/>
          <w:sz w:val="28"/>
          <w:szCs w:val="28"/>
        </w:rPr>
        <w:t>，是指在项目研究过程中发生的除上述费用之外的其他支出。</w:t>
      </w:r>
    </w:p>
    <w:p w:rsidR="003E720D" w:rsidRDefault="003E720D" w:rsidP="003E720D">
      <w:pPr>
        <w:pStyle w:val="31"/>
        <w:spacing w:line="360" w:lineRule="auto"/>
        <w:ind w:left="0" w:firstLineChars="200" w:firstLine="560"/>
        <w:rPr>
          <w:rFonts w:ascii="仿宋_GB2312" w:eastAsia="仿宋_GB2312" w:hint="eastAsia"/>
          <w:sz w:val="28"/>
          <w:szCs w:val="28"/>
        </w:rPr>
      </w:pPr>
      <w:r>
        <w:rPr>
          <w:rFonts w:ascii="仿宋_GB2312" w:eastAsia="仿宋_GB2312" w:hint="eastAsia"/>
          <w:sz w:val="28"/>
          <w:szCs w:val="28"/>
        </w:rPr>
        <w:t>其他支出应当在申请预算时单独列示，单独核定。</w:t>
      </w:r>
    </w:p>
    <w:p w:rsidR="003E720D" w:rsidRDefault="003E720D" w:rsidP="003E720D">
      <w:pPr>
        <w:adjustRightInd w:val="0"/>
        <w:snapToGrid w:val="0"/>
        <w:spacing w:line="360" w:lineRule="auto"/>
        <w:ind w:left="9" w:firstLineChars="200" w:firstLine="562"/>
        <w:rPr>
          <w:rFonts w:ascii="黑体" w:eastAsia="黑体" w:hint="eastAsia"/>
          <w:b/>
          <w:sz w:val="28"/>
        </w:rPr>
      </w:pPr>
      <w:r>
        <w:rPr>
          <w:rFonts w:ascii="黑体" w:eastAsia="黑体" w:hint="eastAsia"/>
          <w:b/>
          <w:sz w:val="28"/>
        </w:rPr>
        <w:t>三、编制的规范性要求</w:t>
      </w:r>
    </w:p>
    <w:p w:rsidR="003E720D" w:rsidRDefault="003E720D" w:rsidP="003E720D">
      <w:pPr>
        <w:adjustRightInd w:val="0"/>
        <w:snapToGrid w:val="0"/>
        <w:spacing w:line="360" w:lineRule="auto"/>
        <w:ind w:firstLineChars="200" w:firstLine="560"/>
        <w:rPr>
          <w:rFonts w:eastAsia="仿宋_GB2312" w:hint="eastAsia"/>
          <w:sz w:val="28"/>
        </w:rPr>
      </w:pPr>
      <w:r>
        <w:rPr>
          <w:rFonts w:ascii="仿宋_GB2312" w:eastAsia="仿宋_GB2312" w:hint="eastAsia"/>
          <w:sz w:val="28"/>
          <w:szCs w:val="28"/>
        </w:rPr>
        <w:t>1.</w:t>
      </w:r>
      <w:r>
        <w:rPr>
          <w:rFonts w:eastAsia="仿宋_GB2312" w:hint="eastAsia"/>
          <w:sz w:val="28"/>
        </w:rPr>
        <w:t>合作研究应当签订合作研究协议（或合同），并在预算说明书中对合作研究单位资质及拟外拨资金进行重点说明。项目实施过程中，依托单位应当按照预算和协议（或合同）转拨合作研究单位资金。</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成本补偿式项目要填报《合作研究资金预算明细表》。</w:t>
      </w:r>
    </w:p>
    <w:p w:rsidR="003E720D" w:rsidRDefault="003E720D" w:rsidP="003E720D">
      <w:pPr>
        <w:adjustRightInd w:val="0"/>
        <w:snapToGrid w:val="0"/>
        <w:spacing w:line="360" w:lineRule="auto"/>
        <w:ind w:firstLineChars="200" w:firstLine="560"/>
        <w:rPr>
          <w:rFonts w:eastAsia="仿宋_GB2312"/>
          <w:sz w:val="28"/>
        </w:rPr>
      </w:pPr>
      <w:r>
        <w:rPr>
          <w:rFonts w:eastAsia="仿宋_GB2312"/>
          <w:sz w:val="28"/>
        </w:rPr>
        <w:t>2.</w:t>
      </w:r>
      <w:r>
        <w:rPr>
          <w:rFonts w:eastAsia="仿宋_GB2312" w:hint="eastAsia"/>
          <w:sz w:val="28"/>
        </w:rPr>
        <w:t>预算数据以“万元”为单位，精确到小数点后面两位。各类标准或单价以“元”为单位，精确到个位。外币需按人民银行公布的即期汇率折合成人民币。</w:t>
      </w:r>
    </w:p>
    <w:p w:rsidR="003E720D" w:rsidRDefault="003E720D" w:rsidP="003E720D">
      <w:pPr>
        <w:spacing w:line="560" w:lineRule="exact"/>
        <w:ind w:firstLineChars="200" w:firstLine="522"/>
        <w:rPr>
          <w:rFonts w:ascii="仿宋_GB2312" w:eastAsia="仿宋_GB2312" w:hAnsi="仿宋"/>
          <w:b/>
          <w:spacing w:val="-10"/>
          <w:sz w:val="28"/>
          <w:szCs w:val="28"/>
        </w:rPr>
      </w:pPr>
    </w:p>
    <w:p w:rsidR="003E720D" w:rsidRDefault="003E720D" w:rsidP="003E720D">
      <w:pPr>
        <w:spacing w:line="560" w:lineRule="exact"/>
        <w:ind w:firstLineChars="200" w:firstLine="522"/>
        <w:rPr>
          <w:rFonts w:ascii="仿宋_GB2312" w:eastAsia="仿宋_GB2312" w:hAnsi="仿宋" w:hint="eastAsia"/>
          <w:spacing w:val="-10"/>
          <w:sz w:val="28"/>
          <w:szCs w:val="28"/>
        </w:rPr>
      </w:pPr>
      <w:r>
        <w:rPr>
          <w:rFonts w:ascii="仿宋_GB2312" w:eastAsia="仿宋_GB2312" w:hAnsi="仿宋" w:hint="eastAsia"/>
          <w:b/>
          <w:spacing w:val="-10"/>
          <w:sz w:val="28"/>
          <w:szCs w:val="28"/>
        </w:rPr>
        <w:t>咨询电话</w:t>
      </w:r>
      <w:r>
        <w:rPr>
          <w:rFonts w:ascii="仿宋_GB2312" w:eastAsia="仿宋_GB2312" w:hAnsi="仿宋" w:hint="eastAsia"/>
          <w:spacing w:val="-10"/>
          <w:sz w:val="28"/>
          <w:szCs w:val="28"/>
        </w:rPr>
        <w:t>：国家自然科学基金委员会财务局</w:t>
      </w:r>
    </w:p>
    <w:p w:rsidR="003E720D" w:rsidRDefault="003E720D" w:rsidP="003E720D">
      <w:pPr>
        <w:spacing w:line="560" w:lineRule="exact"/>
        <w:ind w:firstLineChars="200" w:firstLine="520"/>
        <w:rPr>
          <w:rFonts w:ascii="仿宋_GB2312" w:eastAsia="仿宋_GB2312" w:hAnsi="仿宋" w:hint="eastAsia"/>
          <w:spacing w:val="-10"/>
          <w:sz w:val="28"/>
          <w:szCs w:val="28"/>
        </w:rPr>
      </w:pPr>
      <w:r>
        <w:rPr>
          <w:rFonts w:ascii="仿宋_GB2312" w:eastAsia="仿宋_GB2312" w:hAnsi="仿宋" w:hint="eastAsia"/>
          <w:spacing w:val="-10"/>
          <w:sz w:val="28"/>
          <w:szCs w:val="28"/>
        </w:rPr>
        <w:t>定额补助类：010-62327225/9112/6760</w:t>
      </w:r>
    </w:p>
    <w:p w:rsidR="003E720D" w:rsidRDefault="003E720D" w:rsidP="003E720D">
      <w:pPr>
        <w:spacing w:line="560" w:lineRule="exact"/>
        <w:ind w:firstLineChars="200" w:firstLine="520"/>
        <w:rPr>
          <w:rFonts w:ascii="仿宋_GB2312" w:eastAsia="仿宋_GB2312" w:hAnsi="仿宋" w:hint="eastAsia"/>
          <w:spacing w:val="-10"/>
          <w:sz w:val="28"/>
          <w:szCs w:val="28"/>
        </w:rPr>
      </w:pPr>
      <w:r>
        <w:rPr>
          <w:rFonts w:ascii="仿宋_GB2312" w:eastAsia="仿宋_GB2312" w:hAnsi="仿宋" w:hint="eastAsia"/>
          <w:spacing w:val="-10"/>
          <w:sz w:val="28"/>
          <w:szCs w:val="28"/>
        </w:rPr>
        <w:t>成本补偿类：010-62326460/8485/6585</w:t>
      </w:r>
    </w:p>
    <w:p w:rsidR="003E720D" w:rsidRDefault="003E720D" w:rsidP="003E720D">
      <w:pPr>
        <w:adjustRightInd w:val="0"/>
        <w:snapToGrid w:val="0"/>
        <w:spacing w:line="360" w:lineRule="auto"/>
        <w:ind w:firstLineChars="200" w:firstLine="560"/>
        <w:rPr>
          <w:rFonts w:eastAsia="仿宋_GB2312" w:hint="eastAsia"/>
          <w:sz w:val="28"/>
        </w:rPr>
      </w:pP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附件：</w:t>
      </w:r>
      <w:r>
        <w:rPr>
          <w:rFonts w:eastAsia="仿宋_GB2312"/>
          <w:sz w:val="28"/>
        </w:rPr>
        <w:t>1.</w:t>
      </w:r>
      <w:r>
        <w:rPr>
          <w:rFonts w:eastAsia="仿宋_GB2312" w:hint="eastAsia"/>
          <w:sz w:val="28"/>
        </w:rPr>
        <w:t>国家自然科学基金项目直接费用预算表（定额补助）</w:t>
      </w:r>
    </w:p>
    <w:p w:rsidR="003E720D" w:rsidRDefault="003E720D" w:rsidP="003E720D">
      <w:pPr>
        <w:adjustRightInd w:val="0"/>
        <w:snapToGrid w:val="0"/>
        <w:spacing w:line="360" w:lineRule="auto"/>
        <w:ind w:firstLineChars="200" w:firstLine="560"/>
        <w:rPr>
          <w:rFonts w:eastAsia="仿宋_GB2312"/>
          <w:sz w:val="28"/>
        </w:rPr>
      </w:pPr>
      <w:r>
        <w:rPr>
          <w:rFonts w:eastAsia="仿宋_GB2312"/>
          <w:sz w:val="28"/>
        </w:rPr>
        <w:t xml:space="preserve">      2.</w:t>
      </w:r>
      <w:r>
        <w:rPr>
          <w:rFonts w:eastAsia="仿宋_GB2312" w:hint="eastAsia"/>
          <w:sz w:val="28"/>
        </w:rPr>
        <w:t>国家自然科学基金项目直接费用预算表（成本补偿）</w:t>
      </w:r>
    </w:p>
    <w:p w:rsidR="003E720D" w:rsidRDefault="003E720D" w:rsidP="003E720D">
      <w:pPr>
        <w:widowControl/>
        <w:spacing w:line="360" w:lineRule="auto"/>
        <w:jc w:val="left"/>
        <w:rPr>
          <w:rFonts w:eastAsia="仿宋_GB2312"/>
          <w:sz w:val="28"/>
        </w:rPr>
        <w:sectPr w:rsidR="003E720D">
          <w:pgSz w:w="11906" w:h="16838"/>
          <w:pgMar w:top="1440" w:right="1800" w:bottom="1440" w:left="1800" w:header="851" w:footer="992" w:gutter="0"/>
          <w:cols w:space="720"/>
          <w:docGrid w:type="lines" w:linePitch="312"/>
        </w:sectPr>
      </w:pPr>
    </w:p>
    <w:p w:rsidR="003E720D" w:rsidRDefault="003E720D" w:rsidP="003E720D">
      <w:pPr>
        <w:autoSpaceDE w:val="0"/>
        <w:autoSpaceDN w:val="0"/>
        <w:spacing w:line="360" w:lineRule="auto"/>
        <w:rPr>
          <w:rFonts w:eastAsia="黑体"/>
          <w:b/>
          <w:sz w:val="28"/>
          <w:szCs w:val="28"/>
        </w:rPr>
      </w:pPr>
      <w:r>
        <w:rPr>
          <w:rFonts w:eastAsia="黑体" w:hint="eastAsia"/>
          <w:b/>
          <w:sz w:val="28"/>
          <w:szCs w:val="28"/>
        </w:rPr>
        <w:lastRenderedPageBreak/>
        <w:t>附件</w:t>
      </w:r>
      <w:r>
        <w:rPr>
          <w:rFonts w:eastAsia="黑体"/>
          <w:b/>
          <w:sz w:val="28"/>
          <w:szCs w:val="28"/>
        </w:rPr>
        <w:t xml:space="preserve"> 1</w:t>
      </w:r>
    </w:p>
    <w:p w:rsidR="003E720D" w:rsidRDefault="003E720D" w:rsidP="003E720D">
      <w:pPr>
        <w:autoSpaceDE w:val="0"/>
        <w:autoSpaceDN w:val="0"/>
        <w:spacing w:line="360" w:lineRule="auto"/>
        <w:jc w:val="center"/>
        <w:rPr>
          <w:rFonts w:eastAsia="黑体"/>
          <w:b/>
          <w:bCs/>
          <w:sz w:val="30"/>
          <w:szCs w:val="30"/>
        </w:rPr>
      </w:pPr>
      <w:r>
        <w:rPr>
          <w:rFonts w:eastAsia="黑体" w:cs="黑体" w:hint="eastAsia"/>
          <w:b/>
          <w:bCs/>
          <w:sz w:val="28"/>
          <w:szCs w:val="28"/>
        </w:rPr>
        <w:t>国家自然科学基金项目直接费用预算表</w:t>
      </w:r>
      <w:r>
        <w:rPr>
          <w:rFonts w:eastAsia="黑体"/>
          <w:sz w:val="24"/>
        </w:rPr>
        <w:t>(</w:t>
      </w:r>
      <w:r>
        <w:rPr>
          <w:rFonts w:eastAsia="黑体" w:cs="黑体" w:hint="eastAsia"/>
          <w:sz w:val="24"/>
        </w:rPr>
        <w:t>定额补助</w:t>
      </w:r>
      <w:r>
        <w:rPr>
          <w:rFonts w:eastAsia="黑体"/>
          <w:sz w:val="24"/>
        </w:rPr>
        <w:t>)</w:t>
      </w:r>
    </w:p>
    <w:p w:rsidR="003E720D" w:rsidRDefault="003E720D" w:rsidP="003E720D">
      <w:pPr>
        <w:autoSpaceDE w:val="0"/>
        <w:autoSpaceDN w:val="0"/>
        <w:adjustRightInd w:val="0"/>
        <w:snapToGrid w:val="0"/>
        <w:spacing w:line="300" w:lineRule="auto"/>
        <w:ind w:leftChars="-135" w:left="-283"/>
        <w:jc w:val="center"/>
        <w:rPr>
          <w:sz w:val="20"/>
          <w:szCs w:val="20"/>
        </w:rPr>
      </w:pPr>
      <w:r>
        <w:rPr>
          <w:rFonts w:cs="宋体" w:hint="eastAsia"/>
          <w:kern w:val="0"/>
          <w:sz w:val="20"/>
          <w:szCs w:val="20"/>
        </w:rPr>
        <w:t>项目申请号</w:t>
      </w:r>
      <w:r>
        <w:rPr>
          <w:kern w:val="0"/>
          <w:sz w:val="20"/>
          <w:szCs w:val="20"/>
        </w:rPr>
        <w:t>/</w:t>
      </w:r>
      <w:r>
        <w:rPr>
          <w:rFonts w:cs="宋体" w:hint="eastAsia"/>
          <w:kern w:val="0"/>
          <w:sz w:val="20"/>
          <w:szCs w:val="20"/>
        </w:rPr>
        <w:t>项目批准号</w:t>
      </w:r>
      <w:r>
        <w:rPr>
          <w:rFonts w:cs="宋体" w:hint="eastAsia"/>
          <w:sz w:val="20"/>
          <w:szCs w:val="20"/>
        </w:rPr>
        <w:t>：</w:t>
      </w:r>
      <w:r>
        <w:rPr>
          <w:sz w:val="20"/>
          <w:szCs w:val="20"/>
        </w:rPr>
        <w:t xml:space="preserve">                       </w:t>
      </w:r>
      <w:r>
        <w:rPr>
          <w:rFonts w:cs="宋体" w:hint="eastAsia"/>
          <w:sz w:val="20"/>
          <w:szCs w:val="20"/>
        </w:rPr>
        <w:t>项目负责人：</w:t>
      </w:r>
      <w:r>
        <w:rPr>
          <w:sz w:val="20"/>
          <w:szCs w:val="20"/>
        </w:rPr>
        <w:t xml:space="preserve">               </w:t>
      </w:r>
      <w:r>
        <w:rPr>
          <w:rFonts w:cs="宋体" w:hint="eastAsia"/>
          <w:sz w:val="20"/>
          <w:szCs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1217"/>
        <w:gridCol w:w="4820"/>
        <w:gridCol w:w="2693"/>
      </w:tblGrid>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b/>
                <w:bCs/>
                <w:sz w:val="20"/>
                <w:szCs w:val="20"/>
              </w:rPr>
            </w:pPr>
            <w:r>
              <w:rPr>
                <w:rFonts w:ascii="宋体" w:hAnsi="宋体" w:cs="宋体" w:hint="eastAsia"/>
                <w:b/>
                <w:bCs/>
                <w:sz w:val="20"/>
                <w:szCs w:val="20"/>
              </w:rPr>
              <w:t>序号</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int="eastAsia"/>
                <w:b/>
                <w:bCs/>
                <w:sz w:val="20"/>
                <w:szCs w:val="20"/>
              </w:rPr>
            </w:pPr>
            <w:r>
              <w:rPr>
                <w:rFonts w:ascii="宋体" w:hAnsi="宋体" w:cs="宋体" w:hint="eastAsia"/>
                <w:b/>
                <w:bCs/>
                <w:sz w:val="20"/>
                <w:szCs w:val="20"/>
              </w:rPr>
              <w:t>科目名称</w:t>
            </w:r>
          </w:p>
        </w:tc>
        <w:tc>
          <w:tcPr>
            <w:tcW w:w="2693"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int="eastAsia"/>
                <w:b/>
                <w:bCs/>
                <w:sz w:val="20"/>
                <w:szCs w:val="20"/>
              </w:rPr>
            </w:pPr>
            <w:r>
              <w:rPr>
                <w:rFonts w:ascii="宋体" w:hAnsi="宋体" w:cs="宋体" w:hint="eastAsia"/>
                <w:b/>
                <w:bCs/>
                <w:sz w:val="20"/>
                <w:szCs w:val="20"/>
              </w:rPr>
              <w:t>金额</w:t>
            </w: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hint="eastAsia"/>
                <w:sz w:val="20"/>
                <w:szCs w:val="20"/>
              </w:rPr>
            </w:pPr>
            <w:r>
              <w:rPr>
                <w:rFonts w:ascii="宋体" w:hAnsi="宋体" w:cs="宋体" w:hint="eastAsia"/>
                <w:sz w:val="20"/>
                <w:szCs w:val="20"/>
              </w:rPr>
              <w:t>一、项目直接费用</w:t>
            </w:r>
          </w:p>
        </w:tc>
        <w:tc>
          <w:tcPr>
            <w:tcW w:w="2693"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1、设备费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cs="宋体" w:hint="eastAsia"/>
                <w:sz w:val="20"/>
                <w:szCs w:val="20"/>
              </w:rPr>
              <w:t>（1）设备购置费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cs="宋体" w:hint="eastAsia"/>
                <w:sz w:val="20"/>
                <w:szCs w:val="20"/>
              </w:rPr>
              <w:t>（2）设备试制费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5</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cs="宋体" w:hint="eastAsia"/>
                <w:sz w:val="20"/>
                <w:szCs w:val="20"/>
              </w:rPr>
              <w:t>（3）设备改造与租赁费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6</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2、材料费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7</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3、测试化验加工费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8</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4、燃料动力费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9</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5、差旅/会议/国际合作与交流费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10</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Ansi="宋体" w:cs="宋体" w:hint="eastAsia"/>
                <w:sz w:val="20"/>
                <w:szCs w:val="20"/>
              </w:rPr>
            </w:pPr>
            <w:r>
              <w:rPr>
                <w:rFonts w:ascii="宋体" w:hAnsi="宋体" w:cs="宋体" w:hint="eastAsia"/>
                <w:sz w:val="20"/>
                <w:szCs w:val="20"/>
              </w:rPr>
              <w:t>6、出版/文献/信息传播/知识产权事务费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7、劳务费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8、专家咨询费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int="eastAsia"/>
                <w:sz w:val="20"/>
                <w:szCs w:val="20"/>
              </w:rPr>
            </w:pPr>
            <w:r>
              <w:rPr>
                <w:rFonts w:ascii="宋体" w:hAnsi="宋体" w:hint="eastAsia"/>
                <w:sz w:val="20"/>
                <w:szCs w:val="20"/>
              </w:rPr>
              <w:t>13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cs="宋体" w:hint="eastAsia"/>
                <w:sz w:val="20"/>
                <w:szCs w:val="20"/>
              </w:rPr>
              <w:t>9、其他支出</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int="eastAsia"/>
                <w:sz w:val="20"/>
                <w:szCs w:val="20"/>
              </w:rPr>
            </w:pPr>
            <w:r>
              <w:rPr>
                <w:rFonts w:ascii="宋体" w:hAnsi="宋体" w:hint="eastAsia"/>
                <w:sz w:val="20"/>
                <w:szCs w:val="20"/>
              </w:rPr>
              <w:t>14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hint="eastAsia"/>
                <w:sz w:val="20"/>
                <w:szCs w:val="20"/>
              </w:rPr>
            </w:pPr>
            <w:r>
              <w:rPr>
                <w:rFonts w:ascii="宋体" w:hAnsi="宋体" w:cs="宋体" w:hint="eastAsia"/>
                <w:sz w:val="20"/>
                <w:szCs w:val="20"/>
              </w:rPr>
              <w:t>二、自筹资金</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bl>
    <w:p w:rsidR="003E720D" w:rsidRDefault="003E720D" w:rsidP="003E720D">
      <w:pPr>
        <w:widowControl/>
        <w:jc w:val="left"/>
        <w:rPr>
          <w:rFonts w:ascii="黑体" w:eastAsia="黑体"/>
          <w:sz w:val="28"/>
          <w:szCs w:val="28"/>
        </w:rPr>
        <w:sectPr w:rsidR="003E720D">
          <w:pgSz w:w="11906" w:h="16838"/>
          <w:pgMar w:top="1440" w:right="1800" w:bottom="1440" w:left="1800"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9122"/>
      </w:tblGrid>
      <w:tr w:rsidR="003E720D" w:rsidTr="003E720D">
        <w:trPr>
          <w:cantSplit/>
          <w:trHeight w:val="567"/>
          <w:jc w:val="center"/>
        </w:trPr>
        <w:tc>
          <w:tcPr>
            <w:tcW w:w="9122" w:type="dxa"/>
            <w:tcBorders>
              <w:top w:val="nil"/>
              <w:left w:val="nil"/>
              <w:bottom w:val="single" w:sz="6" w:space="0" w:color="auto"/>
              <w:right w:val="nil"/>
            </w:tcBorders>
            <w:hideMark/>
          </w:tcPr>
          <w:p w:rsidR="003E720D" w:rsidRDefault="003E720D">
            <w:pPr>
              <w:autoSpaceDE w:val="0"/>
              <w:autoSpaceDN w:val="0"/>
              <w:ind w:left="608" w:hanging="608"/>
              <w:jc w:val="center"/>
              <w:rPr>
                <w:rFonts w:ascii="黑体" w:eastAsia="黑体" w:hint="eastAsia"/>
                <w:b/>
                <w:bCs/>
                <w:sz w:val="28"/>
                <w:szCs w:val="28"/>
              </w:rPr>
            </w:pPr>
            <w:r>
              <w:rPr>
                <w:rFonts w:ascii="黑体" w:eastAsia="黑体" w:cs="黑体" w:hint="eastAsia"/>
                <w:b/>
                <w:bCs/>
                <w:sz w:val="28"/>
                <w:szCs w:val="28"/>
              </w:rPr>
              <w:lastRenderedPageBreak/>
              <w:t>预算说明书</w:t>
            </w:r>
            <w:r>
              <w:rPr>
                <w:rFonts w:eastAsia="黑体" w:cs="黑体" w:hint="eastAsia"/>
                <w:sz w:val="24"/>
              </w:rPr>
              <w:t>（定额补助）</w:t>
            </w:r>
          </w:p>
        </w:tc>
      </w:tr>
      <w:tr w:rsidR="003E720D" w:rsidTr="003E720D">
        <w:trPr>
          <w:cantSplit/>
          <w:trHeight w:val="12114"/>
          <w:jc w:val="center"/>
        </w:trPr>
        <w:tc>
          <w:tcPr>
            <w:tcW w:w="9122" w:type="dxa"/>
            <w:tcBorders>
              <w:top w:val="single" w:sz="6" w:space="0" w:color="auto"/>
              <w:left w:val="single" w:sz="6" w:space="0" w:color="auto"/>
              <w:bottom w:val="single" w:sz="6" w:space="0" w:color="auto"/>
              <w:right w:val="single" w:sz="4" w:space="0" w:color="auto"/>
            </w:tcBorders>
          </w:tcPr>
          <w:p w:rsidR="003E720D" w:rsidRDefault="003E720D">
            <w:pPr>
              <w:autoSpaceDE w:val="0"/>
              <w:autoSpaceDN w:val="0"/>
              <w:ind w:left="608" w:hanging="608"/>
              <w:jc w:val="left"/>
              <w:rPr>
                <w:rFonts w:ascii="仿宋_GB2312" w:eastAsia="仿宋_GB2312" w:hint="eastAsia"/>
                <w:sz w:val="18"/>
                <w:szCs w:val="18"/>
              </w:rPr>
            </w:pPr>
            <w:r>
              <w:rPr>
                <w:rFonts w:ascii="仿宋_GB2312" w:eastAsia="仿宋_GB2312" w:cs="仿宋_GB2312" w:hint="eastAsia"/>
                <w:sz w:val="18"/>
                <w:szCs w:val="18"/>
              </w:rPr>
              <w:t>（请按《国家自然科学基金项目预算表编制说明》中的要求，对各项支出的主要用途和测算理由及合作研究外拨资金、单价≥10万元的设备费等内容进行详细说明，可根据需要另加附页。）</w:t>
            </w:r>
          </w:p>
          <w:p w:rsidR="003E720D" w:rsidRDefault="003E720D">
            <w:pPr>
              <w:autoSpaceDE w:val="0"/>
              <w:autoSpaceDN w:val="0"/>
              <w:ind w:left="608" w:hanging="608"/>
              <w:rPr>
                <w:rFonts w:hint="eastAsia"/>
                <w:sz w:val="20"/>
                <w:szCs w:val="20"/>
              </w:rPr>
            </w:pPr>
          </w:p>
        </w:tc>
      </w:tr>
    </w:tbl>
    <w:p w:rsidR="003E720D" w:rsidRDefault="003E720D" w:rsidP="003E720D">
      <w:pPr>
        <w:spacing w:line="20" w:lineRule="exact"/>
      </w:pPr>
    </w:p>
    <w:p w:rsidR="003E720D" w:rsidRDefault="003E720D" w:rsidP="003E720D">
      <w:pPr>
        <w:widowControl/>
        <w:jc w:val="left"/>
        <w:sectPr w:rsidR="003E720D">
          <w:pgSz w:w="11906" w:h="16838"/>
          <w:pgMar w:top="1440" w:right="1800" w:bottom="1440" w:left="1800" w:header="851" w:footer="992" w:gutter="0"/>
          <w:cols w:space="720"/>
          <w:docGrid w:type="lines" w:linePitch="312"/>
        </w:sectPr>
      </w:pPr>
    </w:p>
    <w:p w:rsidR="003E720D" w:rsidRDefault="003E720D" w:rsidP="003E720D">
      <w:pPr>
        <w:autoSpaceDE w:val="0"/>
        <w:autoSpaceDN w:val="0"/>
        <w:spacing w:line="360" w:lineRule="auto"/>
        <w:rPr>
          <w:rFonts w:eastAsia="黑体"/>
          <w:b/>
          <w:sz w:val="28"/>
          <w:szCs w:val="28"/>
        </w:rPr>
      </w:pPr>
      <w:r>
        <w:rPr>
          <w:rFonts w:eastAsia="黑体" w:hint="eastAsia"/>
          <w:b/>
          <w:sz w:val="28"/>
          <w:szCs w:val="28"/>
        </w:rPr>
        <w:lastRenderedPageBreak/>
        <w:t>附件</w:t>
      </w:r>
      <w:r>
        <w:rPr>
          <w:rFonts w:eastAsia="黑体"/>
          <w:b/>
          <w:sz w:val="28"/>
          <w:szCs w:val="28"/>
        </w:rPr>
        <w:t xml:space="preserve"> 2</w:t>
      </w:r>
    </w:p>
    <w:p w:rsidR="003E720D" w:rsidRDefault="003E720D" w:rsidP="003E720D">
      <w:pPr>
        <w:autoSpaceDE w:val="0"/>
        <w:autoSpaceDN w:val="0"/>
        <w:spacing w:line="360" w:lineRule="auto"/>
        <w:jc w:val="center"/>
        <w:rPr>
          <w:rFonts w:eastAsia="黑体"/>
          <w:b/>
          <w:sz w:val="30"/>
          <w:szCs w:val="30"/>
        </w:rPr>
      </w:pPr>
      <w:r>
        <w:rPr>
          <w:rFonts w:eastAsia="黑体" w:hint="eastAsia"/>
          <w:b/>
          <w:sz w:val="28"/>
          <w:szCs w:val="28"/>
        </w:rPr>
        <w:t>国家自然科学基金项目直接费用预算表</w:t>
      </w:r>
      <w:r>
        <w:rPr>
          <w:rFonts w:eastAsia="黑体"/>
          <w:sz w:val="24"/>
        </w:rPr>
        <w:t>(</w:t>
      </w:r>
      <w:r>
        <w:rPr>
          <w:rFonts w:eastAsia="黑体" w:hint="eastAsia"/>
          <w:sz w:val="24"/>
        </w:rPr>
        <w:t>成本补偿</w:t>
      </w:r>
      <w:r>
        <w:rPr>
          <w:rFonts w:eastAsia="黑体"/>
          <w:sz w:val="24"/>
        </w:rPr>
        <w:t>)</w:t>
      </w:r>
    </w:p>
    <w:p w:rsidR="003E720D" w:rsidRDefault="003E720D" w:rsidP="003E720D">
      <w:pPr>
        <w:autoSpaceDE w:val="0"/>
        <w:autoSpaceDN w:val="0"/>
        <w:adjustRightInd w:val="0"/>
        <w:snapToGrid w:val="0"/>
        <w:spacing w:line="300" w:lineRule="auto"/>
        <w:ind w:leftChars="-135" w:left="-283"/>
        <w:jc w:val="center"/>
        <w:rPr>
          <w:sz w:val="20"/>
        </w:rPr>
      </w:pPr>
      <w:r>
        <w:rPr>
          <w:rFonts w:hint="eastAsia"/>
          <w:kern w:val="0"/>
          <w:sz w:val="20"/>
        </w:rPr>
        <w:t>项目申请号</w:t>
      </w:r>
      <w:r>
        <w:rPr>
          <w:kern w:val="0"/>
          <w:sz w:val="20"/>
        </w:rPr>
        <w:t>/</w:t>
      </w:r>
      <w:r>
        <w:rPr>
          <w:rFonts w:hint="eastAsia"/>
          <w:kern w:val="0"/>
          <w:sz w:val="20"/>
        </w:rPr>
        <w:t>项目批准号</w:t>
      </w:r>
      <w:r>
        <w:rPr>
          <w:rFonts w:hint="eastAsia"/>
          <w:sz w:val="20"/>
        </w:rPr>
        <w:t>：</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1217"/>
        <w:gridCol w:w="4820"/>
        <w:gridCol w:w="2693"/>
      </w:tblGrid>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b/>
                <w:bCs/>
                <w:sz w:val="20"/>
                <w:szCs w:val="20"/>
              </w:rPr>
            </w:pPr>
            <w:r>
              <w:rPr>
                <w:rFonts w:ascii="宋体" w:hAnsi="宋体" w:hint="eastAsia"/>
                <w:b/>
                <w:bCs/>
                <w:sz w:val="20"/>
                <w:szCs w:val="20"/>
              </w:rPr>
              <w:t>序号</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int="eastAsia"/>
                <w:b/>
                <w:bCs/>
                <w:sz w:val="20"/>
                <w:szCs w:val="20"/>
              </w:rPr>
            </w:pPr>
            <w:r>
              <w:rPr>
                <w:rFonts w:ascii="宋体" w:hAnsi="宋体" w:hint="eastAsia"/>
                <w:b/>
                <w:bCs/>
                <w:sz w:val="20"/>
                <w:szCs w:val="20"/>
              </w:rPr>
              <w:t>科目名称</w:t>
            </w:r>
          </w:p>
        </w:tc>
        <w:tc>
          <w:tcPr>
            <w:tcW w:w="2693"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int="eastAsia"/>
                <w:b/>
                <w:bCs/>
                <w:sz w:val="20"/>
                <w:szCs w:val="20"/>
              </w:rPr>
            </w:pPr>
            <w:r>
              <w:rPr>
                <w:rFonts w:ascii="宋体" w:hAnsi="宋体" w:hint="eastAsia"/>
                <w:b/>
                <w:bCs/>
                <w:sz w:val="20"/>
                <w:szCs w:val="20"/>
              </w:rPr>
              <w:t>金额</w:t>
            </w: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hint="eastAsia"/>
                <w:sz w:val="20"/>
                <w:szCs w:val="20"/>
              </w:rPr>
            </w:pPr>
            <w:r>
              <w:rPr>
                <w:rFonts w:ascii="宋体" w:hAnsi="宋体" w:hint="eastAsia"/>
                <w:sz w:val="20"/>
                <w:szCs w:val="20"/>
              </w:rPr>
              <w:t>一、项目直接费用</w:t>
            </w:r>
          </w:p>
        </w:tc>
        <w:tc>
          <w:tcPr>
            <w:tcW w:w="2693"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1、设备费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hint="eastAsia"/>
                <w:sz w:val="20"/>
                <w:szCs w:val="20"/>
              </w:rPr>
              <w:t>（1）设备购置费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hint="eastAsia"/>
                <w:sz w:val="20"/>
                <w:szCs w:val="20"/>
              </w:rPr>
              <w:t>（2）设备试制费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5</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hint="eastAsia"/>
                <w:sz w:val="20"/>
                <w:szCs w:val="20"/>
              </w:rPr>
            </w:pPr>
            <w:r>
              <w:rPr>
                <w:rFonts w:ascii="宋体" w:hAnsi="宋体" w:hint="eastAsia"/>
                <w:sz w:val="20"/>
                <w:szCs w:val="20"/>
              </w:rPr>
              <w:t>（3）设备改造与租赁费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6</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2、材料费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7</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3、测试化验加工费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8</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4、燃料动力费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9</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5、差旅/会议/国际合作与交流费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10</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6、出版/文献/信息传播/知识产权事务费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7、劳务费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hint="eastAsia"/>
                <w:sz w:val="20"/>
                <w:szCs w:val="20"/>
              </w:rPr>
            </w:pPr>
            <w:r>
              <w:rPr>
                <w:rFonts w:ascii="宋体" w:hAnsi="宋体" w:hint="eastAsia"/>
                <w:sz w:val="20"/>
                <w:szCs w:val="20"/>
              </w:rPr>
              <w:t>12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8、专家咨询费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int="eastAsia"/>
                <w:sz w:val="20"/>
                <w:szCs w:val="20"/>
              </w:rPr>
            </w:pPr>
            <w:r>
              <w:rPr>
                <w:rFonts w:ascii="宋体" w:hAnsi="宋体" w:hint="eastAsia"/>
                <w:sz w:val="20"/>
                <w:szCs w:val="20"/>
              </w:rPr>
              <w:t>13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int="eastAsia"/>
                <w:sz w:val="20"/>
                <w:szCs w:val="20"/>
              </w:rPr>
            </w:pPr>
            <w:r>
              <w:rPr>
                <w:rFonts w:ascii="宋体" w:hAnsi="宋体" w:hint="eastAsia"/>
                <w:sz w:val="20"/>
                <w:szCs w:val="20"/>
              </w:rPr>
              <w:t>9、其他支出</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int="eastAsia"/>
                <w:sz w:val="20"/>
                <w:szCs w:val="20"/>
              </w:rPr>
            </w:pPr>
            <w:r>
              <w:rPr>
                <w:rFonts w:ascii="宋体" w:hAnsi="宋体" w:hint="eastAsia"/>
                <w:sz w:val="20"/>
                <w:szCs w:val="20"/>
              </w:rPr>
              <w:t>14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hint="eastAsia"/>
                <w:sz w:val="20"/>
                <w:szCs w:val="20"/>
              </w:rPr>
            </w:pPr>
            <w:r>
              <w:rPr>
                <w:rFonts w:ascii="宋体" w:hAnsi="宋体" w:hint="eastAsia"/>
                <w:sz w:val="20"/>
                <w:szCs w:val="20"/>
              </w:rPr>
              <w:t>二、自筹资金</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hint="eastAsia"/>
                <w:sz w:val="20"/>
                <w:szCs w:val="20"/>
              </w:rPr>
            </w:pPr>
          </w:p>
        </w:tc>
      </w:tr>
    </w:tbl>
    <w:p w:rsidR="003E720D" w:rsidRDefault="003E720D" w:rsidP="003E720D">
      <w:pPr>
        <w:widowControl/>
        <w:jc w:val="left"/>
        <w:rPr>
          <w:rFonts w:ascii="黑体" w:eastAsia="黑体"/>
          <w:sz w:val="28"/>
          <w:szCs w:val="28"/>
        </w:rPr>
        <w:sectPr w:rsidR="003E720D">
          <w:pgSz w:w="11906" w:h="16838"/>
          <w:pgMar w:top="1440" w:right="1800" w:bottom="1440" w:left="1800"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9524"/>
      </w:tblGrid>
      <w:tr w:rsidR="003E720D" w:rsidTr="003E720D">
        <w:trPr>
          <w:cantSplit/>
          <w:trHeight w:val="567"/>
          <w:jc w:val="center"/>
        </w:trPr>
        <w:tc>
          <w:tcPr>
            <w:tcW w:w="9524" w:type="dxa"/>
            <w:tcBorders>
              <w:top w:val="nil"/>
              <w:left w:val="nil"/>
              <w:bottom w:val="single" w:sz="6" w:space="0" w:color="auto"/>
              <w:right w:val="nil"/>
            </w:tcBorders>
            <w:hideMark/>
          </w:tcPr>
          <w:p w:rsidR="003E720D" w:rsidRDefault="003E720D">
            <w:pPr>
              <w:autoSpaceDE w:val="0"/>
              <w:autoSpaceDN w:val="0"/>
              <w:ind w:left="608" w:hanging="608"/>
              <w:jc w:val="center"/>
              <w:rPr>
                <w:rFonts w:ascii="黑体" w:eastAsia="黑体" w:hint="eastAsia"/>
                <w:b/>
                <w:sz w:val="28"/>
                <w:szCs w:val="28"/>
              </w:rPr>
            </w:pPr>
            <w:r>
              <w:rPr>
                <w:rFonts w:ascii="黑体" w:eastAsia="黑体" w:hint="eastAsia"/>
                <w:b/>
                <w:sz w:val="28"/>
                <w:szCs w:val="28"/>
              </w:rPr>
              <w:lastRenderedPageBreak/>
              <w:t>预算说明书</w:t>
            </w:r>
            <w:r>
              <w:rPr>
                <w:rFonts w:eastAsia="黑体" w:hint="eastAsia"/>
                <w:sz w:val="24"/>
              </w:rPr>
              <w:t>（成本补偿）</w:t>
            </w:r>
          </w:p>
        </w:tc>
      </w:tr>
      <w:tr w:rsidR="003E720D" w:rsidTr="003E720D">
        <w:trPr>
          <w:cantSplit/>
          <w:trHeight w:val="12692"/>
          <w:jc w:val="center"/>
        </w:trPr>
        <w:tc>
          <w:tcPr>
            <w:tcW w:w="9524" w:type="dxa"/>
            <w:tcBorders>
              <w:top w:val="single" w:sz="6" w:space="0" w:color="auto"/>
              <w:left w:val="single" w:sz="6" w:space="0" w:color="auto"/>
              <w:bottom w:val="single" w:sz="6" w:space="0" w:color="auto"/>
              <w:right w:val="single" w:sz="4" w:space="0" w:color="auto"/>
            </w:tcBorders>
          </w:tcPr>
          <w:p w:rsidR="003E720D" w:rsidRDefault="003E720D">
            <w:pPr>
              <w:autoSpaceDE w:val="0"/>
              <w:autoSpaceDN w:val="0"/>
              <w:jc w:val="left"/>
              <w:rPr>
                <w:rFonts w:ascii="仿宋_GB2312" w:eastAsia="仿宋_GB2312" w:hint="eastAsia"/>
                <w:sz w:val="18"/>
                <w:szCs w:val="18"/>
              </w:rPr>
            </w:pPr>
            <w:r>
              <w:rPr>
                <w:rFonts w:ascii="仿宋_GB2312" w:eastAsia="仿宋_GB2312" w:hint="eastAsia"/>
                <w:sz w:val="18"/>
                <w:szCs w:val="18"/>
              </w:rPr>
              <w:t>（请按《国家自然科学基金项目资金预算表编制说明》中的要求，对各支出项目进行详细的说明，并提供相关支撑性说明文件，以便预算评审专家科学合理核定项目预算额度。预算说明应包括各支出项目的主要用途、测算过程、测算依据等；有合作研究外拨资金的，对于合作单位的各支出项目需做详细说明。支撑性说明文件扫描后作为附件一并上传提交，可根据需要另加附页。）</w:t>
            </w:r>
          </w:p>
          <w:p w:rsidR="003E720D" w:rsidRDefault="003E720D">
            <w:pPr>
              <w:autoSpaceDE w:val="0"/>
              <w:autoSpaceDN w:val="0"/>
              <w:jc w:val="left"/>
              <w:rPr>
                <w:rFonts w:ascii="仿宋_GB2312" w:eastAsia="仿宋_GB2312" w:hint="eastAsia"/>
                <w:sz w:val="18"/>
                <w:szCs w:val="18"/>
              </w:rPr>
            </w:pPr>
          </w:p>
        </w:tc>
      </w:tr>
    </w:tbl>
    <w:p w:rsidR="003E720D" w:rsidRDefault="003E720D" w:rsidP="003E720D">
      <w:pPr>
        <w:widowControl/>
        <w:jc w:val="left"/>
        <w:rPr>
          <w:rFonts w:ascii="黑体" w:eastAsia="黑体" w:hAnsi="宋体" w:cs="宋体"/>
          <w:bCs/>
          <w:sz w:val="28"/>
          <w:szCs w:val="28"/>
        </w:rPr>
        <w:sectPr w:rsidR="003E720D">
          <w:pgSz w:w="11906" w:h="16838"/>
          <w:pgMar w:top="1247" w:right="907" w:bottom="1440" w:left="1021" w:header="851" w:footer="680" w:gutter="0"/>
          <w:cols w:space="720"/>
          <w:docGrid w:type="lines" w:linePitch="312"/>
        </w:sectPr>
      </w:pPr>
    </w:p>
    <w:p w:rsidR="003E720D" w:rsidRDefault="003E720D" w:rsidP="003E720D">
      <w:pPr>
        <w:tabs>
          <w:tab w:val="left" w:pos="8640"/>
        </w:tabs>
        <w:spacing w:line="520" w:lineRule="exact"/>
        <w:ind w:rightChars="85" w:right="178"/>
        <w:rPr>
          <w:rFonts w:ascii="黑体" w:eastAsia="黑体" w:hAnsi="宋体" w:cs="宋体" w:hint="eastAsia"/>
          <w:bCs/>
          <w:sz w:val="28"/>
          <w:szCs w:val="28"/>
        </w:rPr>
      </w:pPr>
    </w:p>
    <w:p w:rsidR="003E720D" w:rsidRDefault="003E720D" w:rsidP="003E720D">
      <w:pPr>
        <w:tabs>
          <w:tab w:val="left" w:pos="8640"/>
        </w:tabs>
        <w:spacing w:line="520" w:lineRule="exact"/>
        <w:ind w:rightChars="85" w:right="178"/>
        <w:jc w:val="center"/>
        <w:rPr>
          <w:rFonts w:ascii="黑体" w:eastAsia="黑体" w:hAnsi="宋体" w:cs="宋体" w:hint="eastAsia"/>
          <w:bCs/>
          <w:sz w:val="28"/>
          <w:szCs w:val="28"/>
        </w:rPr>
      </w:pPr>
      <w:r>
        <w:rPr>
          <w:rFonts w:ascii="黑体" w:eastAsia="黑体" w:hAnsi="宋体" w:cs="宋体" w:hint="eastAsia"/>
          <w:b/>
          <w:bCs/>
          <w:sz w:val="28"/>
          <w:szCs w:val="28"/>
        </w:rPr>
        <w:t>合作研究资金预算明细表</w:t>
      </w:r>
      <w:r>
        <w:rPr>
          <w:rFonts w:eastAsia="黑体" w:hint="eastAsia"/>
          <w:sz w:val="24"/>
        </w:rPr>
        <w:t>（成本补偿）</w:t>
      </w:r>
    </w:p>
    <w:p w:rsidR="003E720D" w:rsidRDefault="003E720D" w:rsidP="003E720D">
      <w:pPr>
        <w:autoSpaceDE w:val="0"/>
        <w:autoSpaceDN w:val="0"/>
        <w:spacing w:line="300" w:lineRule="auto"/>
        <w:ind w:leftChars="-67" w:left="1" w:hangingChars="71" w:hanging="142"/>
        <w:jc w:val="center"/>
        <w:rPr>
          <w:rFonts w:hint="eastAsia"/>
        </w:rP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3"/>
        <w:gridCol w:w="2540"/>
        <w:gridCol w:w="1157"/>
        <w:gridCol w:w="851"/>
        <w:gridCol w:w="3285"/>
        <w:gridCol w:w="1157"/>
        <w:gridCol w:w="1890"/>
        <w:gridCol w:w="1889"/>
        <w:gridCol w:w="894"/>
      </w:tblGrid>
      <w:tr w:rsidR="003E720D" w:rsidTr="003E720D">
        <w:trPr>
          <w:trHeight w:val="740"/>
          <w:jc w:val="center"/>
        </w:trPr>
        <w:tc>
          <w:tcPr>
            <w:tcW w:w="14196" w:type="dxa"/>
            <w:gridSpan w:val="9"/>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spacing w:line="300" w:lineRule="auto"/>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、单位类型：</w:t>
            </w:r>
            <w:r>
              <w:rPr>
                <w:rFonts w:eastAsia="楷体_GB2312"/>
                <w:b/>
                <w:bCs/>
                <w:sz w:val="20"/>
              </w:rPr>
              <w:t>A</w:t>
            </w:r>
            <w:r>
              <w:rPr>
                <w:rFonts w:eastAsia="楷体_GB2312" w:hint="eastAsia"/>
                <w:b/>
                <w:bCs/>
                <w:sz w:val="20"/>
              </w:rPr>
              <w:t>、高校</w:t>
            </w:r>
            <w:r>
              <w:rPr>
                <w:rFonts w:eastAsia="楷体_GB2312"/>
                <w:b/>
                <w:bCs/>
                <w:sz w:val="20"/>
              </w:rPr>
              <w:t xml:space="preserve">  B</w:t>
            </w:r>
            <w:r>
              <w:rPr>
                <w:rFonts w:eastAsia="楷体_GB2312" w:hint="eastAsia"/>
                <w:b/>
                <w:bCs/>
                <w:sz w:val="20"/>
              </w:rPr>
              <w:t>、科研院所</w:t>
            </w:r>
            <w:r>
              <w:rPr>
                <w:rFonts w:eastAsia="楷体_GB2312"/>
                <w:b/>
                <w:bCs/>
                <w:sz w:val="20"/>
              </w:rPr>
              <w:t xml:space="preserve">  C</w:t>
            </w:r>
            <w:r>
              <w:rPr>
                <w:rFonts w:eastAsia="楷体_GB2312" w:hint="eastAsia"/>
                <w:b/>
                <w:bCs/>
                <w:sz w:val="20"/>
              </w:rPr>
              <w:t>、其他。</w:t>
            </w:r>
          </w:p>
          <w:p w:rsidR="003E720D" w:rsidRDefault="003E720D">
            <w:pPr>
              <w:autoSpaceDE w:val="0"/>
              <w:autoSpaceDN w:val="0"/>
              <w:spacing w:line="300" w:lineRule="auto"/>
              <w:rPr>
                <w:b/>
                <w:sz w:val="20"/>
              </w:rPr>
            </w:pPr>
            <w:r>
              <w:rPr>
                <w:b/>
                <w:sz w:val="20"/>
              </w:rPr>
              <w:t xml:space="preserve">          </w:t>
            </w:r>
            <w:r>
              <w:rPr>
                <w:rFonts w:eastAsia="楷体_GB2312"/>
                <w:b/>
                <w:bCs/>
                <w:kern w:val="0"/>
                <w:sz w:val="20"/>
              </w:rPr>
              <w:t>2</w:t>
            </w:r>
            <w:r>
              <w:rPr>
                <w:rFonts w:eastAsia="楷体_GB2312" w:hint="eastAsia"/>
                <w:b/>
                <w:bCs/>
                <w:kern w:val="0"/>
                <w:sz w:val="20"/>
              </w:rPr>
              <w:t>、本表仅填报基金资助资金。</w:t>
            </w:r>
          </w:p>
        </w:tc>
      </w:tr>
      <w:tr w:rsidR="003E720D" w:rsidTr="003E720D">
        <w:trPr>
          <w:trHeight w:val="936"/>
          <w:jc w:val="center"/>
        </w:trPr>
        <w:tc>
          <w:tcPr>
            <w:tcW w:w="533" w:type="dxa"/>
            <w:vMerge w:val="restart"/>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rPr>
            </w:pPr>
            <w:r>
              <w:rPr>
                <w:rFonts w:hint="eastAsia"/>
                <w:b/>
                <w:bCs/>
                <w:sz w:val="20"/>
              </w:rPr>
              <w:t>序号</w:t>
            </w:r>
          </w:p>
        </w:tc>
        <w:tc>
          <w:tcPr>
            <w:tcW w:w="254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合作研究单位名称</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是否为已注册依托单位</w:t>
            </w:r>
          </w:p>
        </w:tc>
        <w:tc>
          <w:tcPr>
            <w:tcW w:w="851"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单位</w:t>
            </w:r>
          </w:p>
          <w:p w:rsidR="003E720D" w:rsidRDefault="003E720D">
            <w:pPr>
              <w:autoSpaceDE w:val="0"/>
              <w:autoSpaceDN w:val="0"/>
              <w:jc w:val="center"/>
              <w:rPr>
                <w:b/>
                <w:bCs/>
                <w:sz w:val="20"/>
              </w:rPr>
            </w:pPr>
            <w:r>
              <w:rPr>
                <w:rFonts w:hint="eastAsia"/>
                <w:b/>
                <w:bCs/>
                <w:sz w:val="20"/>
              </w:rPr>
              <w:t>类型</w:t>
            </w:r>
          </w:p>
        </w:tc>
        <w:tc>
          <w:tcPr>
            <w:tcW w:w="3285"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任务分工</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研究任务负责人</w:t>
            </w:r>
          </w:p>
        </w:tc>
        <w:tc>
          <w:tcPr>
            <w:tcW w:w="189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承担直接费用金额</w:t>
            </w:r>
          </w:p>
        </w:tc>
        <w:tc>
          <w:tcPr>
            <w:tcW w:w="1889"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占总金额比例</w:t>
            </w:r>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是否已签订合作协议</w:t>
            </w:r>
          </w:p>
        </w:tc>
      </w:tr>
      <w:tr w:rsidR="003E720D" w:rsidTr="003E720D">
        <w:trPr>
          <w:trHeight w:val="212"/>
          <w:jc w:val="center"/>
        </w:trPr>
        <w:tc>
          <w:tcPr>
            <w:tcW w:w="14196" w:type="dxa"/>
            <w:vMerge/>
            <w:tcBorders>
              <w:top w:val="single" w:sz="4" w:space="0" w:color="auto"/>
              <w:left w:val="single" w:sz="4" w:space="0" w:color="auto"/>
              <w:bottom w:val="single" w:sz="4" w:space="0" w:color="auto"/>
              <w:right w:val="single" w:sz="4" w:space="0" w:color="auto"/>
            </w:tcBorders>
            <w:vAlign w:val="center"/>
            <w:hideMark/>
          </w:tcPr>
          <w:p w:rsidR="003E720D" w:rsidRDefault="003E720D">
            <w:pPr>
              <w:widowControl/>
              <w:jc w:val="left"/>
              <w:rPr>
                <w:b/>
                <w:bCs/>
                <w:sz w:val="20"/>
              </w:rPr>
            </w:pPr>
          </w:p>
        </w:tc>
        <w:tc>
          <w:tcPr>
            <w:tcW w:w="254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1" w:name="simple_zf_90001"/>
            <w:bookmarkEnd w:id="131"/>
            <w:r>
              <w:rPr>
                <w:rFonts w:hint="eastAsia"/>
                <w:b/>
                <w:bCs/>
                <w:sz w:val="20"/>
                <w:szCs w:val="20"/>
              </w:rPr>
              <w:t>（</w:t>
            </w:r>
            <w:r>
              <w:rPr>
                <w:b/>
                <w:bCs/>
                <w:sz w:val="20"/>
                <w:szCs w:val="20"/>
              </w:rPr>
              <w:t>1</w:t>
            </w:r>
            <w:r>
              <w:rPr>
                <w:rFonts w:hint="eastAsia"/>
                <w:b/>
                <w:bCs/>
                <w:sz w:val="20"/>
                <w:szCs w:val="20"/>
              </w:rPr>
              <w:t>）</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2" w:name="simple_zf_90002"/>
            <w:bookmarkEnd w:id="132"/>
            <w:r>
              <w:rPr>
                <w:rFonts w:hint="eastAsia"/>
                <w:b/>
                <w:bCs/>
                <w:sz w:val="20"/>
                <w:szCs w:val="20"/>
              </w:rPr>
              <w:t>（</w:t>
            </w:r>
            <w:r>
              <w:rPr>
                <w:b/>
                <w:bCs/>
                <w:sz w:val="20"/>
                <w:szCs w:val="20"/>
              </w:rPr>
              <w:t>2</w:t>
            </w:r>
            <w:r>
              <w:rPr>
                <w:rFonts w:hint="eastAsia"/>
                <w:b/>
                <w:bCs/>
                <w:sz w:val="20"/>
                <w:szCs w:val="20"/>
              </w:rPr>
              <w:t>）</w:t>
            </w:r>
          </w:p>
        </w:tc>
        <w:tc>
          <w:tcPr>
            <w:tcW w:w="851"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3" w:name="simple_zf_90003"/>
            <w:bookmarkEnd w:id="133"/>
            <w:r>
              <w:rPr>
                <w:rFonts w:hint="eastAsia"/>
                <w:b/>
                <w:bCs/>
                <w:sz w:val="20"/>
                <w:szCs w:val="20"/>
              </w:rPr>
              <w:t>（</w:t>
            </w:r>
            <w:r>
              <w:rPr>
                <w:b/>
                <w:bCs/>
                <w:sz w:val="20"/>
                <w:szCs w:val="20"/>
              </w:rPr>
              <w:t>3</w:t>
            </w:r>
            <w:r>
              <w:rPr>
                <w:rFonts w:hint="eastAsia"/>
                <w:b/>
                <w:bCs/>
                <w:sz w:val="20"/>
                <w:szCs w:val="20"/>
              </w:rPr>
              <w:t>）</w:t>
            </w:r>
          </w:p>
        </w:tc>
        <w:tc>
          <w:tcPr>
            <w:tcW w:w="3285"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4" w:name="simple_zf_90004"/>
            <w:bookmarkEnd w:id="134"/>
            <w:r>
              <w:rPr>
                <w:rFonts w:hint="eastAsia"/>
                <w:b/>
                <w:bCs/>
                <w:sz w:val="20"/>
                <w:szCs w:val="20"/>
              </w:rPr>
              <w:t>（</w:t>
            </w:r>
            <w:r>
              <w:rPr>
                <w:b/>
                <w:bCs/>
                <w:sz w:val="20"/>
                <w:szCs w:val="20"/>
              </w:rPr>
              <w:t>4</w:t>
            </w:r>
            <w:r>
              <w:rPr>
                <w:rFonts w:hint="eastAsia"/>
                <w:b/>
                <w:bCs/>
                <w:sz w:val="20"/>
                <w:szCs w:val="20"/>
              </w:rPr>
              <w:t>）</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5" w:name="simple_zf_90005"/>
            <w:bookmarkEnd w:id="135"/>
            <w:r>
              <w:rPr>
                <w:rFonts w:hint="eastAsia"/>
                <w:b/>
                <w:bCs/>
                <w:sz w:val="20"/>
                <w:szCs w:val="20"/>
              </w:rPr>
              <w:t>（</w:t>
            </w:r>
            <w:r>
              <w:rPr>
                <w:b/>
                <w:bCs/>
                <w:sz w:val="20"/>
                <w:szCs w:val="20"/>
              </w:rPr>
              <w:t>5</w:t>
            </w:r>
            <w:r>
              <w:rPr>
                <w:rFonts w:hint="eastAsia"/>
                <w:b/>
                <w:bCs/>
                <w:sz w:val="20"/>
                <w:szCs w:val="20"/>
              </w:rPr>
              <w:t>）</w:t>
            </w:r>
          </w:p>
        </w:tc>
        <w:tc>
          <w:tcPr>
            <w:tcW w:w="189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ind w:rightChars="46" w:right="97"/>
              <w:jc w:val="center"/>
              <w:rPr>
                <w:b/>
                <w:bCs/>
                <w:sz w:val="20"/>
                <w:szCs w:val="20"/>
              </w:rPr>
            </w:pPr>
            <w:bookmarkStart w:id="136" w:name="simple_zf_90006"/>
            <w:bookmarkEnd w:id="136"/>
            <w:r>
              <w:rPr>
                <w:rFonts w:hint="eastAsia"/>
                <w:b/>
                <w:bCs/>
                <w:sz w:val="20"/>
                <w:szCs w:val="20"/>
              </w:rPr>
              <w:t>（</w:t>
            </w:r>
            <w:r>
              <w:rPr>
                <w:b/>
                <w:bCs/>
                <w:sz w:val="20"/>
                <w:szCs w:val="20"/>
              </w:rPr>
              <w:t>6</w:t>
            </w:r>
            <w:r>
              <w:rPr>
                <w:rFonts w:hint="eastAsia"/>
                <w:b/>
                <w:bCs/>
                <w:sz w:val="20"/>
                <w:szCs w:val="20"/>
              </w:rPr>
              <w:t>）</w:t>
            </w:r>
          </w:p>
        </w:tc>
        <w:tc>
          <w:tcPr>
            <w:tcW w:w="1889"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7" w:name="simple_zf_90008"/>
            <w:bookmarkStart w:id="138" w:name="simple_zf_90007"/>
            <w:bookmarkEnd w:id="137"/>
            <w:bookmarkEnd w:id="138"/>
            <w:r>
              <w:rPr>
                <w:rFonts w:hint="eastAsia"/>
                <w:b/>
                <w:bCs/>
                <w:sz w:val="20"/>
                <w:szCs w:val="20"/>
              </w:rPr>
              <w:t>（</w:t>
            </w:r>
            <w:r>
              <w:rPr>
                <w:b/>
                <w:bCs/>
                <w:sz w:val="20"/>
                <w:szCs w:val="20"/>
              </w:rPr>
              <w:t>7</w:t>
            </w:r>
            <w:r>
              <w:rPr>
                <w:rFonts w:hint="eastAsia"/>
                <w:b/>
                <w:bCs/>
                <w:sz w:val="20"/>
                <w:szCs w:val="20"/>
              </w:rPr>
              <w:t>）</w:t>
            </w:r>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39" w:name="simple_zf_90009"/>
            <w:bookmarkEnd w:id="139"/>
            <w:r>
              <w:rPr>
                <w:rFonts w:hint="eastAsia"/>
                <w:b/>
                <w:bCs/>
                <w:sz w:val="20"/>
                <w:szCs w:val="20"/>
              </w:rPr>
              <w:t>（</w:t>
            </w:r>
            <w:r>
              <w:rPr>
                <w:b/>
                <w:bCs/>
                <w:sz w:val="20"/>
                <w:szCs w:val="20"/>
              </w:rPr>
              <w:t>8</w:t>
            </w:r>
            <w:r>
              <w:rPr>
                <w:rFonts w:hint="eastAsia"/>
                <w:b/>
                <w:bCs/>
                <w:sz w:val="20"/>
                <w:szCs w:val="20"/>
              </w:rPr>
              <w:t>）</w:t>
            </w: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1</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2</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3</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4</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5</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6</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7</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8</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9</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10</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9523" w:type="dxa"/>
            <w:gridSpan w:val="6"/>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ind w:right="100"/>
              <w:jc w:val="center"/>
              <w:rPr>
                <w:sz w:val="20"/>
              </w:rPr>
            </w:pPr>
            <w:r>
              <w:rPr>
                <w:rFonts w:hint="eastAsia"/>
                <w:sz w:val="20"/>
              </w:rPr>
              <w:t>累计</w:t>
            </w: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ind w:right="34"/>
              <w:jc w:val="center"/>
              <w:rPr>
                <w:sz w:val="20"/>
              </w:rPr>
            </w:pPr>
            <w:bookmarkStart w:id="140" w:name="simple_zf_90010"/>
            <w:bookmarkEnd w:id="140"/>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jc w:val="center"/>
              <w:rPr>
                <w:sz w:val="20"/>
              </w:rPr>
            </w:pPr>
            <w:bookmarkStart w:id="141" w:name="simple_zf_90012"/>
            <w:bookmarkStart w:id="142" w:name="simple_zf_90011"/>
            <w:bookmarkEnd w:id="141"/>
            <w:bookmarkEnd w:id="142"/>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rFonts w:ascii="宋体" w:hAnsi="宋体"/>
                <w:sz w:val="20"/>
              </w:rPr>
            </w:pPr>
            <w:bookmarkStart w:id="143" w:name="simple_zf_90013"/>
            <w:bookmarkEnd w:id="143"/>
            <w:r>
              <w:rPr>
                <w:rFonts w:ascii="宋体" w:hAnsi="宋体" w:hint="eastAsia"/>
                <w:sz w:val="20"/>
              </w:rPr>
              <w:t>/</w:t>
            </w:r>
          </w:p>
        </w:tc>
      </w:tr>
      <w:tr w:rsidR="003E720D" w:rsidTr="003E720D">
        <w:trPr>
          <w:trHeight w:val="77"/>
          <w:jc w:val="center"/>
        </w:trPr>
        <w:tc>
          <w:tcPr>
            <w:tcW w:w="14196" w:type="dxa"/>
            <w:gridSpan w:val="9"/>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left"/>
              <w:rPr>
                <w:rFonts w:ascii="宋体" w:hint="eastAsia"/>
                <w:sz w:val="20"/>
              </w:rPr>
            </w:pPr>
            <w:r>
              <w:rPr>
                <w:rFonts w:ascii="宋体" w:hAnsi="宋体" w:hint="eastAsia"/>
                <w:sz w:val="20"/>
              </w:rPr>
              <w:t>备注：</w:t>
            </w:r>
          </w:p>
        </w:tc>
      </w:tr>
    </w:tbl>
    <w:p w:rsidR="003E720D" w:rsidRDefault="003E720D" w:rsidP="003E720D">
      <w:pPr>
        <w:autoSpaceDE w:val="0"/>
        <w:autoSpaceDN w:val="0"/>
        <w:spacing w:line="300" w:lineRule="auto"/>
        <w:ind w:left="601" w:hanging="181"/>
        <w:jc w:val="center"/>
        <w:rPr>
          <w:rFonts w:ascii="黑体" w:eastAsia="黑体" w:hAnsi="黑体" w:hint="eastAsia"/>
          <w:b/>
          <w:sz w:val="28"/>
        </w:rPr>
      </w:pPr>
    </w:p>
    <w:p w:rsidR="003E720D" w:rsidRDefault="003E720D" w:rsidP="003E720D">
      <w:pPr>
        <w:widowControl/>
        <w:jc w:val="center"/>
        <w:rPr>
          <w:rFonts w:eastAsia="黑体" w:hint="eastAsia"/>
          <w:sz w:val="28"/>
        </w:rPr>
      </w:pPr>
      <w:r>
        <w:rPr>
          <w:rFonts w:ascii="黑体" w:eastAsia="黑体" w:hAnsi="黑体" w:hint="eastAsia"/>
          <w:b/>
          <w:sz w:val="28"/>
        </w:rPr>
        <w:lastRenderedPageBreak/>
        <w:t>设备费—设备购置/试制预算明细表</w:t>
      </w:r>
      <w:r>
        <w:rPr>
          <w:rFonts w:eastAsia="黑体" w:hint="eastAsia"/>
          <w:sz w:val="24"/>
        </w:rPr>
        <w:t>（成本补偿）</w:t>
      </w:r>
    </w:p>
    <w:p w:rsidR="003E720D" w:rsidRDefault="003E720D" w:rsidP="003E720D">
      <w:pPr>
        <w:autoSpaceDE w:val="0"/>
        <w:autoSpaceDN w:val="0"/>
        <w:spacing w:line="300" w:lineRule="auto"/>
        <w:ind w:leftChars="-68" w:left="-1" w:rightChars="-103" w:right="-216" w:hangingChars="71" w:hanging="142"/>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452"/>
        <w:gridCol w:w="2818"/>
        <w:gridCol w:w="540"/>
        <w:gridCol w:w="1282"/>
        <w:gridCol w:w="922"/>
        <w:gridCol w:w="1159"/>
        <w:gridCol w:w="864"/>
        <w:gridCol w:w="1275"/>
        <w:gridCol w:w="1602"/>
        <w:gridCol w:w="3524"/>
      </w:tblGrid>
      <w:tr w:rsidR="003E720D" w:rsidTr="003E720D">
        <w:trPr>
          <w:cantSplit/>
          <w:trHeight w:val="397"/>
          <w:jc w:val="center"/>
        </w:trPr>
        <w:tc>
          <w:tcPr>
            <w:tcW w:w="14438" w:type="dxa"/>
            <w:gridSpan w:val="10"/>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adjustRightInd w:val="0"/>
              <w:snapToGrid w:val="0"/>
              <w:ind w:firstLineChars="49" w:firstLine="98"/>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、设备分类代码：</w:t>
            </w:r>
            <w:r>
              <w:rPr>
                <w:rFonts w:eastAsia="楷体_GB2312"/>
                <w:b/>
                <w:bCs/>
                <w:sz w:val="20"/>
              </w:rPr>
              <w:t>A</w:t>
            </w:r>
            <w:r>
              <w:rPr>
                <w:rFonts w:eastAsia="楷体_GB2312" w:hint="eastAsia"/>
                <w:b/>
                <w:bCs/>
                <w:sz w:val="20"/>
              </w:rPr>
              <w:t>购置、</w:t>
            </w:r>
            <w:r>
              <w:rPr>
                <w:rFonts w:eastAsia="楷体_GB2312"/>
                <w:b/>
                <w:bCs/>
                <w:sz w:val="20"/>
              </w:rPr>
              <w:t>B</w:t>
            </w:r>
            <w:r>
              <w:rPr>
                <w:rFonts w:eastAsia="楷体_GB2312" w:hint="eastAsia"/>
                <w:b/>
                <w:bCs/>
                <w:sz w:val="20"/>
              </w:rPr>
              <w:t>试制。</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2</w:t>
            </w:r>
            <w:r>
              <w:rPr>
                <w:rFonts w:eastAsia="楷体_GB2312" w:hint="eastAsia"/>
                <w:b/>
                <w:bCs/>
                <w:sz w:val="20"/>
              </w:rPr>
              <w:t>、试制设备不需填列本表（</w:t>
            </w:r>
            <w:r>
              <w:rPr>
                <w:rFonts w:eastAsia="楷体_GB2312"/>
                <w:b/>
                <w:bCs/>
                <w:sz w:val="20"/>
              </w:rPr>
              <w:t>6</w:t>
            </w:r>
            <w:r>
              <w:rPr>
                <w:rFonts w:eastAsia="楷体_GB2312" w:hint="eastAsia"/>
                <w:b/>
                <w:bCs/>
                <w:sz w:val="20"/>
              </w:rPr>
              <w:t>）列、（</w:t>
            </w:r>
            <w:r>
              <w:rPr>
                <w:rFonts w:eastAsia="楷体_GB2312"/>
                <w:b/>
                <w:bCs/>
                <w:sz w:val="20"/>
              </w:rPr>
              <w:t>7</w:t>
            </w:r>
            <w:r>
              <w:rPr>
                <w:rFonts w:eastAsia="楷体_GB2312" w:hint="eastAsia"/>
                <w:b/>
                <w:bCs/>
                <w:sz w:val="20"/>
              </w:rPr>
              <w:t>）列。</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3</w:t>
            </w:r>
            <w:r>
              <w:rPr>
                <w:rFonts w:eastAsia="楷体_GB2312" w:hint="eastAsia"/>
                <w:b/>
                <w:bCs/>
                <w:sz w:val="20"/>
              </w:rPr>
              <w:t>、单价超过</w:t>
            </w:r>
            <w:r>
              <w:rPr>
                <w:rFonts w:eastAsia="楷体_GB2312"/>
                <w:b/>
                <w:bCs/>
                <w:sz w:val="20"/>
              </w:rPr>
              <w:t>10</w:t>
            </w:r>
            <w:r>
              <w:rPr>
                <w:rFonts w:eastAsia="楷体_GB2312" w:hint="eastAsia"/>
                <w:b/>
                <w:bCs/>
                <w:sz w:val="20"/>
              </w:rPr>
              <w:t>万元</w:t>
            </w:r>
            <w:r>
              <w:rPr>
                <w:rFonts w:eastAsia="楷体_GB2312"/>
                <w:b/>
                <w:bCs/>
                <w:sz w:val="20"/>
              </w:rPr>
              <w:t>(</w:t>
            </w:r>
            <w:r>
              <w:rPr>
                <w:rFonts w:eastAsia="楷体_GB2312" w:hint="eastAsia"/>
                <w:b/>
                <w:bCs/>
                <w:sz w:val="20"/>
              </w:rPr>
              <w:t>含</w:t>
            </w:r>
            <w:r>
              <w:rPr>
                <w:rFonts w:eastAsia="楷体_GB2312"/>
                <w:b/>
                <w:bCs/>
                <w:sz w:val="20"/>
              </w:rPr>
              <w:t>10</w:t>
            </w:r>
            <w:r>
              <w:rPr>
                <w:rFonts w:eastAsia="楷体_GB2312" w:hint="eastAsia"/>
                <w:b/>
                <w:bCs/>
                <w:sz w:val="20"/>
              </w:rPr>
              <w:t>万元</w:t>
            </w:r>
            <w:r>
              <w:rPr>
                <w:rFonts w:eastAsia="楷体_GB2312"/>
                <w:b/>
                <w:bCs/>
                <w:sz w:val="20"/>
              </w:rPr>
              <w:t>)</w:t>
            </w:r>
            <w:r>
              <w:rPr>
                <w:rFonts w:eastAsia="楷体_GB2312" w:hint="eastAsia"/>
                <w:b/>
                <w:bCs/>
                <w:sz w:val="20"/>
              </w:rPr>
              <w:t>的设备需填写明细，单价低于</w:t>
            </w:r>
            <w:r>
              <w:rPr>
                <w:rFonts w:eastAsia="楷体_GB2312"/>
                <w:b/>
                <w:bCs/>
                <w:sz w:val="20"/>
              </w:rPr>
              <w:t>10</w:t>
            </w:r>
            <w:r>
              <w:rPr>
                <w:rFonts w:eastAsia="楷体_GB2312" w:hint="eastAsia"/>
                <w:b/>
                <w:bCs/>
                <w:sz w:val="20"/>
              </w:rPr>
              <w:t>万元的设备只需填写合计数。</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kern w:val="0"/>
                <w:sz w:val="20"/>
              </w:rPr>
              <w:t>4</w:t>
            </w:r>
            <w:r>
              <w:rPr>
                <w:rFonts w:eastAsia="楷体_GB2312" w:hint="eastAsia"/>
                <w:b/>
                <w:bCs/>
                <w:kern w:val="0"/>
                <w:sz w:val="20"/>
              </w:rPr>
              <w:t>、本表仅填报基金资助资金。</w:t>
            </w:r>
          </w:p>
        </w:tc>
      </w:tr>
      <w:tr w:rsidR="003E720D" w:rsidTr="003E720D">
        <w:trPr>
          <w:cantSplit/>
          <w:trHeight w:val="397"/>
          <w:jc w:val="center"/>
        </w:trPr>
        <w:tc>
          <w:tcPr>
            <w:tcW w:w="452"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281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设备名称</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设备</w:t>
            </w:r>
          </w:p>
          <w:p w:rsidR="003E720D" w:rsidRDefault="003E720D">
            <w:pPr>
              <w:autoSpaceDE w:val="0"/>
              <w:autoSpaceDN w:val="0"/>
              <w:jc w:val="center"/>
              <w:rPr>
                <w:b/>
                <w:bCs/>
                <w:sz w:val="20"/>
              </w:rPr>
            </w:pPr>
            <w:r>
              <w:rPr>
                <w:rFonts w:hint="eastAsia"/>
                <w:b/>
                <w:bCs/>
                <w:sz w:val="20"/>
              </w:rPr>
              <w:t>分类</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单价</w:t>
            </w:r>
            <w:r>
              <w:rPr>
                <w:b/>
                <w:bCs/>
                <w:sz w:val="20"/>
              </w:rPr>
              <w:t xml:space="preserve">             (</w:t>
            </w:r>
            <w:r>
              <w:rPr>
                <w:rFonts w:hint="eastAsia"/>
                <w:b/>
                <w:bCs/>
                <w:sz w:val="20"/>
              </w:rPr>
              <w:t>万元</w:t>
            </w:r>
            <w:r>
              <w:rPr>
                <w:b/>
                <w:bCs/>
                <w:sz w:val="20"/>
              </w:rPr>
              <w:t>/</w:t>
            </w:r>
            <w:r>
              <w:rPr>
                <w:rFonts w:hint="eastAsia"/>
                <w:b/>
                <w:bCs/>
                <w:sz w:val="20"/>
              </w:rPr>
              <w:t>台件</w:t>
            </w:r>
            <w:r>
              <w:rPr>
                <w:b/>
                <w:bCs/>
                <w:sz w:val="20"/>
              </w:rPr>
              <w:t>)</w:t>
            </w:r>
          </w:p>
        </w:tc>
        <w:tc>
          <w:tcPr>
            <w:tcW w:w="92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数量</w:t>
            </w:r>
          </w:p>
          <w:p w:rsidR="003E720D" w:rsidRDefault="003E720D">
            <w:pPr>
              <w:autoSpaceDE w:val="0"/>
              <w:autoSpaceDN w:val="0"/>
              <w:jc w:val="center"/>
              <w:rPr>
                <w:b/>
                <w:bCs/>
                <w:sz w:val="20"/>
              </w:rPr>
            </w:pPr>
            <w:r>
              <w:rPr>
                <w:rFonts w:hint="eastAsia"/>
                <w:b/>
                <w:bCs/>
                <w:sz w:val="20"/>
              </w:rPr>
              <w:t>（台件）</w:t>
            </w:r>
          </w:p>
        </w:tc>
        <w:tc>
          <w:tcPr>
            <w:tcW w:w="115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r>
              <w:rPr>
                <w:b/>
                <w:bCs/>
                <w:sz w:val="20"/>
              </w:rPr>
              <w:t xml:space="preserve">            </w:t>
            </w: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购置设备</w:t>
            </w:r>
          </w:p>
          <w:p w:rsidR="003E720D" w:rsidRDefault="003E720D">
            <w:pPr>
              <w:autoSpaceDE w:val="0"/>
              <w:autoSpaceDN w:val="0"/>
              <w:jc w:val="center"/>
              <w:rPr>
                <w:b/>
                <w:bCs/>
                <w:sz w:val="20"/>
              </w:rPr>
            </w:pPr>
            <w:r>
              <w:rPr>
                <w:rFonts w:hint="eastAsia"/>
                <w:b/>
                <w:bCs/>
                <w:sz w:val="20"/>
              </w:rPr>
              <w:t>型号</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购置设备生产</w:t>
            </w:r>
          </w:p>
          <w:p w:rsidR="003E720D" w:rsidRDefault="003E720D">
            <w:pPr>
              <w:autoSpaceDE w:val="0"/>
              <w:autoSpaceDN w:val="0"/>
              <w:jc w:val="center"/>
              <w:rPr>
                <w:b/>
                <w:bCs/>
                <w:sz w:val="20"/>
              </w:rPr>
            </w:pPr>
            <w:r>
              <w:rPr>
                <w:rFonts w:hint="eastAsia"/>
                <w:b/>
                <w:bCs/>
                <w:sz w:val="20"/>
              </w:rPr>
              <w:t>国别与地区</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主要技术</w:t>
            </w:r>
          </w:p>
          <w:p w:rsidR="003E720D" w:rsidRDefault="003E720D">
            <w:pPr>
              <w:autoSpaceDE w:val="0"/>
              <w:autoSpaceDN w:val="0"/>
              <w:jc w:val="center"/>
              <w:rPr>
                <w:b/>
                <w:bCs/>
                <w:sz w:val="20"/>
              </w:rPr>
            </w:pPr>
            <w:r>
              <w:rPr>
                <w:rFonts w:hint="eastAsia"/>
                <w:b/>
                <w:bCs/>
                <w:sz w:val="20"/>
              </w:rPr>
              <w:t>性能指标</w:t>
            </w:r>
          </w:p>
        </w:tc>
        <w:tc>
          <w:tcPr>
            <w:tcW w:w="3524" w:type="dxa"/>
            <w:tcBorders>
              <w:top w:val="single" w:sz="6" w:space="0" w:color="auto"/>
              <w:left w:val="single" w:sz="4"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用途</w:t>
            </w:r>
          </w:p>
          <w:p w:rsidR="003E720D" w:rsidRDefault="003E720D">
            <w:pPr>
              <w:autoSpaceDE w:val="0"/>
              <w:autoSpaceDN w:val="0"/>
              <w:jc w:val="center"/>
              <w:rPr>
                <w:b/>
                <w:bCs/>
                <w:sz w:val="20"/>
              </w:rPr>
            </w:pPr>
            <w:r>
              <w:rPr>
                <w:rFonts w:hint="eastAsia"/>
                <w:b/>
                <w:bCs/>
                <w:sz w:val="20"/>
              </w:rPr>
              <w:t>（与研究任务的关系）</w:t>
            </w:r>
          </w:p>
        </w:tc>
      </w:tr>
      <w:tr w:rsidR="003E720D" w:rsidTr="003E720D">
        <w:trPr>
          <w:cantSplit/>
          <w:trHeight w:val="293"/>
          <w:jc w:val="center"/>
        </w:trPr>
        <w:tc>
          <w:tcPr>
            <w:tcW w:w="14438"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281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92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115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(5)=(3)</w:t>
            </w:r>
            <w:r>
              <w:rPr>
                <w:rFonts w:hint="eastAsia"/>
                <w:b/>
                <w:bCs/>
                <w:sz w:val="20"/>
              </w:rPr>
              <w:t>×</w:t>
            </w:r>
            <w:r>
              <w:rPr>
                <w:b/>
                <w:bCs/>
                <w:sz w:val="20"/>
              </w:rPr>
              <w:t>(4)</w:t>
            </w: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(7)</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b/>
                <w:bCs/>
                <w:sz w:val="20"/>
              </w:rPr>
            </w:pPr>
            <w:r>
              <w:rPr>
                <w:b/>
                <w:bCs/>
                <w:sz w:val="20"/>
              </w:rPr>
              <w:t>(8)</w:t>
            </w:r>
          </w:p>
        </w:tc>
        <w:tc>
          <w:tcPr>
            <w:tcW w:w="3524" w:type="dxa"/>
            <w:tcBorders>
              <w:top w:val="single" w:sz="6" w:space="0" w:color="auto"/>
              <w:left w:val="single" w:sz="4"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(9)</w:t>
            </w: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万元以上购置设备合计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hint="eastAsia"/>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万元以下购置设备合计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hint="eastAsia"/>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万元以上试制设备合计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hint="eastAsia"/>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万元以下试制设备合计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hint="eastAsia"/>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hideMark/>
          </w:tcPr>
          <w:p w:rsidR="003E720D" w:rsidRDefault="003E720D">
            <w:pPr>
              <w:jc w:val="center"/>
              <w:rPr>
                <w:rFonts w:ascii="宋体" w:hAnsi="宋体"/>
              </w:rPr>
            </w:pPr>
            <w:r>
              <w:rPr>
                <w:rFonts w:ascii="宋体" w:hAnsi="宋体" w:hint="eastAsia"/>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hint="eastAsia"/>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97"/>
          <w:jc w:val="center"/>
        </w:trPr>
        <w:tc>
          <w:tcPr>
            <w:tcW w:w="14438" w:type="dxa"/>
            <w:gridSpan w:val="10"/>
            <w:tcBorders>
              <w:top w:val="single" w:sz="6" w:space="0" w:color="auto"/>
              <w:left w:val="single" w:sz="6" w:space="0" w:color="auto"/>
              <w:bottom w:val="single" w:sz="6" w:space="0" w:color="auto"/>
              <w:right w:val="single" w:sz="6" w:space="0" w:color="auto"/>
            </w:tcBorders>
            <w:vAlign w:val="center"/>
            <w:hideMark/>
          </w:tcPr>
          <w:p w:rsidR="003E720D" w:rsidRDefault="003E720D">
            <w:pPr>
              <w:jc w:val="left"/>
              <w:rPr>
                <w:sz w:val="20"/>
              </w:rPr>
            </w:pPr>
            <w:r>
              <w:rPr>
                <w:rFonts w:hint="eastAsia"/>
                <w:sz w:val="20"/>
              </w:rPr>
              <w:t>备注：</w:t>
            </w:r>
          </w:p>
        </w:tc>
      </w:tr>
    </w:tbl>
    <w:p w:rsidR="003E720D" w:rsidRDefault="003E720D" w:rsidP="003E720D">
      <w:pPr>
        <w:jc w:val="center"/>
        <w:rPr>
          <w:rFonts w:eastAsia="黑体"/>
          <w:b/>
          <w:sz w:val="28"/>
        </w:rPr>
      </w:pPr>
    </w:p>
    <w:p w:rsidR="003E720D" w:rsidRDefault="003E720D" w:rsidP="003E720D">
      <w:pPr>
        <w:widowControl/>
        <w:jc w:val="left"/>
        <w:rPr>
          <w:rFonts w:eastAsia="黑体"/>
          <w:b/>
          <w:sz w:val="28"/>
        </w:rPr>
      </w:pPr>
      <w:r>
        <w:rPr>
          <w:rFonts w:eastAsia="黑体"/>
          <w:b/>
          <w:sz w:val="28"/>
        </w:rPr>
        <w:br w:type="page"/>
      </w:r>
    </w:p>
    <w:p w:rsidR="003E720D" w:rsidRDefault="003E720D" w:rsidP="003E720D">
      <w:pPr>
        <w:jc w:val="center"/>
        <w:rPr>
          <w:rFonts w:eastAsia="黑体"/>
          <w:sz w:val="28"/>
        </w:rPr>
      </w:pPr>
      <w:r>
        <w:rPr>
          <w:rFonts w:eastAsia="黑体" w:hint="eastAsia"/>
          <w:b/>
          <w:sz w:val="28"/>
        </w:rPr>
        <w:lastRenderedPageBreak/>
        <w:t>测试化验加工费预算明细表</w:t>
      </w:r>
      <w:r>
        <w:rPr>
          <w:rFonts w:eastAsia="黑体" w:hint="eastAsia"/>
          <w:sz w:val="24"/>
        </w:rPr>
        <w:t>（成本补偿）</w:t>
      </w:r>
    </w:p>
    <w:p w:rsidR="003E720D" w:rsidRDefault="003E720D" w:rsidP="003E720D">
      <w:pPr>
        <w:autoSpaceDE w:val="0"/>
        <w:autoSpaceDN w:val="0"/>
        <w:spacing w:line="300" w:lineRule="auto"/>
        <w:ind w:firstLineChars="50" w:firstLine="100"/>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555"/>
        <w:gridCol w:w="4410"/>
        <w:gridCol w:w="3465"/>
        <w:gridCol w:w="1044"/>
        <w:gridCol w:w="1705"/>
        <w:gridCol w:w="1075"/>
        <w:gridCol w:w="1741"/>
      </w:tblGrid>
      <w:tr w:rsidR="003E720D" w:rsidTr="003E720D">
        <w:trPr>
          <w:cantSplit/>
          <w:trHeight w:val="665"/>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Chars="48" w:left="1085" w:hangingChars="490" w:hanging="984"/>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、量大及价高测试化验，是指项目研究过程中需测试化验加工的数量过多或单位价格较高、总费用在</w:t>
            </w:r>
            <w:r>
              <w:rPr>
                <w:rFonts w:eastAsia="楷体_GB2312"/>
                <w:b/>
                <w:bCs/>
                <w:sz w:val="20"/>
              </w:rPr>
              <w:t>10</w:t>
            </w:r>
            <w:r>
              <w:rPr>
                <w:rFonts w:eastAsia="楷体_GB2312" w:hint="eastAsia"/>
                <w:b/>
                <w:bCs/>
                <w:sz w:val="20"/>
              </w:rPr>
              <w:t>万元及以上的测试化验加工，需填写明细。</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2</w:t>
            </w:r>
            <w:r>
              <w:rPr>
                <w:rFonts w:eastAsia="楷体_GB2312" w:hint="eastAsia"/>
                <w:b/>
                <w:bCs/>
                <w:sz w:val="20"/>
              </w:rPr>
              <w:t>、</w:t>
            </w:r>
            <w:r>
              <w:rPr>
                <w:rFonts w:eastAsia="楷体_GB2312" w:hint="eastAsia"/>
                <w:b/>
                <w:bCs/>
                <w:kern w:val="0"/>
                <w:sz w:val="20"/>
              </w:rPr>
              <w:t>本表仅填报基金资助资金。</w:t>
            </w:r>
            <w:r>
              <w:rPr>
                <w:rFonts w:eastAsia="楷体_GB2312"/>
                <w:b/>
                <w:bCs/>
                <w:kern w:val="0"/>
                <w:sz w:val="20"/>
              </w:rPr>
              <w:t xml:space="preserve">          </w:t>
            </w:r>
          </w:p>
        </w:tc>
      </w:tr>
      <w:tr w:rsidR="003E720D" w:rsidTr="003E720D">
        <w:trPr>
          <w:cantSplit/>
          <w:trHeight w:val="705"/>
          <w:jc w:val="center"/>
        </w:trPr>
        <w:tc>
          <w:tcPr>
            <w:tcW w:w="555"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4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测试化验加工内容</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测试化验加工单位</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计量单位</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单价</w:t>
            </w:r>
          </w:p>
          <w:p w:rsidR="003E720D" w:rsidRDefault="003E720D">
            <w:pPr>
              <w:autoSpaceDE w:val="0"/>
              <w:autoSpaceDN w:val="0"/>
              <w:jc w:val="center"/>
              <w:rPr>
                <w:b/>
                <w:bCs/>
                <w:sz w:val="20"/>
              </w:rPr>
            </w:pPr>
            <w:r>
              <w:rPr>
                <w:rFonts w:hint="eastAsia"/>
                <w:b/>
                <w:bCs/>
                <w:sz w:val="20"/>
              </w:rPr>
              <w:t>（元</w:t>
            </w:r>
            <w:r>
              <w:rPr>
                <w:b/>
                <w:bCs/>
                <w:sz w:val="20"/>
              </w:rPr>
              <w:t>/</w:t>
            </w:r>
            <w:r>
              <w:rPr>
                <w:rFonts w:hint="eastAsia"/>
                <w:b/>
                <w:bCs/>
                <w:sz w:val="20"/>
              </w:rPr>
              <w:t>单位数量）</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数量</w:t>
            </w:r>
          </w:p>
        </w:tc>
        <w:tc>
          <w:tcPr>
            <w:tcW w:w="1741"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p>
        </w:tc>
      </w:tr>
      <w:tr w:rsidR="003E720D" w:rsidTr="003E720D">
        <w:trPr>
          <w:cantSplit/>
          <w:trHeight w:val="186"/>
          <w:jc w:val="center"/>
        </w:trPr>
        <w:tc>
          <w:tcPr>
            <w:tcW w:w="13995"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4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w:t>
            </w:r>
          </w:p>
        </w:tc>
        <w:tc>
          <w:tcPr>
            <w:tcW w:w="1741"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(6)=(4)</w:t>
            </w:r>
            <w:r>
              <w:rPr>
                <w:rFonts w:hint="eastAsia"/>
                <w:b/>
                <w:bCs/>
                <w:sz w:val="20"/>
              </w:rPr>
              <w:t>×</w:t>
            </w:r>
            <w:r>
              <w:rPr>
                <w:b/>
                <w:bCs/>
                <w:sz w:val="20"/>
              </w:rPr>
              <w:t xml:space="preserve">(5) </w:t>
            </w:r>
            <w:r>
              <w:rPr>
                <w:rFonts w:hint="eastAsia"/>
                <w:b/>
                <w:bCs/>
                <w:sz w:val="20"/>
              </w:rPr>
              <w:t>÷</w:t>
            </w:r>
            <w:r>
              <w:rPr>
                <w:b/>
                <w:bCs/>
                <w:sz w:val="20"/>
              </w:rPr>
              <w:t>1</w:t>
            </w:r>
            <w:r>
              <w:rPr>
                <w:rFonts w:hint="eastAsia"/>
                <w:b/>
                <w:bCs/>
                <w:sz w:val="20"/>
              </w:rPr>
              <w:t>万</w:t>
            </w: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87"/>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38"/>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02"/>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252"/>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8</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58"/>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9</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07"/>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10</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量大及价高测试化验费合计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其他测试化验费合计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jc w:val="right"/>
              <w:rPr>
                <w:sz w:val="20"/>
              </w:rPr>
            </w:pPr>
          </w:p>
        </w:tc>
      </w:tr>
      <w:tr w:rsidR="003E720D" w:rsidTr="003E720D">
        <w:trPr>
          <w:cantSplit/>
          <w:trHeight w:val="551"/>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left"/>
              <w:rPr>
                <w:sz w:val="20"/>
              </w:rPr>
            </w:pPr>
            <w:r>
              <w:rPr>
                <w:rFonts w:hint="eastAsia"/>
                <w:sz w:val="20"/>
              </w:rPr>
              <w:t>备注：</w:t>
            </w:r>
          </w:p>
        </w:tc>
      </w:tr>
    </w:tbl>
    <w:p w:rsidR="003E720D" w:rsidRDefault="003E720D" w:rsidP="003E720D">
      <w:pPr>
        <w:widowControl/>
        <w:jc w:val="left"/>
        <w:sectPr w:rsidR="003E720D">
          <w:pgSz w:w="16838" w:h="11906" w:orient="landscape"/>
          <w:pgMar w:top="1021" w:right="1245" w:bottom="907" w:left="1440" w:header="851" w:footer="680" w:gutter="0"/>
          <w:cols w:space="720"/>
          <w:docGrid w:type="lines" w:linePitch="312"/>
        </w:sectPr>
      </w:pPr>
    </w:p>
    <w:p w:rsidR="003E720D" w:rsidRDefault="003E720D" w:rsidP="003E720D">
      <w:pPr>
        <w:jc w:val="center"/>
        <w:rPr>
          <w:rFonts w:eastAsia="黑体"/>
          <w:sz w:val="28"/>
        </w:rPr>
      </w:pPr>
      <w:r>
        <w:rPr>
          <w:rFonts w:eastAsia="黑体" w:hint="eastAsia"/>
          <w:b/>
          <w:sz w:val="28"/>
        </w:rPr>
        <w:lastRenderedPageBreak/>
        <w:t>劳务费预算明细表</w:t>
      </w:r>
      <w:r>
        <w:rPr>
          <w:rFonts w:eastAsia="黑体" w:hint="eastAsia"/>
          <w:sz w:val="24"/>
        </w:rPr>
        <w:t>（成本补偿）</w:t>
      </w:r>
    </w:p>
    <w:p w:rsidR="003E720D" w:rsidRDefault="003E720D" w:rsidP="003E720D">
      <w:pPr>
        <w:autoSpaceDE w:val="0"/>
        <w:autoSpaceDN w:val="0"/>
        <w:spacing w:line="300" w:lineRule="auto"/>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555"/>
        <w:gridCol w:w="2299"/>
        <w:gridCol w:w="2410"/>
        <w:gridCol w:w="2410"/>
        <w:gridCol w:w="2268"/>
        <w:gridCol w:w="2268"/>
        <w:gridCol w:w="1785"/>
      </w:tblGrid>
      <w:tr w:rsidR="003E720D" w:rsidTr="003E720D">
        <w:trPr>
          <w:cantSplit/>
          <w:trHeight w:val="558"/>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Chars="48" w:left="1085" w:hangingChars="490" w:hanging="984"/>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、人员分类代码：</w:t>
            </w:r>
            <w:r>
              <w:rPr>
                <w:rFonts w:eastAsia="楷体_GB2312"/>
                <w:b/>
                <w:bCs/>
                <w:sz w:val="20"/>
              </w:rPr>
              <w:t>A</w:t>
            </w:r>
            <w:r>
              <w:rPr>
                <w:rFonts w:eastAsia="楷体_GB2312" w:hint="eastAsia"/>
                <w:b/>
                <w:bCs/>
                <w:sz w:val="20"/>
              </w:rPr>
              <w:t>、在校硕士研究生</w:t>
            </w:r>
            <w:r>
              <w:rPr>
                <w:rFonts w:eastAsia="楷体_GB2312"/>
                <w:b/>
                <w:bCs/>
                <w:sz w:val="20"/>
              </w:rPr>
              <w:t xml:space="preserve">  B</w:t>
            </w:r>
            <w:r>
              <w:rPr>
                <w:rFonts w:eastAsia="楷体_GB2312" w:hint="eastAsia"/>
                <w:b/>
                <w:bCs/>
                <w:sz w:val="20"/>
              </w:rPr>
              <w:t>、在校博士研究生</w:t>
            </w:r>
            <w:r>
              <w:rPr>
                <w:rFonts w:eastAsia="楷体_GB2312"/>
                <w:b/>
                <w:bCs/>
                <w:sz w:val="20"/>
              </w:rPr>
              <w:t xml:space="preserve">  C</w:t>
            </w:r>
            <w:r>
              <w:rPr>
                <w:rFonts w:eastAsia="楷体_GB2312" w:hint="eastAsia"/>
                <w:b/>
                <w:bCs/>
                <w:sz w:val="20"/>
              </w:rPr>
              <w:t>、博士后</w:t>
            </w:r>
            <w:r>
              <w:rPr>
                <w:rFonts w:eastAsia="楷体_GB2312"/>
                <w:b/>
                <w:bCs/>
                <w:sz w:val="20"/>
              </w:rPr>
              <w:t xml:space="preserve">  D</w:t>
            </w:r>
            <w:r>
              <w:rPr>
                <w:rFonts w:eastAsia="楷体_GB2312" w:hint="eastAsia"/>
                <w:b/>
                <w:bCs/>
                <w:sz w:val="20"/>
              </w:rPr>
              <w:t>、访问学者</w:t>
            </w:r>
            <w:r>
              <w:rPr>
                <w:rFonts w:eastAsia="楷体_GB2312"/>
                <w:b/>
                <w:bCs/>
                <w:sz w:val="20"/>
              </w:rPr>
              <w:t xml:space="preserve">  E</w:t>
            </w:r>
            <w:r>
              <w:rPr>
                <w:rFonts w:eastAsia="楷体_GB2312" w:hint="eastAsia"/>
                <w:b/>
                <w:bCs/>
                <w:sz w:val="20"/>
              </w:rPr>
              <w:t>、项目聘用研究人员</w:t>
            </w:r>
            <w:r>
              <w:rPr>
                <w:rFonts w:eastAsia="楷体_GB2312"/>
                <w:b/>
                <w:bCs/>
                <w:sz w:val="20"/>
              </w:rPr>
              <w:t xml:space="preserve">  F</w:t>
            </w:r>
            <w:r>
              <w:rPr>
                <w:rFonts w:eastAsia="楷体_GB2312" w:hint="eastAsia"/>
                <w:b/>
                <w:bCs/>
                <w:sz w:val="20"/>
              </w:rPr>
              <w:t>、科研辅助人员。</w:t>
            </w:r>
          </w:p>
          <w:p w:rsidR="003E720D" w:rsidRDefault="003E720D">
            <w:pPr>
              <w:autoSpaceDE w:val="0"/>
              <w:autoSpaceDN w:val="0"/>
              <w:ind w:leftChars="48" w:left="1085" w:hangingChars="490" w:hanging="984"/>
              <w:rPr>
                <w:rFonts w:eastAsia="楷体_GB2312"/>
                <w:b/>
                <w:bCs/>
                <w:sz w:val="20"/>
              </w:rPr>
            </w:pPr>
            <w:r>
              <w:rPr>
                <w:rFonts w:eastAsia="楷体_GB2312"/>
                <w:b/>
                <w:bCs/>
                <w:sz w:val="20"/>
              </w:rPr>
              <w:t xml:space="preserve">          2</w:t>
            </w:r>
            <w:r>
              <w:rPr>
                <w:rFonts w:eastAsia="楷体_GB2312" w:hint="eastAsia"/>
                <w:b/>
                <w:bCs/>
                <w:sz w:val="20"/>
              </w:rPr>
              <w:t>、请在备注中说明劳务费支出标准依据。</w:t>
            </w:r>
          </w:p>
          <w:p w:rsidR="003E720D" w:rsidRDefault="003E720D">
            <w:pPr>
              <w:autoSpaceDE w:val="0"/>
              <w:autoSpaceDN w:val="0"/>
              <w:ind w:leftChars="48" w:left="1085" w:hangingChars="490" w:hanging="984"/>
              <w:rPr>
                <w:rFonts w:eastAsia="楷体_GB2312"/>
                <w:b/>
                <w:bCs/>
                <w:sz w:val="20"/>
              </w:rPr>
            </w:pPr>
            <w:r>
              <w:rPr>
                <w:rFonts w:eastAsia="楷体_GB2312"/>
                <w:b/>
                <w:bCs/>
                <w:sz w:val="20"/>
              </w:rPr>
              <w:t xml:space="preserve">          </w:t>
            </w:r>
            <w:r>
              <w:rPr>
                <w:rFonts w:eastAsia="楷体_GB2312"/>
                <w:b/>
                <w:bCs/>
                <w:kern w:val="0"/>
                <w:sz w:val="20"/>
              </w:rPr>
              <w:t>3</w:t>
            </w:r>
            <w:r>
              <w:rPr>
                <w:rFonts w:eastAsia="楷体_GB2312" w:hint="eastAsia"/>
                <w:b/>
                <w:bCs/>
                <w:kern w:val="0"/>
                <w:sz w:val="20"/>
              </w:rPr>
              <w:t>、本表仅填报基金资助资金。</w:t>
            </w:r>
            <w:r>
              <w:rPr>
                <w:rFonts w:eastAsia="楷体_GB2312"/>
                <w:b/>
                <w:bCs/>
                <w:kern w:val="0"/>
                <w:sz w:val="20"/>
              </w:rPr>
              <w:t xml:space="preserve">         </w:t>
            </w:r>
          </w:p>
        </w:tc>
      </w:tr>
      <w:tr w:rsidR="003E720D" w:rsidTr="003E720D">
        <w:trPr>
          <w:cantSplit/>
          <w:trHeight w:val="705"/>
          <w:jc w:val="center"/>
        </w:trPr>
        <w:tc>
          <w:tcPr>
            <w:tcW w:w="555"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229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人员分类</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发放人数</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承担的主要工作任务</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投入本项目的总工作时间（人月）</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支出标准（</w:t>
            </w:r>
            <w:r>
              <w:rPr>
                <w:rFonts w:ascii="宋体" w:hAnsi="宋体" w:hint="eastAsia"/>
                <w:b/>
                <w:bCs/>
                <w:sz w:val="20"/>
              </w:rPr>
              <w:t>元/人月</w:t>
            </w:r>
            <w:r>
              <w:rPr>
                <w:rFonts w:hint="eastAsia"/>
                <w:b/>
                <w:bCs/>
                <w:sz w:val="20"/>
              </w:rPr>
              <w:t>）</w:t>
            </w: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p>
        </w:tc>
      </w:tr>
      <w:tr w:rsidR="003E720D" w:rsidTr="003E720D">
        <w:trPr>
          <w:cantSplit/>
          <w:trHeight w:val="267"/>
          <w:jc w:val="center"/>
        </w:trPr>
        <w:tc>
          <w:tcPr>
            <w:tcW w:w="13995"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229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w:t>
            </w: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(6)=(4)</w:t>
            </w:r>
            <w:r>
              <w:rPr>
                <w:rFonts w:hint="eastAsia"/>
                <w:b/>
                <w:bCs/>
                <w:sz w:val="20"/>
              </w:rPr>
              <w:t>×</w:t>
            </w:r>
            <w:r>
              <w:rPr>
                <w:b/>
                <w:bCs/>
                <w:sz w:val="20"/>
              </w:rPr>
              <w:t xml:space="preserve">(5) </w:t>
            </w:r>
            <w:r>
              <w:rPr>
                <w:rFonts w:hint="eastAsia"/>
                <w:b/>
                <w:bCs/>
                <w:sz w:val="20"/>
              </w:rPr>
              <w:t>÷</w:t>
            </w:r>
            <w:r>
              <w:rPr>
                <w:b/>
                <w:bCs/>
                <w:sz w:val="20"/>
              </w:rPr>
              <w:t>1</w:t>
            </w:r>
            <w:r>
              <w:rPr>
                <w:rFonts w:hint="eastAsia"/>
                <w:b/>
                <w:bCs/>
                <w:sz w:val="20"/>
              </w:rPr>
              <w:t>万</w:t>
            </w: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2854"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241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sz w:val="20"/>
              </w:rPr>
            </w:pPr>
          </w:p>
        </w:tc>
        <w:tc>
          <w:tcPr>
            <w:tcW w:w="241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hint="eastAsia"/>
                <w:sz w:val="20"/>
              </w:rPr>
            </w:pP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hint="eastAsia"/>
                <w:sz w:val="20"/>
              </w:rPr>
            </w:pPr>
            <w:r>
              <w:rPr>
                <w:rFonts w:ascii="宋体" w:hAnsi="宋体" w:hint="eastAsia"/>
                <w:sz w:val="20"/>
              </w:rPr>
              <w:t>/</w:t>
            </w:r>
          </w:p>
        </w:tc>
        <w:tc>
          <w:tcPr>
            <w:tcW w:w="226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hAnsi="宋体" w:hint="eastAsia"/>
                <w:sz w:val="20"/>
              </w:rPr>
            </w:pP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hint="eastAsia"/>
                <w:sz w:val="20"/>
              </w:rPr>
            </w:pPr>
            <w:r>
              <w:rPr>
                <w:rFonts w:ascii="宋体" w:hAnsi="宋体" w:hint="eastAsia"/>
                <w:sz w:val="20"/>
              </w:rPr>
              <w:t>/</w:t>
            </w:r>
          </w:p>
        </w:tc>
      </w:tr>
      <w:tr w:rsidR="003E720D" w:rsidTr="003E720D">
        <w:trPr>
          <w:cantSplit/>
          <w:trHeight w:val="697"/>
          <w:jc w:val="center"/>
        </w:trPr>
        <w:tc>
          <w:tcPr>
            <w:tcW w:w="13995" w:type="dxa"/>
            <w:gridSpan w:val="7"/>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rPr>
                <w:rFonts w:hint="eastAsia"/>
                <w:sz w:val="20"/>
              </w:rPr>
            </w:pPr>
            <w:r>
              <w:rPr>
                <w:rFonts w:hint="eastAsia"/>
                <w:sz w:val="20"/>
              </w:rPr>
              <w:t>备注：</w:t>
            </w:r>
          </w:p>
        </w:tc>
      </w:tr>
    </w:tbl>
    <w:p w:rsidR="003E720D" w:rsidRDefault="003E720D" w:rsidP="003E720D">
      <w:pPr>
        <w:tabs>
          <w:tab w:val="left" w:pos="1502"/>
        </w:tabs>
        <w:spacing w:line="20" w:lineRule="exact"/>
      </w:pPr>
    </w:p>
    <w:p w:rsidR="003E720D" w:rsidRDefault="003E720D" w:rsidP="003E720D">
      <w:pPr>
        <w:adjustRightInd w:val="0"/>
        <w:snapToGrid w:val="0"/>
        <w:spacing w:line="360" w:lineRule="auto"/>
      </w:pPr>
      <w:bookmarkStart w:id="144" w:name="table_cddwysmx_04"/>
      <w:bookmarkEnd w:id="144"/>
    </w:p>
    <w:p w:rsidR="003E720D" w:rsidRDefault="003E720D" w:rsidP="003E720D"/>
    <w:p w:rsidR="003E720D" w:rsidRDefault="003E720D" w:rsidP="003E720D">
      <w:pPr>
        <w:adjustRightInd w:val="0"/>
        <w:snapToGrid w:val="0"/>
        <w:spacing w:line="360" w:lineRule="auto"/>
        <w:ind w:firstLineChars="200" w:firstLine="560"/>
        <w:rPr>
          <w:rFonts w:eastAsia="仿宋_GB2312"/>
          <w:sz w:val="28"/>
        </w:rPr>
      </w:pPr>
    </w:p>
    <w:p w:rsidR="004A01C0" w:rsidRPr="004A01C0" w:rsidRDefault="004A01C0" w:rsidP="004A01C0">
      <w:pPr>
        <w:snapToGrid w:val="0"/>
        <w:spacing w:afterLines="30" w:after="93" w:line="312" w:lineRule="auto"/>
        <w:rPr>
          <w:rFonts w:ascii="宋体" w:hAnsi="宋体" w:cs="楷体_GB2312"/>
          <w:bCs/>
          <w:szCs w:val="21"/>
        </w:rPr>
      </w:pPr>
      <w:bookmarkStart w:id="145" w:name="_GoBack"/>
      <w:bookmarkEnd w:id="145"/>
    </w:p>
    <w:sectPr w:rsidR="004A01C0" w:rsidRPr="004A01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D07" w:rsidRDefault="003E2D07" w:rsidP="00BB728F">
      <w:r>
        <w:separator/>
      </w:r>
    </w:p>
  </w:endnote>
  <w:endnote w:type="continuationSeparator" w:id="0">
    <w:p w:rsidR="003E2D07" w:rsidRDefault="003E2D07" w:rsidP="00BB7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D07" w:rsidRDefault="003E2D07" w:rsidP="00BB728F">
      <w:r>
        <w:separator/>
      </w:r>
    </w:p>
  </w:footnote>
  <w:footnote w:type="continuationSeparator" w:id="0">
    <w:p w:rsidR="003E2D07" w:rsidRDefault="003E2D07" w:rsidP="00BB728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608E0"/>
    <w:multiLevelType w:val="hybridMultilevel"/>
    <w:tmpl w:val="668ED0B0"/>
    <w:lvl w:ilvl="0" w:tplc="47F866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67354A"/>
    <w:multiLevelType w:val="hybridMultilevel"/>
    <w:tmpl w:val="478C5B52"/>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0303FA0"/>
    <w:multiLevelType w:val="hybridMultilevel"/>
    <w:tmpl w:val="196A3624"/>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181617"/>
    <w:multiLevelType w:val="multilevel"/>
    <w:tmpl w:val="1B181617"/>
    <w:lvl w:ilvl="0">
      <w:start w:val="1"/>
      <w:numFmt w:val="decimal"/>
      <w:lvlText w:val="（%1）"/>
      <w:lvlJc w:val="left"/>
      <w:pPr>
        <w:ind w:left="1202" w:hanging="7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4" w15:restartNumberingAfterBreak="0">
    <w:nsid w:val="28E20ECF"/>
    <w:multiLevelType w:val="hybridMultilevel"/>
    <w:tmpl w:val="B20AA078"/>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FFC0F49"/>
    <w:multiLevelType w:val="hybridMultilevel"/>
    <w:tmpl w:val="4A0286E8"/>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30712EC8"/>
    <w:multiLevelType w:val="hybridMultilevel"/>
    <w:tmpl w:val="B4686754"/>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7" w15:restartNumberingAfterBreak="0">
    <w:nsid w:val="325532B7"/>
    <w:multiLevelType w:val="hybridMultilevel"/>
    <w:tmpl w:val="A0C4F9E6"/>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2956F7"/>
    <w:multiLevelType w:val="hybridMultilevel"/>
    <w:tmpl w:val="170A3380"/>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FB13D05"/>
    <w:multiLevelType w:val="hybridMultilevel"/>
    <w:tmpl w:val="10F27D60"/>
    <w:lvl w:ilvl="0" w:tplc="C9E293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17154B1"/>
    <w:multiLevelType w:val="hybridMultilevel"/>
    <w:tmpl w:val="7ED88F62"/>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426E26BF"/>
    <w:multiLevelType w:val="hybridMultilevel"/>
    <w:tmpl w:val="1A301E80"/>
    <w:lvl w:ilvl="0" w:tplc="04090017">
      <w:start w:val="1"/>
      <w:numFmt w:val="chineseCountingThousand"/>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437F1412"/>
    <w:multiLevelType w:val="hybridMultilevel"/>
    <w:tmpl w:val="5DE484FC"/>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13" w15:restartNumberingAfterBreak="0">
    <w:nsid w:val="48D6026D"/>
    <w:multiLevelType w:val="hybridMultilevel"/>
    <w:tmpl w:val="A14A4032"/>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48E6693E"/>
    <w:multiLevelType w:val="hybridMultilevel"/>
    <w:tmpl w:val="A026775C"/>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15" w15:restartNumberingAfterBreak="0">
    <w:nsid w:val="4C551B55"/>
    <w:multiLevelType w:val="hybridMultilevel"/>
    <w:tmpl w:val="8E3C1A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548B159F"/>
    <w:multiLevelType w:val="hybridMultilevel"/>
    <w:tmpl w:val="57FCBA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8F500E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70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99AE63A"/>
    <w:multiLevelType w:val="singleLevel"/>
    <w:tmpl w:val="599AE63A"/>
    <w:lvl w:ilvl="0">
      <w:start w:val="1"/>
      <w:numFmt w:val="decimal"/>
      <w:lvlText w:val="[%1] "/>
      <w:lvlJc w:val="left"/>
      <w:pPr>
        <w:tabs>
          <w:tab w:val="left" w:pos="420"/>
        </w:tabs>
        <w:ind w:left="425" w:hanging="425"/>
      </w:pPr>
      <w:rPr>
        <w:rFonts w:hint="default"/>
      </w:rPr>
    </w:lvl>
  </w:abstractNum>
  <w:abstractNum w:abstractNumId="19" w15:restartNumberingAfterBreak="0">
    <w:nsid w:val="643E604F"/>
    <w:multiLevelType w:val="hybridMultilevel"/>
    <w:tmpl w:val="DF94B6C8"/>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20" w15:restartNumberingAfterBreak="0">
    <w:nsid w:val="68C51D60"/>
    <w:multiLevelType w:val="hybridMultilevel"/>
    <w:tmpl w:val="2E980672"/>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21" w15:restartNumberingAfterBreak="0">
    <w:nsid w:val="75AF086D"/>
    <w:multiLevelType w:val="multilevel"/>
    <w:tmpl w:val="75AF086D"/>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2" w15:restartNumberingAfterBreak="0">
    <w:nsid w:val="796D1985"/>
    <w:multiLevelType w:val="multilevel"/>
    <w:tmpl w:val="796D198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3" w15:restartNumberingAfterBreak="0">
    <w:nsid w:val="7DC36544"/>
    <w:multiLevelType w:val="hybridMultilevel"/>
    <w:tmpl w:val="279CEC72"/>
    <w:lvl w:ilvl="0" w:tplc="FFFFFFFF">
      <w:start w:val="1"/>
      <w:numFmt w:val="decimal"/>
      <w:lvlText w:val="图%1"/>
      <w:lvlJc w:val="left"/>
      <w:pPr>
        <w:ind w:left="3480" w:hanging="420"/>
      </w:pPr>
      <w:rPr>
        <w:rFonts w:ascii="Times New Roman" w:hAnsi="Times New Roman" w:cs="Times New Roman" w:hint="default"/>
        <w:sz w:val="21"/>
        <w:szCs w:val="21"/>
      </w:rPr>
    </w:lvl>
    <w:lvl w:ilvl="1" w:tplc="FFFFFFFF" w:tentative="1">
      <w:start w:val="1"/>
      <w:numFmt w:val="lowerLetter"/>
      <w:lvlText w:val="%2)"/>
      <w:lvlJc w:val="left"/>
      <w:pPr>
        <w:ind w:left="3900" w:hanging="420"/>
      </w:pPr>
    </w:lvl>
    <w:lvl w:ilvl="2" w:tplc="FFFFFFFF" w:tentative="1">
      <w:start w:val="1"/>
      <w:numFmt w:val="lowerRoman"/>
      <w:lvlText w:val="%3."/>
      <w:lvlJc w:val="right"/>
      <w:pPr>
        <w:ind w:left="4320" w:hanging="420"/>
      </w:pPr>
    </w:lvl>
    <w:lvl w:ilvl="3" w:tplc="FFFFFFFF" w:tentative="1">
      <w:start w:val="1"/>
      <w:numFmt w:val="decimal"/>
      <w:lvlText w:val="%4."/>
      <w:lvlJc w:val="left"/>
      <w:pPr>
        <w:ind w:left="4740" w:hanging="420"/>
      </w:pPr>
    </w:lvl>
    <w:lvl w:ilvl="4" w:tplc="FFFFFFFF" w:tentative="1">
      <w:start w:val="1"/>
      <w:numFmt w:val="lowerLetter"/>
      <w:lvlText w:val="%5)"/>
      <w:lvlJc w:val="left"/>
      <w:pPr>
        <w:ind w:left="5160" w:hanging="420"/>
      </w:pPr>
    </w:lvl>
    <w:lvl w:ilvl="5" w:tplc="FFFFFFFF" w:tentative="1">
      <w:start w:val="1"/>
      <w:numFmt w:val="lowerRoman"/>
      <w:lvlText w:val="%6."/>
      <w:lvlJc w:val="right"/>
      <w:pPr>
        <w:ind w:left="5580" w:hanging="420"/>
      </w:pPr>
    </w:lvl>
    <w:lvl w:ilvl="6" w:tplc="FFFFFFFF" w:tentative="1">
      <w:start w:val="1"/>
      <w:numFmt w:val="decimal"/>
      <w:lvlText w:val="%7."/>
      <w:lvlJc w:val="left"/>
      <w:pPr>
        <w:ind w:left="6000" w:hanging="420"/>
      </w:pPr>
    </w:lvl>
    <w:lvl w:ilvl="7" w:tplc="FFFFFFFF" w:tentative="1">
      <w:start w:val="1"/>
      <w:numFmt w:val="lowerLetter"/>
      <w:lvlText w:val="%8)"/>
      <w:lvlJc w:val="left"/>
      <w:pPr>
        <w:ind w:left="6420" w:hanging="420"/>
      </w:pPr>
    </w:lvl>
    <w:lvl w:ilvl="8" w:tplc="FFFFFFFF" w:tentative="1">
      <w:start w:val="1"/>
      <w:numFmt w:val="lowerRoman"/>
      <w:lvlText w:val="%9."/>
      <w:lvlJc w:val="right"/>
      <w:pPr>
        <w:ind w:left="6840" w:hanging="420"/>
      </w:pPr>
    </w:lvl>
  </w:abstractNum>
  <w:abstractNum w:abstractNumId="24" w15:restartNumberingAfterBreak="0">
    <w:nsid w:val="7FE01157"/>
    <w:multiLevelType w:val="multilevel"/>
    <w:tmpl w:val="7FE0115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1"/>
  </w:num>
  <w:num w:numId="2">
    <w:abstractNumId w:val="18"/>
  </w:num>
  <w:num w:numId="3">
    <w:abstractNumId w:val="13"/>
  </w:num>
  <w:num w:numId="4">
    <w:abstractNumId w:val="10"/>
  </w:num>
  <w:num w:numId="5">
    <w:abstractNumId w:val="8"/>
  </w:num>
  <w:num w:numId="6">
    <w:abstractNumId w:val="2"/>
  </w:num>
  <w:num w:numId="7">
    <w:abstractNumId w:val="0"/>
  </w:num>
  <w:num w:numId="8">
    <w:abstractNumId w:val="7"/>
  </w:num>
  <w:num w:numId="9">
    <w:abstractNumId w:val="4"/>
  </w:num>
  <w:num w:numId="10">
    <w:abstractNumId w:val="1"/>
  </w:num>
  <w:num w:numId="11">
    <w:abstractNumId w:val="5"/>
  </w:num>
  <w:num w:numId="12">
    <w:abstractNumId w:val="23"/>
  </w:num>
  <w:num w:numId="13">
    <w:abstractNumId w:val="9"/>
  </w:num>
  <w:num w:numId="14">
    <w:abstractNumId w:val="17"/>
  </w:num>
  <w:num w:numId="15">
    <w:abstractNumId w:val="24"/>
  </w:num>
  <w:num w:numId="16">
    <w:abstractNumId w:val="22"/>
  </w:num>
  <w:num w:numId="17">
    <w:abstractNumId w:val="3"/>
  </w:num>
  <w:num w:numId="18">
    <w:abstractNumId w:val="20"/>
  </w:num>
  <w:num w:numId="19">
    <w:abstractNumId w:val="14"/>
  </w:num>
  <w:num w:numId="20">
    <w:abstractNumId w:val="6"/>
  </w:num>
  <w:num w:numId="21">
    <w:abstractNumId w:val="19"/>
  </w:num>
  <w:num w:numId="22">
    <w:abstractNumId w:val="12"/>
  </w:num>
  <w:num w:numId="23">
    <w:abstractNumId w:val="16"/>
  </w:num>
  <w:num w:numId="24">
    <w:abstractNumId w:val="15"/>
  </w:num>
  <w:num w:numId="25">
    <w:abstractNumId w:val="21"/>
  </w:num>
  <w:numIdMacAtCleanup w:val="2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DBF"/>
    <w:rsid w:val="00031AC4"/>
    <w:rsid w:val="00031F52"/>
    <w:rsid w:val="00033FE2"/>
    <w:rsid w:val="00042285"/>
    <w:rsid w:val="000463AF"/>
    <w:rsid w:val="00051FE1"/>
    <w:rsid w:val="0007258C"/>
    <w:rsid w:val="000B6DA3"/>
    <w:rsid w:val="000C4DC1"/>
    <w:rsid w:val="000D197C"/>
    <w:rsid w:val="000D2482"/>
    <w:rsid w:val="000F6D42"/>
    <w:rsid w:val="00130F3A"/>
    <w:rsid w:val="001348D9"/>
    <w:rsid w:val="00142E17"/>
    <w:rsid w:val="0015390C"/>
    <w:rsid w:val="00186C90"/>
    <w:rsid w:val="00195032"/>
    <w:rsid w:val="001B062F"/>
    <w:rsid w:val="001C7249"/>
    <w:rsid w:val="001D3643"/>
    <w:rsid w:val="00212452"/>
    <w:rsid w:val="0021765D"/>
    <w:rsid w:val="00241C31"/>
    <w:rsid w:val="002435CE"/>
    <w:rsid w:val="00285F56"/>
    <w:rsid w:val="002A2B61"/>
    <w:rsid w:val="002D1EFC"/>
    <w:rsid w:val="002E5471"/>
    <w:rsid w:val="002F4EEC"/>
    <w:rsid w:val="00363086"/>
    <w:rsid w:val="003860BB"/>
    <w:rsid w:val="003A0CE0"/>
    <w:rsid w:val="003E2D07"/>
    <w:rsid w:val="003E720D"/>
    <w:rsid w:val="00422C7F"/>
    <w:rsid w:val="00423644"/>
    <w:rsid w:val="00431037"/>
    <w:rsid w:val="00442E22"/>
    <w:rsid w:val="00475254"/>
    <w:rsid w:val="00487DD6"/>
    <w:rsid w:val="004A01C0"/>
    <w:rsid w:val="004B000B"/>
    <w:rsid w:val="004F5E48"/>
    <w:rsid w:val="004F5F54"/>
    <w:rsid w:val="00536C5E"/>
    <w:rsid w:val="00564D11"/>
    <w:rsid w:val="005668CF"/>
    <w:rsid w:val="005A34DA"/>
    <w:rsid w:val="005C6391"/>
    <w:rsid w:val="005C691D"/>
    <w:rsid w:val="005D208D"/>
    <w:rsid w:val="005D4A76"/>
    <w:rsid w:val="00605F36"/>
    <w:rsid w:val="00611A6E"/>
    <w:rsid w:val="00613CDC"/>
    <w:rsid w:val="00616775"/>
    <w:rsid w:val="00630D94"/>
    <w:rsid w:val="00633D6C"/>
    <w:rsid w:val="00666018"/>
    <w:rsid w:val="00675988"/>
    <w:rsid w:val="00711041"/>
    <w:rsid w:val="007343AE"/>
    <w:rsid w:val="00737067"/>
    <w:rsid w:val="007437F0"/>
    <w:rsid w:val="00774729"/>
    <w:rsid w:val="00796A55"/>
    <w:rsid w:val="007A1FB8"/>
    <w:rsid w:val="007B5FEC"/>
    <w:rsid w:val="007C617C"/>
    <w:rsid w:val="007D6C8D"/>
    <w:rsid w:val="007E3DBF"/>
    <w:rsid w:val="007E4722"/>
    <w:rsid w:val="007E6A1B"/>
    <w:rsid w:val="007F1BDE"/>
    <w:rsid w:val="00812857"/>
    <w:rsid w:val="00822C48"/>
    <w:rsid w:val="008444FE"/>
    <w:rsid w:val="00852877"/>
    <w:rsid w:val="008F18BE"/>
    <w:rsid w:val="00910829"/>
    <w:rsid w:val="009269A3"/>
    <w:rsid w:val="0093135F"/>
    <w:rsid w:val="00992636"/>
    <w:rsid w:val="009953BC"/>
    <w:rsid w:val="009D3283"/>
    <w:rsid w:val="009D46DA"/>
    <w:rsid w:val="009F2E81"/>
    <w:rsid w:val="00A152F0"/>
    <w:rsid w:val="00A36C44"/>
    <w:rsid w:val="00A57F50"/>
    <w:rsid w:val="00A852DC"/>
    <w:rsid w:val="00A9113F"/>
    <w:rsid w:val="00AA0AF9"/>
    <w:rsid w:val="00AB0284"/>
    <w:rsid w:val="00AC7AAD"/>
    <w:rsid w:val="00B031AF"/>
    <w:rsid w:val="00B501AA"/>
    <w:rsid w:val="00B51578"/>
    <w:rsid w:val="00B7000B"/>
    <w:rsid w:val="00BA1092"/>
    <w:rsid w:val="00BB728F"/>
    <w:rsid w:val="00BD1349"/>
    <w:rsid w:val="00BF2793"/>
    <w:rsid w:val="00C1202E"/>
    <w:rsid w:val="00C54E08"/>
    <w:rsid w:val="00C73B40"/>
    <w:rsid w:val="00CA0D7F"/>
    <w:rsid w:val="00CB106C"/>
    <w:rsid w:val="00CE2D97"/>
    <w:rsid w:val="00D574DF"/>
    <w:rsid w:val="00D71F46"/>
    <w:rsid w:val="00DB0524"/>
    <w:rsid w:val="00E506FD"/>
    <w:rsid w:val="00E9143D"/>
    <w:rsid w:val="00EA2D4B"/>
    <w:rsid w:val="00EF2889"/>
    <w:rsid w:val="00EF67F6"/>
    <w:rsid w:val="00F03251"/>
    <w:rsid w:val="00F527C5"/>
    <w:rsid w:val="00F73820"/>
    <w:rsid w:val="00F73EEE"/>
    <w:rsid w:val="00F74443"/>
    <w:rsid w:val="00FB51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CA6B98-2DA2-48D2-96AA-8137DC479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5F36"/>
    <w:pPr>
      <w:widowControl w:val="0"/>
      <w:jc w:val="both"/>
    </w:pPr>
    <w:rPr>
      <w:rFonts w:ascii="Times New Roman" w:eastAsia="宋体" w:hAnsi="Times New Roman" w:cs="Times New Roman"/>
      <w:szCs w:val="24"/>
    </w:rPr>
  </w:style>
  <w:style w:type="paragraph" w:styleId="3">
    <w:name w:val="heading 3"/>
    <w:basedOn w:val="a"/>
    <w:next w:val="a"/>
    <w:link w:val="30"/>
    <w:unhideWhenUsed/>
    <w:qFormat/>
    <w:rsid w:val="00BA1092"/>
    <w:pPr>
      <w:keepNext/>
      <w:keepLines/>
      <w:spacing w:before="260" w:after="260" w:line="416" w:lineRule="auto"/>
      <w:outlineLvl w:val="2"/>
    </w:pPr>
    <w:rPr>
      <w:b/>
      <w:bCs/>
      <w:kern w:val="0"/>
      <w:sz w:val="32"/>
      <w:szCs w:val="32"/>
    </w:rPr>
  </w:style>
  <w:style w:type="paragraph" w:styleId="4">
    <w:name w:val="heading 4"/>
    <w:basedOn w:val="a"/>
    <w:next w:val="a"/>
    <w:link w:val="40"/>
    <w:unhideWhenUsed/>
    <w:qFormat/>
    <w:rsid w:val="00130F3A"/>
    <w:pPr>
      <w:keepNext/>
      <w:keepLines/>
      <w:spacing w:before="280" w:after="290" w:line="376" w:lineRule="auto"/>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728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28F"/>
    <w:rPr>
      <w:sz w:val="18"/>
      <w:szCs w:val="18"/>
    </w:rPr>
  </w:style>
  <w:style w:type="paragraph" w:styleId="a5">
    <w:name w:val="footer"/>
    <w:basedOn w:val="a"/>
    <w:link w:val="a6"/>
    <w:uiPriority w:val="99"/>
    <w:unhideWhenUsed/>
    <w:rsid w:val="00BB728F"/>
    <w:pPr>
      <w:tabs>
        <w:tab w:val="center" w:pos="4153"/>
        <w:tab w:val="right" w:pos="8306"/>
      </w:tabs>
      <w:snapToGrid w:val="0"/>
      <w:jc w:val="left"/>
    </w:pPr>
    <w:rPr>
      <w:sz w:val="18"/>
      <w:szCs w:val="18"/>
    </w:rPr>
  </w:style>
  <w:style w:type="character" w:customStyle="1" w:styleId="a6">
    <w:name w:val="页脚 字符"/>
    <w:basedOn w:val="a0"/>
    <w:link w:val="a5"/>
    <w:uiPriority w:val="99"/>
    <w:rsid w:val="00BB728F"/>
    <w:rPr>
      <w:sz w:val="18"/>
      <w:szCs w:val="18"/>
    </w:rPr>
  </w:style>
  <w:style w:type="paragraph" w:styleId="a7">
    <w:name w:val="List Paragraph"/>
    <w:basedOn w:val="a"/>
    <w:uiPriority w:val="99"/>
    <w:qFormat/>
    <w:rsid w:val="00BB728F"/>
    <w:pPr>
      <w:ind w:firstLineChars="200" w:firstLine="420"/>
    </w:pPr>
  </w:style>
  <w:style w:type="character" w:customStyle="1" w:styleId="15">
    <w:name w:val="15"/>
    <w:basedOn w:val="a0"/>
    <w:qFormat/>
    <w:rsid w:val="00033FE2"/>
    <w:rPr>
      <w:rFonts w:ascii="Calibri" w:hAnsi="Calibri" w:cs="Calibri" w:hint="default"/>
    </w:rPr>
  </w:style>
  <w:style w:type="paragraph" w:styleId="a8">
    <w:name w:val="Normal (Web)"/>
    <w:basedOn w:val="a"/>
    <w:uiPriority w:val="99"/>
    <w:unhideWhenUsed/>
    <w:rsid w:val="00D574DF"/>
    <w:pPr>
      <w:widowControl/>
      <w:spacing w:before="100" w:beforeAutospacing="1" w:after="100" w:afterAutospacing="1"/>
      <w:jc w:val="left"/>
    </w:pPr>
    <w:rPr>
      <w:rFonts w:ascii="宋体" w:hAnsi="宋体" w:cs="宋体"/>
      <w:kern w:val="0"/>
      <w:sz w:val="24"/>
    </w:rPr>
  </w:style>
  <w:style w:type="character" w:styleId="a9">
    <w:name w:val="Strong"/>
    <w:basedOn w:val="a0"/>
    <w:uiPriority w:val="22"/>
    <w:qFormat/>
    <w:rsid w:val="00D574DF"/>
    <w:rPr>
      <w:b/>
      <w:bCs/>
    </w:rPr>
  </w:style>
  <w:style w:type="character" w:styleId="aa">
    <w:name w:val="Hyperlink"/>
    <w:basedOn w:val="a0"/>
    <w:uiPriority w:val="99"/>
    <w:semiHidden/>
    <w:unhideWhenUsed/>
    <w:rsid w:val="00D574DF"/>
    <w:rPr>
      <w:color w:val="0000FF"/>
      <w:u w:val="single"/>
    </w:rPr>
  </w:style>
  <w:style w:type="paragraph" w:styleId="ab">
    <w:name w:val="Revision"/>
    <w:hidden/>
    <w:uiPriority w:val="99"/>
    <w:semiHidden/>
    <w:rsid w:val="00675988"/>
    <w:rPr>
      <w:rFonts w:ascii="Times New Roman" w:eastAsia="宋体" w:hAnsi="Times New Roman" w:cs="Times New Roman"/>
      <w:szCs w:val="24"/>
    </w:rPr>
  </w:style>
  <w:style w:type="character" w:styleId="ac">
    <w:name w:val="annotation reference"/>
    <w:basedOn w:val="a0"/>
    <w:uiPriority w:val="99"/>
    <w:semiHidden/>
    <w:unhideWhenUsed/>
    <w:rsid w:val="00675988"/>
    <w:rPr>
      <w:sz w:val="21"/>
      <w:szCs w:val="21"/>
    </w:rPr>
  </w:style>
  <w:style w:type="paragraph" w:styleId="ad">
    <w:name w:val="annotation text"/>
    <w:basedOn w:val="a"/>
    <w:link w:val="ae"/>
    <w:uiPriority w:val="99"/>
    <w:semiHidden/>
    <w:unhideWhenUsed/>
    <w:rsid w:val="00675988"/>
    <w:pPr>
      <w:jc w:val="left"/>
    </w:pPr>
  </w:style>
  <w:style w:type="character" w:customStyle="1" w:styleId="ae">
    <w:name w:val="批注文字 字符"/>
    <w:basedOn w:val="a0"/>
    <w:link w:val="ad"/>
    <w:uiPriority w:val="99"/>
    <w:semiHidden/>
    <w:rsid w:val="00675988"/>
    <w:rPr>
      <w:rFonts w:ascii="Times New Roman" w:eastAsia="宋体" w:hAnsi="Times New Roman" w:cs="Times New Roman"/>
      <w:szCs w:val="24"/>
    </w:rPr>
  </w:style>
  <w:style w:type="paragraph" w:styleId="af">
    <w:name w:val="annotation subject"/>
    <w:basedOn w:val="ad"/>
    <w:next w:val="ad"/>
    <w:link w:val="af0"/>
    <w:uiPriority w:val="99"/>
    <w:semiHidden/>
    <w:unhideWhenUsed/>
    <w:rsid w:val="00675988"/>
    <w:rPr>
      <w:b/>
      <w:bCs/>
    </w:rPr>
  </w:style>
  <w:style w:type="character" w:customStyle="1" w:styleId="af0">
    <w:name w:val="批注主题 字符"/>
    <w:basedOn w:val="ae"/>
    <w:link w:val="af"/>
    <w:uiPriority w:val="99"/>
    <w:semiHidden/>
    <w:rsid w:val="00675988"/>
    <w:rPr>
      <w:rFonts w:ascii="Times New Roman" w:eastAsia="宋体" w:hAnsi="Times New Roman" w:cs="Times New Roman"/>
      <w:b/>
      <w:bCs/>
      <w:szCs w:val="24"/>
    </w:rPr>
  </w:style>
  <w:style w:type="paragraph" w:styleId="af1">
    <w:name w:val="Balloon Text"/>
    <w:basedOn w:val="a"/>
    <w:link w:val="af2"/>
    <w:uiPriority w:val="99"/>
    <w:semiHidden/>
    <w:unhideWhenUsed/>
    <w:rsid w:val="00675988"/>
    <w:rPr>
      <w:sz w:val="18"/>
      <w:szCs w:val="18"/>
    </w:rPr>
  </w:style>
  <w:style w:type="character" w:customStyle="1" w:styleId="af2">
    <w:name w:val="批注框文本 字符"/>
    <w:basedOn w:val="a0"/>
    <w:link w:val="af1"/>
    <w:uiPriority w:val="99"/>
    <w:semiHidden/>
    <w:rsid w:val="00675988"/>
    <w:rPr>
      <w:rFonts w:ascii="Times New Roman" w:eastAsia="宋体" w:hAnsi="Times New Roman" w:cs="Times New Roman"/>
      <w:sz w:val="18"/>
      <w:szCs w:val="18"/>
    </w:rPr>
  </w:style>
  <w:style w:type="character" w:customStyle="1" w:styleId="30">
    <w:name w:val="标题 3 字符"/>
    <w:basedOn w:val="a0"/>
    <w:link w:val="3"/>
    <w:rsid w:val="00BA1092"/>
    <w:rPr>
      <w:rFonts w:ascii="Times New Roman" w:eastAsia="宋体" w:hAnsi="Times New Roman" w:cs="Times New Roman"/>
      <w:b/>
      <w:bCs/>
      <w:kern w:val="0"/>
      <w:sz w:val="32"/>
      <w:szCs w:val="32"/>
    </w:rPr>
  </w:style>
  <w:style w:type="paragraph" w:styleId="af3">
    <w:name w:val="Plain Text"/>
    <w:basedOn w:val="a"/>
    <w:link w:val="af4"/>
    <w:rsid w:val="007C617C"/>
    <w:rPr>
      <w:rFonts w:ascii="宋体" w:eastAsia="仿宋_GB2312" w:hAnsi="Courier New"/>
      <w:kern w:val="0"/>
      <w:sz w:val="32"/>
      <w:szCs w:val="20"/>
      <w:lang w:val="zh-CN"/>
    </w:rPr>
  </w:style>
  <w:style w:type="character" w:customStyle="1" w:styleId="af4">
    <w:name w:val="纯文本 字符"/>
    <w:basedOn w:val="a0"/>
    <w:link w:val="af3"/>
    <w:qFormat/>
    <w:rsid w:val="007C617C"/>
    <w:rPr>
      <w:rFonts w:ascii="宋体" w:eastAsia="仿宋_GB2312" w:hAnsi="Courier New" w:cs="Times New Roman"/>
      <w:kern w:val="0"/>
      <w:sz w:val="32"/>
      <w:szCs w:val="20"/>
      <w:lang w:val="zh-CN"/>
    </w:rPr>
  </w:style>
  <w:style w:type="character" w:customStyle="1" w:styleId="40">
    <w:name w:val="标题 4 字符"/>
    <w:basedOn w:val="a0"/>
    <w:link w:val="4"/>
    <w:rsid w:val="00130F3A"/>
    <w:rPr>
      <w:rFonts w:asciiTheme="majorHAnsi" w:eastAsiaTheme="majorEastAsia" w:hAnsiTheme="majorHAnsi" w:cstheme="majorBidi"/>
      <w:b/>
      <w:bCs/>
      <w:kern w:val="0"/>
      <w:sz w:val="28"/>
      <w:szCs w:val="28"/>
    </w:rPr>
  </w:style>
  <w:style w:type="paragraph" w:customStyle="1" w:styleId="2">
    <w:name w:val="列出段落2"/>
    <w:basedOn w:val="a"/>
    <w:link w:val="Char"/>
    <w:uiPriority w:val="34"/>
    <w:qFormat/>
    <w:rsid w:val="00130F3A"/>
    <w:pPr>
      <w:ind w:firstLineChars="200" w:firstLine="420"/>
    </w:pPr>
    <w:rPr>
      <w:kern w:val="0"/>
      <w:sz w:val="24"/>
    </w:rPr>
  </w:style>
  <w:style w:type="character" w:customStyle="1" w:styleId="Char">
    <w:name w:val="列出段落 Char"/>
    <w:link w:val="2"/>
    <w:uiPriority w:val="34"/>
    <w:qFormat/>
    <w:rsid w:val="00130F3A"/>
    <w:rPr>
      <w:rFonts w:ascii="Times New Roman" w:eastAsia="宋体" w:hAnsi="Times New Roman" w:cs="Times New Roman"/>
      <w:kern w:val="0"/>
      <w:sz w:val="24"/>
      <w:szCs w:val="24"/>
    </w:rPr>
  </w:style>
  <w:style w:type="table" w:customStyle="1" w:styleId="2-12">
    <w:name w:val="网格表 2 - 着色 12"/>
    <w:basedOn w:val="a1"/>
    <w:uiPriority w:val="47"/>
    <w:rsid w:val="00130F3A"/>
    <w:rPr>
      <w:kern w:val="0"/>
      <w:sz w:val="20"/>
      <w:szCs w:val="20"/>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lkfqirnlfjer1dfgzxcyiuro">
    <w:name w:val="nlkfqirnlfjer1dfgzxcyiuro"/>
    <w:basedOn w:val="a0"/>
    <w:rsid w:val="004A01C0"/>
  </w:style>
  <w:style w:type="character" w:customStyle="1" w:styleId="nlkfqirnlfjerldfgzxcyiuro">
    <w:name w:val="nlkfqirnlfjerldfgzxcyiuro"/>
    <w:basedOn w:val="a0"/>
    <w:rsid w:val="004A01C0"/>
  </w:style>
  <w:style w:type="paragraph" w:customStyle="1" w:styleId="1">
    <w:name w:val="列出段落1"/>
    <w:basedOn w:val="a"/>
    <w:uiPriority w:val="34"/>
    <w:qFormat/>
    <w:rsid w:val="004A01C0"/>
    <w:pPr>
      <w:autoSpaceDE w:val="0"/>
      <w:autoSpaceDN w:val="0"/>
      <w:adjustRightInd w:val="0"/>
      <w:ind w:firstLineChars="200" w:firstLine="420"/>
      <w:jc w:val="left"/>
    </w:pPr>
    <w:rPr>
      <w:rFonts w:ascii="Arial" w:hAnsi="Arial" w:cs="Arial"/>
      <w:color w:val="000000"/>
      <w:kern w:val="0"/>
      <w:sz w:val="24"/>
    </w:rPr>
  </w:style>
  <w:style w:type="character" w:customStyle="1" w:styleId="Char0">
    <w:name w:val="正文文本缩进 Char"/>
    <w:basedOn w:val="a0"/>
    <w:link w:val="10"/>
    <w:locked/>
    <w:rsid w:val="003E720D"/>
    <w:rPr>
      <w:sz w:val="24"/>
      <w:szCs w:val="24"/>
    </w:rPr>
  </w:style>
  <w:style w:type="paragraph" w:customStyle="1" w:styleId="10">
    <w:name w:val="正文文本缩进1"/>
    <w:basedOn w:val="a"/>
    <w:link w:val="Char0"/>
    <w:rsid w:val="003E720D"/>
    <w:pPr>
      <w:adjustRightInd w:val="0"/>
      <w:snapToGrid w:val="0"/>
      <w:spacing w:line="300" w:lineRule="auto"/>
      <w:ind w:firstLineChars="200" w:firstLine="480"/>
    </w:pPr>
    <w:rPr>
      <w:rFonts w:asciiTheme="minorHAnsi" w:eastAsiaTheme="minorEastAsia" w:hAnsiTheme="minorHAnsi" w:cstheme="minorBidi"/>
      <w:sz w:val="24"/>
    </w:rPr>
  </w:style>
  <w:style w:type="character" w:customStyle="1" w:styleId="3Char">
    <w:name w:val="正文文本缩进 3 Char"/>
    <w:basedOn w:val="a0"/>
    <w:link w:val="31"/>
    <w:locked/>
    <w:rsid w:val="003E720D"/>
    <w:rPr>
      <w:rFonts w:ascii="宋体" w:eastAsia="宋体" w:hAnsi="宋体"/>
      <w:sz w:val="24"/>
      <w:szCs w:val="24"/>
    </w:rPr>
  </w:style>
  <w:style w:type="paragraph" w:customStyle="1" w:styleId="31">
    <w:name w:val="正文文本缩进 31"/>
    <w:basedOn w:val="a"/>
    <w:link w:val="3Char"/>
    <w:rsid w:val="003E720D"/>
    <w:pPr>
      <w:adjustRightInd w:val="0"/>
      <w:snapToGrid w:val="0"/>
      <w:spacing w:line="300" w:lineRule="auto"/>
      <w:ind w:left="1260" w:hanging="1"/>
    </w:pPr>
    <w:rPr>
      <w:rFonts w:ascii="宋体" w:hAnsi="宋体" w:cstheme="minorBid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581863">
      <w:bodyDiv w:val="1"/>
      <w:marLeft w:val="0"/>
      <w:marRight w:val="0"/>
      <w:marTop w:val="0"/>
      <w:marBottom w:val="0"/>
      <w:divBdr>
        <w:top w:val="none" w:sz="0" w:space="0" w:color="auto"/>
        <w:left w:val="none" w:sz="0" w:space="0" w:color="auto"/>
        <w:bottom w:val="none" w:sz="0" w:space="0" w:color="auto"/>
        <w:right w:val="none" w:sz="0" w:space="0" w:color="auto"/>
      </w:divBdr>
    </w:div>
    <w:div w:id="132798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9.emf"/><Relationship Id="rId42" Type="http://schemas.openxmlformats.org/officeDocument/2006/relationships/image" Target="media/image20.wmf"/><Relationship Id="rId63" Type="http://schemas.openxmlformats.org/officeDocument/2006/relationships/oleObject" Target="embeddings/oleObject16.bin"/><Relationship Id="rId84" Type="http://schemas.openxmlformats.org/officeDocument/2006/relationships/image" Target="media/image41.wmf"/><Relationship Id="rId138" Type="http://schemas.openxmlformats.org/officeDocument/2006/relationships/image" Target="media/image76.png"/><Relationship Id="rId159" Type="http://schemas.openxmlformats.org/officeDocument/2006/relationships/package" Target="embeddings/Microsoft_Visio___11.vsdx"/><Relationship Id="rId170" Type="http://schemas.openxmlformats.org/officeDocument/2006/relationships/image" Target="media/image98.png"/><Relationship Id="rId107" Type="http://schemas.openxmlformats.org/officeDocument/2006/relationships/oleObject" Target="embeddings/Microsoft_Visio_2003-2010___2.vsd"/><Relationship Id="rId11" Type="http://schemas.openxmlformats.org/officeDocument/2006/relationships/image" Target="media/image3.png"/><Relationship Id="rId32" Type="http://schemas.openxmlformats.org/officeDocument/2006/relationships/oleObject" Target="embeddings/oleObject2.bin"/><Relationship Id="rId53" Type="http://schemas.openxmlformats.org/officeDocument/2006/relationships/oleObject" Target="embeddings/oleObject11.bin"/><Relationship Id="rId74" Type="http://schemas.openxmlformats.org/officeDocument/2006/relationships/image" Target="media/image36.wmf"/><Relationship Id="rId128" Type="http://schemas.openxmlformats.org/officeDocument/2006/relationships/image" Target="media/image68.wmf"/><Relationship Id="rId149" Type="http://schemas.openxmlformats.org/officeDocument/2006/relationships/oleObject" Target="embeddings/oleObject46.bin"/><Relationship Id="rId5" Type="http://schemas.openxmlformats.org/officeDocument/2006/relationships/webSettings" Target="webSettings.xml"/><Relationship Id="rId95" Type="http://schemas.openxmlformats.org/officeDocument/2006/relationships/image" Target="media/image51.emf"/><Relationship Id="rId160" Type="http://schemas.openxmlformats.org/officeDocument/2006/relationships/image" Target="media/image88.jpeg"/><Relationship Id="rId22" Type="http://schemas.openxmlformats.org/officeDocument/2006/relationships/package" Target="embeddings/Microsoft_Visio___1.vsdx"/><Relationship Id="rId43" Type="http://schemas.openxmlformats.org/officeDocument/2006/relationships/oleObject" Target="embeddings/oleObject6.bin"/><Relationship Id="rId64" Type="http://schemas.openxmlformats.org/officeDocument/2006/relationships/image" Target="media/image31.wmf"/><Relationship Id="rId118" Type="http://schemas.openxmlformats.org/officeDocument/2006/relationships/oleObject" Target="embeddings/oleObject36.bin"/><Relationship Id="rId139" Type="http://schemas.openxmlformats.org/officeDocument/2006/relationships/image" Target="media/image77.png"/><Relationship Id="rId85" Type="http://schemas.openxmlformats.org/officeDocument/2006/relationships/oleObject" Target="embeddings/oleObject27.bin"/><Relationship Id="rId150" Type="http://schemas.openxmlformats.org/officeDocument/2006/relationships/hyperlink" Target="http://lib.csdn.net/base/architecture" TargetMode="External"/><Relationship Id="rId171" Type="http://schemas.openxmlformats.org/officeDocument/2006/relationships/image" Target="media/image99.png"/><Relationship Id="rId12" Type="http://schemas.openxmlformats.org/officeDocument/2006/relationships/image" Target="media/image4.png"/><Relationship Id="rId33" Type="http://schemas.openxmlformats.org/officeDocument/2006/relationships/image" Target="media/image15.emf"/><Relationship Id="rId108" Type="http://schemas.openxmlformats.org/officeDocument/2006/relationships/image" Target="media/image59.emf"/><Relationship Id="rId129" Type="http://schemas.openxmlformats.org/officeDocument/2006/relationships/oleObject" Target="embeddings/oleObject42.bin"/><Relationship Id="rId54" Type="http://schemas.openxmlformats.org/officeDocument/2006/relationships/image" Target="media/image26.wmf"/><Relationship Id="rId75" Type="http://schemas.openxmlformats.org/officeDocument/2006/relationships/oleObject" Target="embeddings/oleObject22.bin"/><Relationship Id="rId96" Type="http://schemas.openxmlformats.org/officeDocument/2006/relationships/oleObject" Target="embeddings/oleObject28.bin"/><Relationship Id="rId140" Type="http://schemas.openxmlformats.org/officeDocument/2006/relationships/hyperlink" Target="http://lib.csdn.net/base/datastructure" TargetMode="External"/><Relationship Id="rId161"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package" Target="embeddings/Microsoft_Visio___4.vsdx"/><Relationship Id="rId49" Type="http://schemas.openxmlformats.org/officeDocument/2006/relationships/oleObject" Target="embeddings/oleObject9.bin"/><Relationship Id="rId114" Type="http://schemas.openxmlformats.org/officeDocument/2006/relationships/oleObject" Target="embeddings/oleObject33.bin"/><Relationship Id="rId119" Type="http://schemas.openxmlformats.org/officeDocument/2006/relationships/image" Target="media/image64.wmf"/><Relationship Id="rId44" Type="http://schemas.openxmlformats.org/officeDocument/2006/relationships/image" Target="media/image21.wmf"/><Relationship Id="rId60" Type="http://schemas.openxmlformats.org/officeDocument/2006/relationships/image" Target="media/image29.wmf"/><Relationship Id="rId65" Type="http://schemas.openxmlformats.org/officeDocument/2006/relationships/oleObject" Target="embeddings/oleObject17.bin"/><Relationship Id="rId81" Type="http://schemas.openxmlformats.org/officeDocument/2006/relationships/oleObject" Target="embeddings/oleObject25.bin"/><Relationship Id="rId86" Type="http://schemas.openxmlformats.org/officeDocument/2006/relationships/image" Target="media/image42.png"/><Relationship Id="rId130" Type="http://schemas.openxmlformats.org/officeDocument/2006/relationships/image" Target="media/image69.png"/><Relationship Id="rId135" Type="http://schemas.openxmlformats.org/officeDocument/2006/relationships/image" Target="media/image73.png"/><Relationship Id="rId151" Type="http://schemas.openxmlformats.org/officeDocument/2006/relationships/image" Target="media/image83.emf"/><Relationship Id="rId156" Type="http://schemas.openxmlformats.org/officeDocument/2006/relationships/image" Target="media/image86.emf"/><Relationship Id="rId172" Type="http://schemas.openxmlformats.org/officeDocument/2006/relationships/image" Target="media/image100.emf"/><Relationship Id="rId13" Type="http://schemas.openxmlformats.org/officeDocument/2006/relationships/image" Target="media/image5.jpeg"/><Relationship Id="rId18" Type="http://schemas.openxmlformats.org/officeDocument/2006/relationships/oleObject" Target="embeddings/oleObject1.bin"/><Relationship Id="rId39" Type="http://schemas.openxmlformats.org/officeDocument/2006/relationships/oleObject" Target="embeddings/oleObject4.bin"/><Relationship Id="rId109" Type="http://schemas.openxmlformats.org/officeDocument/2006/relationships/image" Target="media/image60.wmf"/><Relationship Id="rId34" Type="http://schemas.openxmlformats.org/officeDocument/2006/relationships/package" Target="embeddings/Microsoft_Visio___6.vsdx"/><Relationship Id="rId50" Type="http://schemas.openxmlformats.org/officeDocument/2006/relationships/image" Target="media/image24.wmf"/><Relationship Id="rId55" Type="http://schemas.openxmlformats.org/officeDocument/2006/relationships/oleObject" Target="embeddings/oleObject12.bin"/><Relationship Id="rId76" Type="http://schemas.openxmlformats.org/officeDocument/2006/relationships/image" Target="media/image37.wmf"/><Relationship Id="rId97" Type="http://schemas.openxmlformats.org/officeDocument/2006/relationships/image" Target="media/image52.png"/><Relationship Id="rId104" Type="http://schemas.openxmlformats.org/officeDocument/2006/relationships/image" Target="media/image57.emf"/><Relationship Id="rId120" Type="http://schemas.openxmlformats.org/officeDocument/2006/relationships/oleObject" Target="embeddings/oleObject37.bin"/><Relationship Id="rId125" Type="http://schemas.openxmlformats.org/officeDocument/2006/relationships/oleObject" Target="embeddings/oleObject40.bin"/><Relationship Id="rId141" Type="http://schemas.openxmlformats.org/officeDocument/2006/relationships/image" Target="media/image78.tmp"/><Relationship Id="rId146" Type="http://schemas.openxmlformats.org/officeDocument/2006/relationships/image" Target="media/image81.wmf"/><Relationship Id="rId167"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oleObject" Target="embeddings/oleObject20.bin"/><Relationship Id="rId92" Type="http://schemas.openxmlformats.org/officeDocument/2006/relationships/image" Target="media/image48.png"/><Relationship Id="rId162" Type="http://schemas.openxmlformats.org/officeDocument/2006/relationships/image" Target="media/image90.jpe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__2.vsdx"/><Relationship Id="rId40" Type="http://schemas.openxmlformats.org/officeDocument/2006/relationships/image" Target="media/image19.wmf"/><Relationship Id="rId45" Type="http://schemas.openxmlformats.org/officeDocument/2006/relationships/oleObject" Target="embeddings/oleObject7.bin"/><Relationship Id="rId66" Type="http://schemas.openxmlformats.org/officeDocument/2006/relationships/image" Target="media/image32.wmf"/><Relationship Id="rId87" Type="http://schemas.openxmlformats.org/officeDocument/2006/relationships/image" Target="media/image43.png"/><Relationship Id="rId110" Type="http://schemas.openxmlformats.org/officeDocument/2006/relationships/oleObject" Target="embeddings/oleObject31.bin"/><Relationship Id="rId115" Type="http://schemas.openxmlformats.org/officeDocument/2006/relationships/oleObject" Target="embeddings/oleObject34.bin"/><Relationship Id="rId131" Type="http://schemas.openxmlformats.org/officeDocument/2006/relationships/image" Target="media/image70.emf"/><Relationship Id="rId136" Type="http://schemas.openxmlformats.org/officeDocument/2006/relationships/image" Target="media/image74.png"/><Relationship Id="rId157" Type="http://schemas.openxmlformats.org/officeDocument/2006/relationships/package" Target="embeddings/Microsoft_Visio___10.vsdx"/><Relationship Id="rId61" Type="http://schemas.openxmlformats.org/officeDocument/2006/relationships/oleObject" Target="embeddings/oleObject15.bin"/><Relationship Id="rId82" Type="http://schemas.openxmlformats.org/officeDocument/2006/relationships/image" Target="media/image40.wmf"/><Relationship Id="rId152" Type="http://schemas.openxmlformats.org/officeDocument/2006/relationships/image" Target="media/image84.emf"/><Relationship Id="rId173" Type="http://schemas.openxmlformats.org/officeDocument/2006/relationships/package" Target="embeddings/Microsoft_Visio___12.vsdx"/><Relationship Id="rId19" Type="http://schemas.openxmlformats.org/officeDocument/2006/relationships/image" Target="media/image8.emf"/><Relationship Id="rId14" Type="http://schemas.openxmlformats.org/officeDocument/2006/relationships/image" Target="https://ss0.bdstatic.com/70cFvHSh_Q1YnxGkpoWK1HF6hhy/it/u=3778893685,2426461215&amp;fm=23&amp;gp=0.jpg" TargetMode="External"/><Relationship Id="rId30" Type="http://schemas.openxmlformats.org/officeDocument/2006/relationships/package" Target="embeddings/Microsoft_Visio___5.vsdx"/><Relationship Id="rId35" Type="http://schemas.openxmlformats.org/officeDocument/2006/relationships/image" Target="media/image16.png"/><Relationship Id="rId56" Type="http://schemas.openxmlformats.org/officeDocument/2006/relationships/image" Target="media/image27.wmf"/><Relationship Id="rId77" Type="http://schemas.openxmlformats.org/officeDocument/2006/relationships/oleObject" Target="embeddings/oleObject23.bin"/><Relationship Id="rId100" Type="http://schemas.openxmlformats.org/officeDocument/2006/relationships/image" Target="media/image55.wmf"/><Relationship Id="rId105" Type="http://schemas.openxmlformats.org/officeDocument/2006/relationships/oleObject" Target="embeddings/Microsoft_Visio_2003-2010___1.vsd"/><Relationship Id="rId126" Type="http://schemas.openxmlformats.org/officeDocument/2006/relationships/image" Target="media/image67.wmf"/><Relationship Id="rId147" Type="http://schemas.openxmlformats.org/officeDocument/2006/relationships/oleObject" Target="embeddings/oleObject45.bin"/><Relationship Id="rId168" Type="http://schemas.openxmlformats.org/officeDocument/2006/relationships/image" Target="media/image96.jpeg"/><Relationship Id="rId8" Type="http://schemas.openxmlformats.org/officeDocument/2006/relationships/image" Target="media/image1.jpeg"/><Relationship Id="rId51" Type="http://schemas.openxmlformats.org/officeDocument/2006/relationships/oleObject" Target="embeddings/oleObject10.bin"/><Relationship Id="rId72" Type="http://schemas.openxmlformats.org/officeDocument/2006/relationships/image" Target="media/image35.wmf"/><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5.wmf"/><Relationship Id="rId142" Type="http://schemas.openxmlformats.org/officeDocument/2006/relationships/image" Target="media/image79.wmf"/><Relationship Id="rId163"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2.wmf"/><Relationship Id="rId67" Type="http://schemas.openxmlformats.org/officeDocument/2006/relationships/oleObject" Target="embeddings/oleObject18.bin"/><Relationship Id="rId116" Type="http://schemas.openxmlformats.org/officeDocument/2006/relationships/oleObject" Target="embeddings/oleObject35.bin"/><Relationship Id="rId137" Type="http://schemas.openxmlformats.org/officeDocument/2006/relationships/image" Target="media/image75.png"/><Relationship Id="rId158" Type="http://schemas.openxmlformats.org/officeDocument/2006/relationships/image" Target="media/image87.emf"/><Relationship Id="rId20" Type="http://schemas.openxmlformats.org/officeDocument/2006/relationships/oleObject" Target="embeddings/Microsoft_Visio_2003-2010___.vsd"/><Relationship Id="rId41" Type="http://schemas.openxmlformats.org/officeDocument/2006/relationships/oleObject" Target="embeddings/oleObject5.bin"/><Relationship Id="rId62" Type="http://schemas.openxmlformats.org/officeDocument/2006/relationships/image" Target="media/image30.wmf"/><Relationship Id="rId83" Type="http://schemas.openxmlformats.org/officeDocument/2006/relationships/oleObject" Target="embeddings/oleObject26.bin"/><Relationship Id="rId88" Type="http://schemas.openxmlformats.org/officeDocument/2006/relationships/image" Target="media/image44.png"/><Relationship Id="rId111" Type="http://schemas.openxmlformats.org/officeDocument/2006/relationships/image" Target="media/image61.wmf"/><Relationship Id="rId132" Type="http://schemas.openxmlformats.org/officeDocument/2006/relationships/package" Target="embeddings/Microsoft_Visio___7.vsdx"/><Relationship Id="rId153" Type="http://schemas.openxmlformats.org/officeDocument/2006/relationships/package" Target="embeddings/Microsoft_Visio___8.vsdx"/><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17.wmf"/><Relationship Id="rId57" Type="http://schemas.openxmlformats.org/officeDocument/2006/relationships/oleObject" Target="embeddings/oleObject13.bin"/><Relationship Id="rId106" Type="http://schemas.openxmlformats.org/officeDocument/2006/relationships/image" Target="media/image58.emf"/><Relationship Id="rId127" Type="http://schemas.openxmlformats.org/officeDocument/2006/relationships/oleObject" Target="embeddings/oleObject41.bin"/><Relationship Id="rId10" Type="http://schemas.openxmlformats.org/officeDocument/2006/relationships/package" Target="embeddings/Microsoft_Visio___.vsdx"/><Relationship Id="rId31" Type="http://schemas.openxmlformats.org/officeDocument/2006/relationships/image" Target="media/image14.emf"/><Relationship Id="rId52" Type="http://schemas.openxmlformats.org/officeDocument/2006/relationships/image" Target="media/image25.wmf"/><Relationship Id="rId73" Type="http://schemas.openxmlformats.org/officeDocument/2006/relationships/oleObject" Target="embeddings/oleObject21.bin"/><Relationship Id="rId78" Type="http://schemas.openxmlformats.org/officeDocument/2006/relationships/image" Target="media/image38.wmf"/><Relationship Id="rId94" Type="http://schemas.openxmlformats.org/officeDocument/2006/relationships/image" Target="media/image50.emf"/><Relationship Id="rId99" Type="http://schemas.openxmlformats.org/officeDocument/2006/relationships/image" Target="media/image54.png"/><Relationship Id="rId101" Type="http://schemas.openxmlformats.org/officeDocument/2006/relationships/oleObject" Target="embeddings/oleObject29.bin"/><Relationship Id="rId122" Type="http://schemas.openxmlformats.org/officeDocument/2006/relationships/oleObject" Target="embeddings/oleObject38.bin"/><Relationship Id="rId143" Type="http://schemas.openxmlformats.org/officeDocument/2006/relationships/oleObject" Target="embeddings/oleObject43.bin"/><Relationship Id="rId148" Type="http://schemas.openxmlformats.org/officeDocument/2006/relationships/image" Target="media/image82.wmf"/><Relationship Id="rId164" Type="http://schemas.openxmlformats.org/officeDocument/2006/relationships/image" Target="media/image92.jpg"/><Relationship Id="rId169"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package" Target="embeddings/Microsoft_Visio___3.vsdx"/><Relationship Id="rId47" Type="http://schemas.openxmlformats.org/officeDocument/2006/relationships/oleObject" Target="embeddings/oleObject8.bin"/><Relationship Id="rId68" Type="http://schemas.openxmlformats.org/officeDocument/2006/relationships/image" Target="media/image33.wmf"/><Relationship Id="rId89" Type="http://schemas.openxmlformats.org/officeDocument/2006/relationships/image" Target="media/image45.png"/><Relationship Id="rId112" Type="http://schemas.openxmlformats.org/officeDocument/2006/relationships/oleObject" Target="embeddings/oleObject32.bin"/><Relationship Id="rId133" Type="http://schemas.openxmlformats.org/officeDocument/2006/relationships/image" Target="media/image71.png"/><Relationship Id="rId154" Type="http://schemas.openxmlformats.org/officeDocument/2006/relationships/image" Target="media/image85.emf"/><Relationship Id="rId175" Type="http://schemas.microsoft.com/office/2011/relationships/people" Target="people.xml"/><Relationship Id="rId16" Type="http://schemas.openxmlformats.org/officeDocument/2006/relationships/image" Target="http://s16.sinaimg.cn/bmiddle/00688jRZzy73VZnJ98z5f&amp;690" TargetMode="External"/><Relationship Id="rId37" Type="http://schemas.openxmlformats.org/officeDocument/2006/relationships/oleObject" Target="embeddings/oleObject3.bin"/><Relationship Id="rId58" Type="http://schemas.openxmlformats.org/officeDocument/2006/relationships/image" Target="media/image28.wmf"/><Relationship Id="rId79" Type="http://schemas.openxmlformats.org/officeDocument/2006/relationships/oleObject" Target="embeddings/oleObject24.bin"/><Relationship Id="rId102" Type="http://schemas.openxmlformats.org/officeDocument/2006/relationships/image" Target="media/image56.wmf"/><Relationship Id="rId123" Type="http://schemas.openxmlformats.org/officeDocument/2006/relationships/image" Target="media/image66.wmf"/><Relationship Id="rId144" Type="http://schemas.openxmlformats.org/officeDocument/2006/relationships/image" Target="media/image80.wmf"/><Relationship Id="rId90" Type="http://schemas.openxmlformats.org/officeDocument/2006/relationships/image" Target="media/image46.png"/><Relationship Id="rId165" Type="http://schemas.openxmlformats.org/officeDocument/2006/relationships/image" Target="media/image93.jpg"/><Relationship Id="rId27" Type="http://schemas.openxmlformats.org/officeDocument/2006/relationships/image" Target="media/image12.emf"/><Relationship Id="rId48" Type="http://schemas.openxmlformats.org/officeDocument/2006/relationships/image" Target="media/image23.wmf"/><Relationship Id="rId69" Type="http://schemas.openxmlformats.org/officeDocument/2006/relationships/oleObject" Target="embeddings/oleObject19.bin"/><Relationship Id="rId113" Type="http://schemas.openxmlformats.org/officeDocument/2006/relationships/image" Target="media/image62.wmf"/><Relationship Id="rId134" Type="http://schemas.openxmlformats.org/officeDocument/2006/relationships/image" Target="media/image72.png"/><Relationship Id="rId80" Type="http://schemas.openxmlformats.org/officeDocument/2006/relationships/image" Target="media/image39.wmf"/><Relationship Id="rId155" Type="http://schemas.openxmlformats.org/officeDocument/2006/relationships/package" Target="embeddings/Microsoft_Visio___9.vsdx"/><Relationship Id="rId176" Type="http://schemas.openxmlformats.org/officeDocument/2006/relationships/theme" Target="theme/theme1.xml"/><Relationship Id="rId17" Type="http://schemas.openxmlformats.org/officeDocument/2006/relationships/image" Target="media/image7.wmf"/><Relationship Id="rId38" Type="http://schemas.openxmlformats.org/officeDocument/2006/relationships/image" Target="media/image18.wmf"/><Relationship Id="rId59" Type="http://schemas.openxmlformats.org/officeDocument/2006/relationships/oleObject" Target="embeddings/oleObject14.bin"/><Relationship Id="rId103" Type="http://schemas.openxmlformats.org/officeDocument/2006/relationships/oleObject" Target="embeddings/oleObject30.bin"/><Relationship Id="rId124" Type="http://schemas.openxmlformats.org/officeDocument/2006/relationships/oleObject" Target="embeddings/oleObject39.bin"/><Relationship Id="rId70" Type="http://schemas.openxmlformats.org/officeDocument/2006/relationships/image" Target="media/image34.wmf"/><Relationship Id="rId91" Type="http://schemas.openxmlformats.org/officeDocument/2006/relationships/image" Target="media/image47.png"/><Relationship Id="rId145" Type="http://schemas.openxmlformats.org/officeDocument/2006/relationships/oleObject" Target="embeddings/oleObject44.bin"/><Relationship Id="rId166"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63D20-896E-420C-9CBF-263E66230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Pages>
  <Words>9481</Words>
  <Characters>54048</Characters>
  <Application>Microsoft Office Word</Application>
  <DocSecurity>0</DocSecurity>
  <Lines>450</Lines>
  <Paragraphs>126</Paragraphs>
  <ScaleCrop>false</ScaleCrop>
  <Company/>
  <LinksUpToDate>false</LinksUpToDate>
  <CharactersWithSpaces>63403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cici</dc:creator>
  <cp:keywords/>
  <dc:description/>
  <cp:lastModifiedBy>Windows 用户</cp:lastModifiedBy>
  <cp:revision>22</cp:revision>
  <dcterms:created xsi:type="dcterms:W3CDTF">2017-08-26T10:58:00Z</dcterms:created>
  <dcterms:modified xsi:type="dcterms:W3CDTF">2017-08-26T15:08:00Z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633876010</vt:i4>
  </property>
</Properties>
</file>